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diagrams/quickStyle1.xml" ContentType="application/vnd.openxmlformats-officedocument.drawingml.diagramStyle+xml"/>
  <Override PartName="/customXml/itemProps1.xml" ContentType="application/vnd.openxmlformats-officedocument.customXmlProperties+xml"/>
  <Override PartName="/word/diagrams/data1.xml" ContentType="application/vnd.openxmlformats-officedocument.drawingml.diagramData+xml"/>
  <Default Extension="jpeg" ContentType="image/jpeg"/>
  <Override PartName="/word/diagrams/colors1.xml" ContentType="application/vnd.openxmlformats-officedocument.drawingml.diagramColor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diagrams/drawing1.xml" ContentType="application/vnd.ms-office.drawingml.diagramDrawing+xml"/>
  <Override PartName="/word/footer1.xml" ContentType="application/vnd.openxmlformats-officedocument.wordprocessingml.footer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diagrams/layout1.xml" ContentType="application/vnd.openxmlformats-officedocument.drawingml.diagramLayou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 w:val="48"/>
          <w:szCs w:val="48"/>
        </w:rPr>
      </w:pPr>
    </w:p>
    <w:p w:rsidR="00C760DC" w:rsidRPr="00072C05" w:rsidRDefault="00AB7FBB" w:rsidP="00805E4E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 w:val="48"/>
          <w:szCs w:val="48"/>
        </w:rPr>
      </w:pPr>
      <w:r w:rsidRPr="00072C05">
        <w:rPr>
          <w:rFonts w:cs="Times New Roman"/>
          <w:kern w:val="0"/>
          <w:sz w:val="48"/>
          <w:szCs w:val="48"/>
        </w:rPr>
        <w:t xml:space="preserve">Traffic Sign </w:t>
      </w:r>
      <w:r w:rsidR="00C760DC" w:rsidRPr="00072C05">
        <w:rPr>
          <w:rFonts w:cs="Times New Roman"/>
          <w:kern w:val="0"/>
          <w:sz w:val="48"/>
          <w:szCs w:val="48"/>
        </w:rPr>
        <w:t>Detection</w:t>
      </w:r>
      <w:r w:rsidRPr="00072C05">
        <w:rPr>
          <w:rFonts w:cs="Times New Roman"/>
          <w:kern w:val="0"/>
          <w:sz w:val="48"/>
          <w:szCs w:val="48"/>
        </w:rPr>
        <w:t xml:space="preserve"> and Recognition</w:t>
      </w:r>
    </w:p>
    <w:p w:rsidR="00C760DC" w:rsidRPr="00805E4E" w:rsidRDefault="00C760DC" w:rsidP="00805E4E">
      <w:pPr>
        <w:autoSpaceDE w:val="0"/>
        <w:autoSpaceDN w:val="0"/>
        <w:adjustRightInd w:val="0"/>
        <w:spacing w:line="276" w:lineRule="auto"/>
        <w:jc w:val="center"/>
        <w:rPr>
          <w:rFonts w:eastAsiaTheme="minorEastAsia" w:cs="Times New Roman"/>
          <w:kern w:val="0"/>
          <w:sz w:val="48"/>
          <w:szCs w:val="48"/>
        </w:rPr>
      </w:pPr>
      <w:r w:rsidRPr="00072C05">
        <w:rPr>
          <w:rFonts w:cs="Times New Roman"/>
          <w:kern w:val="0"/>
          <w:sz w:val="48"/>
          <w:szCs w:val="48"/>
        </w:rPr>
        <w:t xml:space="preserve">System </w:t>
      </w:r>
      <w:r w:rsidR="00805E4E">
        <w:rPr>
          <w:rFonts w:eastAsiaTheme="minorEastAsia" w:cs="Times New Roman" w:hint="eastAsia"/>
          <w:kern w:val="0"/>
          <w:sz w:val="48"/>
          <w:szCs w:val="48"/>
        </w:rPr>
        <w:t>for</w:t>
      </w:r>
      <w:r w:rsidR="00805E4E">
        <w:rPr>
          <w:rFonts w:cs="Times New Roman"/>
          <w:kern w:val="0"/>
          <w:sz w:val="48"/>
          <w:szCs w:val="48"/>
        </w:rPr>
        <w:t xml:space="preserve"> Intelligent</w:t>
      </w:r>
      <w:r w:rsidR="00805E4E">
        <w:rPr>
          <w:rFonts w:eastAsiaTheme="minorEastAsia" w:cs="Times New Roman" w:hint="eastAsia"/>
          <w:kern w:val="0"/>
          <w:sz w:val="48"/>
          <w:szCs w:val="48"/>
        </w:rPr>
        <w:t xml:space="preserve"> </w:t>
      </w:r>
      <w:r w:rsidRPr="00072C05">
        <w:rPr>
          <w:rFonts w:cs="Times New Roman"/>
          <w:kern w:val="0"/>
          <w:sz w:val="48"/>
          <w:szCs w:val="48"/>
        </w:rPr>
        <w:t>Vehicle</w:t>
      </w:r>
      <w:r w:rsidR="00805E4E">
        <w:rPr>
          <w:rFonts w:eastAsiaTheme="minorEastAsia" w:cs="Times New Roman" w:hint="eastAsia"/>
          <w:kern w:val="0"/>
          <w:sz w:val="48"/>
          <w:szCs w:val="48"/>
        </w:rPr>
        <w:t>s</w:t>
      </w: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 w:val="48"/>
          <w:szCs w:val="48"/>
        </w:rPr>
      </w:pP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 w:val="48"/>
          <w:szCs w:val="48"/>
        </w:rPr>
      </w:pPr>
    </w:p>
    <w:p w:rsidR="00C760DC" w:rsidRPr="00072C05" w:rsidRDefault="00AB7FBB" w:rsidP="00737E28">
      <w:pPr>
        <w:autoSpaceDE w:val="0"/>
        <w:autoSpaceDN w:val="0"/>
        <w:adjustRightInd w:val="0"/>
        <w:spacing w:line="276" w:lineRule="auto"/>
        <w:ind w:firstLineChars="50" w:firstLine="120"/>
        <w:jc w:val="center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B</w:t>
      </w:r>
      <w:r w:rsidR="00C760DC" w:rsidRPr="00072C05">
        <w:rPr>
          <w:rFonts w:cs="Times New Roman"/>
          <w:kern w:val="0"/>
          <w:szCs w:val="24"/>
        </w:rPr>
        <w:t>y</w:t>
      </w: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ind w:firstLineChars="50" w:firstLine="120"/>
        <w:jc w:val="center"/>
        <w:rPr>
          <w:rFonts w:cs="Times New Roman"/>
          <w:kern w:val="0"/>
          <w:szCs w:val="24"/>
        </w:rPr>
      </w:pP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ind w:firstLineChars="50" w:firstLine="120"/>
        <w:jc w:val="center"/>
        <w:rPr>
          <w:rFonts w:cs="Times New Roman"/>
          <w:kern w:val="0"/>
          <w:szCs w:val="24"/>
        </w:rPr>
      </w:pP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ind w:firstLineChars="50" w:firstLine="120"/>
        <w:jc w:val="center"/>
        <w:rPr>
          <w:rFonts w:cs="Times New Roman"/>
          <w:kern w:val="0"/>
          <w:szCs w:val="24"/>
        </w:rPr>
      </w:pP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ind w:firstLineChars="50" w:firstLine="120"/>
        <w:jc w:val="center"/>
        <w:rPr>
          <w:rFonts w:cs="Times New Roman"/>
          <w:kern w:val="0"/>
          <w:szCs w:val="24"/>
        </w:rPr>
      </w:pPr>
    </w:p>
    <w:p w:rsidR="00AB7FBB" w:rsidRDefault="00AB7FBB" w:rsidP="00737E28">
      <w:pPr>
        <w:autoSpaceDE w:val="0"/>
        <w:autoSpaceDN w:val="0"/>
        <w:adjustRightInd w:val="0"/>
        <w:spacing w:line="276" w:lineRule="auto"/>
        <w:ind w:firstLineChars="50" w:firstLine="120"/>
        <w:jc w:val="center"/>
        <w:rPr>
          <w:rFonts w:cs="Times New Roman"/>
          <w:kern w:val="0"/>
          <w:szCs w:val="24"/>
        </w:rPr>
      </w:pPr>
    </w:p>
    <w:p w:rsidR="00252D98" w:rsidRPr="00E746B2" w:rsidRDefault="00252D98" w:rsidP="00737E28">
      <w:pPr>
        <w:autoSpaceDE w:val="0"/>
        <w:autoSpaceDN w:val="0"/>
        <w:adjustRightInd w:val="0"/>
        <w:spacing w:line="276" w:lineRule="auto"/>
        <w:ind w:firstLineChars="50" w:firstLine="120"/>
        <w:jc w:val="center"/>
        <w:rPr>
          <w:rFonts w:eastAsiaTheme="minorEastAsia" w:cs="Times New Roman"/>
          <w:kern w:val="0"/>
          <w:szCs w:val="24"/>
        </w:rPr>
      </w:pPr>
    </w:p>
    <w:p w:rsidR="00C760DC" w:rsidRPr="00072C05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 w:val="34"/>
          <w:szCs w:val="34"/>
        </w:rPr>
      </w:pPr>
      <w:proofErr w:type="spellStart"/>
      <w:r w:rsidRPr="00072C05">
        <w:rPr>
          <w:rFonts w:cs="Times New Roman"/>
          <w:kern w:val="0"/>
          <w:sz w:val="34"/>
          <w:szCs w:val="34"/>
        </w:rPr>
        <w:t>Jingwen</w:t>
      </w:r>
      <w:proofErr w:type="spellEnd"/>
      <w:r w:rsidRPr="00072C05">
        <w:rPr>
          <w:rFonts w:cs="Times New Roman"/>
          <w:kern w:val="0"/>
          <w:sz w:val="34"/>
          <w:szCs w:val="34"/>
        </w:rPr>
        <w:t xml:space="preserve"> </w:t>
      </w:r>
      <w:proofErr w:type="spellStart"/>
      <w:r w:rsidRPr="00072C05">
        <w:rPr>
          <w:rFonts w:cs="Times New Roman"/>
          <w:kern w:val="0"/>
          <w:sz w:val="34"/>
          <w:szCs w:val="34"/>
        </w:rPr>
        <w:t>Feng</w:t>
      </w:r>
      <w:proofErr w:type="spellEnd"/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 w:val="34"/>
          <w:szCs w:val="34"/>
        </w:rPr>
      </w:pP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 w:val="34"/>
          <w:szCs w:val="34"/>
        </w:rPr>
      </w:pP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rPr>
          <w:rFonts w:cs="Times New Roman"/>
          <w:kern w:val="0"/>
          <w:szCs w:val="24"/>
        </w:rPr>
      </w:pPr>
    </w:p>
    <w:p w:rsidR="00C760DC" w:rsidRPr="00072C05" w:rsidRDefault="00C760DC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Thesis submitted to the</w:t>
      </w:r>
    </w:p>
    <w:p w:rsidR="00C760DC" w:rsidRPr="00072C05" w:rsidRDefault="00C760DC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Faculty of Graduate and Postdoctoral Studies</w:t>
      </w:r>
    </w:p>
    <w:p w:rsidR="00C760DC" w:rsidRPr="00072C05" w:rsidRDefault="00C760DC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In partial fulfillment of the requirements</w:t>
      </w:r>
    </w:p>
    <w:p w:rsidR="00C760DC" w:rsidRPr="00072C05" w:rsidRDefault="00C760DC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</w:pPr>
      <w:proofErr w:type="gramStart"/>
      <w:r w:rsidRPr="00072C05">
        <w:rPr>
          <w:rFonts w:cs="Times New Roman"/>
          <w:kern w:val="0"/>
          <w:szCs w:val="24"/>
        </w:rPr>
        <w:t xml:space="preserve">For the </w:t>
      </w:r>
      <w:proofErr w:type="spellStart"/>
      <w:r w:rsidRPr="00072C05">
        <w:rPr>
          <w:rFonts w:cs="Times New Roman"/>
          <w:kern w:val="0"/>
          <w:szCs w:val="24"/>
        </w:rPr>
        <w:t>M.A.Sc</w:t>
      </w:r>
      <w:proofErr w:type="spellEnd"/>
      <w:r w:rsidRPr="00072C05">
        <w:rPr>
          <w:rFonts w:cs="Times New Roman"/>
          <w:kern w:val="0"/>
          <w:szCs w:val="24"/>
        </w:rPr>
        <w:t>.</w:t>
      </w:r>
      <w:proofErr w:type="gramEnd"/>
      <w:r w:rsidRPr="00072C05">
        <w:rPr>
          <w:rFonts w:cs="Times New Roman"/>
          <w:kern w:val="0"/>
          <w:szCs w:val="24"/>
        </w:rPr>
        <w:t xml:space="preserve"> </w:t>
      </w:r>
      <w:proofErr w:type="gramStart"/>
      <w:r w:rsidRPr="00072C05">
        <w:rPr>
          <w:rFonts w:cs="Times New Roman"/>
          <w:kern w:val="0"/>
          <w:szCs w:val="24"/>
        </w:rPr>
        <w:t>degree</w:t>
      </w:r>
      <w:proofErr w:type="gramEnd"/>
      <w:r w:rsidRPr="00072C05">
        <w:rPr>
          <w:rFonts w:cs="Times New Roman"/>
          <w:kern w:val="0"/>
          <w:szCs w:val="24"/>
        </w:rPr>
        <w:t xml:space="preserve"> in</w:t>
      </w:r>
    </w:p>
    <w:p w:rsidR="00C760DC" w:rsidRPr="00072C05" w:rsidRDefault="00C760DC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Electrical and Computer Engineering</w:t>
      </w:r>
    </w:p>
    <w:p w:rsidR="00AB7FBB" w:rsidRPr="00072C05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</w:pPr>
    </w:p>
    <w:p w:rsidR="00AB7FBB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eastAsiaTheme="minorEastAsia" w:cs="Times New Roman"/>
          <w:kern w:val="0"/>
          <w:szCs w:val="24"/>
        </w:rPr>
      </w:pPr>
    </w:p>
    <w:p w:rsidR="00E746B2" w:rsidRPr="00E746B2" w:rsidRDefault="00E746B2" w:rsidP="00737E28">
      <w:pPr>
        <w:autoSpaceDE w:val="0"/>
        <w:autoSpaceDN w:val="0"/>
        <w:adjustRightInd w:val="0"/>
        <w:spacing w:line="276" w:lineRule="auto"/>
        <w:jc w:val="center"/>
        <w:rPr>
          <w:rFonts w:eastAsiaTheme="minorEastAsia" w:cs="Times New Roman"/>
          <w:kern w:val="0"/>
          <w:szCs w:val="24"/>
        </w:rPr>
      </w:pPr>
    </w:p>
    <w:p w:rsidR="00AB7FBB" w:rsidRPr="00E746B2" w:rsidRDefault="00AB7FBB" w:rsidP="00E746B2">
      <w:pPr>
        <w:autoSpaceDE w:val="0"/>
        <w:autoSpaceDN w:val="0"/>
        <w:adjustRightInd w:val="0"/>
        <w:spacing w:line="276" w:lineRule="auto"/>
        <w:rPr>
          <w:rFonts w:eastAsiaTheme="minorEastAsia" w:cs="Times New Roman"/>
          <w:kern w:val="0"/>
          <w:szCs w:val="24"/>
        </w:rPr>
      </w:pPr>
    </w:p>
    <w:p w:rsidR="00C760DC" w:rsidRPr="00072C05" w:rsidRDefault="00C760DC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 xml:space="preserve">School of </w:t>
      </w:r>
      <w:r w:rsidR="009B1BDE" w:rsidRPr="00072C05">
        <w:rPr>
          <w:rFonts w:cs="Times New Roman"/>
          <w:kern w:val="0"/>
          <w:szCs w:val="24"/>
        </w:rPr>
        <w:t>E</w:t>
      </w:r>
      <w:r w:rsidR="002D0410">
        <w:rPr>
          <w:rFonts w:eastAsiaTheme="minorEastAsia" w:cs="Times New Roman" w:hint="eastAsia"/>
          <w:kern w:val="0"/>
          <w:szCs w:val="24"/>
        </w:rPr>
        <w:t>lectrical Engineering and Computer Science</w:t>
      </w:r>
    </w:p>
    <w:p w:rsidR="00C760DC" w:rsidRPr="00072C05" w:rsidRDefault="00C760DC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Faculty of Engineering</w:t>
      </w:r>
    </w:p>
    <w:p w:rsidR="00AB7FBB" w:rsidRPr="00E746B2" w:rsidRDefault="00C760DC" w:rsidP="00E746B2">
      <w:pPr>
        <w:autoSpaceDE w:val="0"/>
        <w:autoSpaceDN w:val="0"/>
        <w:adjustRightInd w:val="0"/>
        <w:spacing w:line="276" w:lineRule="auto"/>
        <w:jc w:val="center"/>
        <w:rPr>
          <w:rFonts w:eastAsiaTheme="minorEastAsia"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University of Ottawa</w:t>
      </w:r>
    </w:p>
    <w:p w:rsidR="00AB7FBB" w:rsidRDefault="00AB7FBB" w:rsidP="00737E28">
      <w:pPr>
        <w:autoSpaceDE w:val="0"/>
        <w:autoSpaceDN w:val="0"/>
        <w:adjustRightInd w:val="0"/>
        <w:spacing w:line="276" w:lineRule="auto"/>
        <w:jc w:val="center"/>
        <w:rPr>
          <w:rFonts w:eastAsiaTheme="minorEastAsia" w:cs="Times New Roman"/>
          <w:kern w:val="0"/>
          <w:szCs w:val="24"/>
        </w:rPr>
      </w:pPr>
    </w:p>
    <w:p w:rsidR="00E746B2" w:rsidRPr="00E746B2" w:rsidRDefault="00E746B2" w:rsidP="00737E28">
      <w:pPr>
        <w:autoSpaceDE w:val="0"/>
        <w:autoSpaceDN w:val="0"/>
        <w:adjustRightInd w:val="0"/>
        <w:spacing w:line="276" w:lineRule="auto"/>
        <w:jc w:val="center"/>
        <w:rPr>
          <w:rFonts w:eastAsiaTheme="minorEastAsia" w:cs="Times New Roman"/>
          <w:kern w:val="0"/>
          <w:szCs w:val="24"/>
        </w:rPr>
      </w:pPr>
    </w:p>
    <w:p w:rsidR="00AB7FBB" w:rsidRPr="00E746B2" w:rsidRDefault="00AB7FBB" w:rsidP="00E746B2">
      <w:pPr>
        <w:autoSpaceDE w:val="0"/>
        <w:autoSpaceDN w:val="0"/>
        <w:adjustRightInd w:val="0"/>
        <w:spacing w:line="276" w:lineRule="auto"/>
        <w:rPr>
          <w:rFonts w:eastAsiaTheme="minorEastAsia" w:cs="Times New Roman"/>
          <w:kern w:val="0"/>
          <w:szCs w:val="24"/>
        </w:rPr>
      </w:pPr>
    </w:p>
    <w:p w:rsidR="009F2D86" w:rsidRDefault="00C760DC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Cs w:val="24"/>
        </w:rPr>
        <w:sectPr w:rsidR="009F2D86" w:rsidSect="00D667FA">
          <w:footerReference w:type="default" r:id="rId8"/>
          <w:endnotePr>
            <w:numFmt w:val="decimal"/>
          </w:endnotePr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072C05">
        <w:rPr>
          <w:rFonts w:cs="Times New Roman"/>
          <w:kern w:val="0"/>
          <w:szCs w:val="24"/>
        </w:rPr>
        <w:t xml:space="preserve">© </w:t>
      </w:r>
      <w:proofErr w:type="spellStart"/>
      <w:r w:rsidR="00AB7FBB" w:rsidRPr="00072C05">
        <w:rPr>
          <w:rFonts w:cs="Times New Roman"/>
          <w:kern w:val="0"/>
          <w:szCs w:val="24"/>
        </w:rPr>
        <w:t>Jingwen</w:t>
      </w:r>
      <w:proofErr w:type="spellEnd"/>
      <w:r w:rsidR="00AB7FBB" w:rsidRPr="00072C05">
        <w:rPr>
          <w:rFonts w:cs="Times New Roman"/>
          <w:kern w:val="0"/>
          <w:szCs w:val="24"/>
        </w:rPr>
        <w:t xml:space="preserve"> </w:t>
      </w:r>
      <w:proofErr w:type="spellStart"/>
      <w:r w:rsidR="00AB7FBB" w:rsidRPr="00072C05">
        <w:rPr>
          <w:rFonts w:cs="Times New Roman"/>
          <w:kern w:val="0"/>
          <w:szCs w:val="24"/>
        </w:rPr>
        <w:t>Feng</w:t>
      </w:r>
      <w:proofErr w:type="spellEnd"/>
      <w:r w:rsidRPr="00072C05">
        <w:rPr>
          <w:rFonts w:cs="Times New Roman"/>
          <w:kern w:val="0"/>
          <w:szCs w:val="24"/>
        </w:rPr>
        <w:t>, Ottawa, Canada, 2014</w:t>
      </w:r>
    </w:p>
    <w:p w:rsidR="00A25829" w:rsidRDefault="00A25829" w:rsidP="00737E28">
      <w:pPr>
        <w:autoSpaceDE w:val="0"/>
        <w:autoSpaceDN w:val="0"/>
        <w:adjustRightInd w:val="0"/>
        <w:spacing w:line="276" w:lineRule="auto"/>
        <w:jc w:val="center"/>
        <w:rPr>
          <w:rFonts w:eastAsiaTheme="minorEastAsia" w:cs="Times New Roman"/>
          <w:kern w:val="0"/>
          <w:sz w:val="36"/>
          <w:szCs w:val="36"/>
        </w:rPr>
      </w:pPr>
      <w:r w:rsidRPr="00A25829">
        <w:rPr>
          <w:rFonts w:eastAsiaTheme="minorEastAsia" w:cs="Times New Roman" w:hint="eastAsia"/>
          <w:kern w:val="0"/>
          <w:sz w:val="36"/>
          <w:szCs w:val="36"/>
        </w:rPr>
        <w:lastRenderedPageBreak/>
        <w:t>Abstract</w:t>
      </w:r>
    </w:p>
    <w:p w:rsidR="00A25829" w:rsidRPr="00792AA4" w:rsidRDefault="00A25829" w:rsidP="00DF70A9">
      <w:pPr>
        <w:autoSpaceDE w:val="0"/>
        <w:autoSpaceDN w:val="0"/>
        <w:adjustRightInd w:val="0"/>
        <w:rPr>
          <w:rFonts w:ascii="CMR12" w:eastAsiaTheme="minorEastAsia" w:hAnsi="CMR12" w:cs="CMR12"/>
          <w:kern w:val="0"/>
          <w:szCs w:val="24"/>
        </w:rPr>
      </w:pPr>
    </w:p>
    <w:p w:rsidR="00600501" w:rsidRDefault="00A25829" w:rsidP="00DF70A9">
      <w:pPr>
        <w:rPr>
          <w:rFonts w:eastAsiaTheme="minorEastAsia"/>
        </w:rPr>
      </w:pPr>
      <w:r>
        <w:t>Road traffic sign</w:t>
      </w:r>
      <w:r w:rsidR="00FD1575">
        <w:rPr>
          <w:rFonts w:eastAsiaTheme="minorEastAsia" w:hint="eastAsia"/>
        </w:rPr>
        <w:t>s</w:t>
      </w:r>
      <w:r>
        <w:t xml:space="preserve"> provide </w:t>
      </w:r>
      <w:r w:rsidR="00096C12">
        <w:t>instructions,</w:t>
      </w:r>
      <w:r>
        <w:t xml:space="preserve"> </w:t>
      </w:r>
      <w:r w:rsidR="00096C12">
        <w:t>warning</w:t>
      </w:r>
      <w:r w:rsidR="00096C12">
        <w:rPr>
          <w:rFonts w:eastAsiaTheme="minorEastAsia" w:hint="eastAsia"/>
        </w:rPr>
        <w:t xml:space="preserve"> information</w:t>
      </w:r>
      <w:r w:rsidR="00FD1575">
        <w:rPr>
          <w:rFonts w:eastAsiaTheme="minorEastAsia" w:hint="eastAsia"/>
        </w:rPr>
        <w:t>,</w:t>
      </w:r>
      <w:r w:rsidR="000414D3">
        <w:rPr>
          <w:rFonts w:eastAsiaTheme="minorEastAsia" w:hint="eastAsia"/>
        </w:rPr>
        <w:t xml:space="preserve"> </w:t>
      </w:r>
      <w:r w:rsidR="00096C12">
        <w:rPr>
          <w:rFonts w:eastAsiaTheme="minorEastAsia" w:hint="eastAsia"/>
        </w:rPr>
        <w:t>to</w:t>
      </w:r>
      <w:r>
        <w:t xml:space="preserve"> regulate driver</w:t>
      </w:r>
      <w:r w:rsidR="00096C12">
        <w:t xml:space="preserve"> behavior</w:t>
      </w:r>
      <w:r w:rsidR="000414D3">
        <w:rPr>
          <w:rFonts w:eastAsiaTheme="minorEastAsia" w:hint="eastAsia"/>
        </w:rPr>
        <w:t>. I</w:t>
      </w:r>
      <w:r w:rsidR="00096C12">
        <w:rPr>
          <w:rFonts w:eastAsiaTheme="minorEastAsia" w:hint="eastAsia"/>
        </w:rPr>
        <w:t xml:space="preserve">n addition, </w:t>
      </w:r>
      <w:r w:rsidR="00FD1575">
        <w:rPr>
          <w:rFonts w:eastAsiaTheme="minorEastAsia" w:hint="eastAsia"/>
        </w:rPr>
        <w:t>these signs</w:t>
      </w:r>
      <w:r w:rsidR="00DB31B3">
        <w:rPr>
          <w:rFonts w:eastAsiaTheme="minorEastAsia" w:hint="eastAsia"/>
        </w:rPr>
        <w:t xml:space="preserve"> </w:t>
      </w:r>
      <w:r>
        <w:t xml:space="preserve">provide a reliable guarantee for safe and convenient driving. </w:t>
      </w:r>
      <w:r w:rsidR="00FD1575">
        <w:rPr>
          <w:rFonts w:eastAsiaTheme="minorEastAsia" w:hint="eastAsia"/>
        </w:rPr>
        <w:t xml:space="preserve">The </w:t>
      </w:r>
      <w:r w:rsidR="00EC67D8">
        <w:rPr>
          <w:rFonts w:eastAsiaTheme="minorEastAsia" w:hint="eastAsia"/>
        </w:rPr>
        <w:t>T</w:t>
      </w:r>
      <w:r>
        <w:t xml:space="preserve">raffic </w:t>
      </w:r>
      <w:r w:rsidR="00EC67D8">
        <w:rPr>
          <w:rFonts w:eastAsiaTheme="minorEastAsia" w:hint="eastAsia"/>
        </w:rPr>
        <w:t>S</w:t>
      </w:r>
      <w:r>
        <w:t xml:space="preserve">ign </w:t>
      </w:r>
      <w:r w:rsidR="00EC67D8">
        <w:rPr>
          <w:rFonts w:eastAsiaTheme="minorEastAsia" w:hint="eastAsia"/>
        </w:rPr>
        <w:t>D</w:t>
      </w:r>
      <w:r>
        <w:t xml:space="preserve">etection and </w:t>
      </w:r>
      <w:r w:rsidR="00EC67D8">
        <w:rPr>
          <w:rFonts w:eastAsiaTheme="minorEastAsia" w:hint="eastAsia"/>
        </w:rPr>
        <w:t>R</w:t>
      </w:r>
      <w:r>
        <w:t xml:space="preserve">ecognition </w:t>
      </w:r>
      <w:r w:rsidR="00096C12">
        <w:rPr>
          <w:rFonts w:eastAsiaTheme="minorEastAsia" w:hint="eastAsia"/>
        </w:rPr>
        <w:t>(TSDR)</w:t>
      </w:r>
      <w:r w:rsidR="00892B45" w:rsidRPr="00892B45">
        <w:rPr>
          <w:rFonts w:eastAsiaTheme="minorEastAsia" w:hint="eastAsia"/>
        </w:rPr>
        <w:t xml:space="preserve"> </w:t>
      </w:r>
      <w:r w:rsidR="00892B45">
        <w:rPr>
          <w:rFonts w:eastAsiaTheme="minorEastAsia" w:hint="eastAsia"/>
        </w:rPr>
        <w:t xml:space="preserve">system </w:t>
      </w:r>
      <w:r w:rsidR="00FD1575">
        <w:rPr>
          <w:rFonts w:eastAsiaTheme="minorEastAsia" w:hint="eastAsia"/>
        </w:rPr>
        <w:t>is</w:t>
      </w:r>
      <w:r w:rsidR="00FD1575">
        <w:t xml:space="preserve"> one of the primary </w:t>
      </w:r>
      <w:r w:rsidR="00FD1575">
        <w:rPr>
          <w:rFonts w:eastAsiaTheme="minorEastAsia" w:hint="eastAsia"/>
        </w:rPr>
        <w:t>applications for</w:t>
      </w:r>
      <w:r>
        <w:t xml:space="preserve"> </w:t>
      </w:r>
      <w:r w:rsidR="00096C12" w:rsidRPr="00EB58A9">
        <w:rPr>
          <w:rFonts w:eastAsia="宋体"/>
        </w:rPr>
        <w:t xml:space="preserve">Advanced Driver Assistance Systems </w:t>
      </w:r>
      <w:r w:rsidR="00096C12">
        <w:rPr>
          <w:rFonts w:eastAsia="宋体" w:hint="eastAsia"/>
        </w:rPr>
        <w:t>(ADAS)</w:t>
      </w:r>
      <w:r w:rsidR="00FD1575">
        <w:rPr>
          <w:rFonts w:eastAsiaTheme="minorEastAsia" w:hint="eastAsia"/>
        </w:rPr>
        <w:t>. TSDR</w:t>
      </w:r>
      <w:r w:rsidR="00096C12">
        <w:rPr>
          <w:rFonts w:eastAsiaTheme="minorEastAsia" w:hint="eastAsia"/>
        </w:rPr>
        <w:t xml:space="preserve"> ha</w:t>
      </w:r>
      <w:r w:rsidR="00FD1575">
        <w:rPr>
          <w:rFonts w:eastAsiaTheme="minorEastAsia" w:hint="eastAsia"/>
        </w:rPr>
        <w:t>s</w:t>
      </w:r>
      <w:r w:rsidR="00096C12">
        <w:rPr>
          <w:rFonts w:eastAsiaTheme="minorEastAsia" w:hint="eastAsia"/>
        </w:rPr>
        <w:t xml:space="preserve"> </w:t>
      </w:r>
      <w:r w:rsidR="000414D3">
        <w:rPr>
          <w:rFonts w:eastAsiaTheme="minorEastAsia" w:hint="eastAsia"/>
        </w:rPr>
        <w:t>obtain</w:t>
      </w:r>
      <w:r w:rsidR="00DB31B3">
        <w:rPr>
          <w:rFonts w:eastAsiaTheme="minorEastAsia" w:hint="eastAsia"/>
        </w:rPr>
        <w:t>ed</w:t>
      </w:r>
      <w:r w:rsidR="00096C12">
        <w:rPr>
          <w:rFonts w:eastAsiaTheme="minorEastAsia" w:hint="eastAsia"/>
        </w:rPr>
        <w:t xml:space="preserve"> </w:t>
      </w:r>
      <w:r w:rsidR="00FD1575">
        <w:rPr>
          <w:rFonts w:eastAsiaTheme="minorEastAsia" w:hint="eastAsia"/>
        </w:rPr>
        <w:t>a great deal of</w:t>
      </w:r>
      <w:r w:rsidR="00096C12">
        <w:rPr>
          <w:rFonts w:eastAsiaTheme="minorEastAsia" w:hint="eastAsia"/>
        </w:rPr>
        <w:t xml:space="preserve"> </w:t>
      </w:r>
      <w:r w:rsidR="000414D3">
        <w:rPr>
          <w:rFonts w:eastAsiaTheme="minorEastAsia"/>
        </w:rPr>
        <w:t>attention</w:t>
      </w:r>
      <w:r w:rsidR="00FD1575">
        <w:rPr>
          <w:rFonts w:eastAsiaTheme="minorEastAsia" w:hint="eastAsia"/>
        </w:rPr>
        <w:t xml:space="preserve"> over the</w:t>
      </w:r>
      <w:r w:rsidR="000414D3">
        <w:rPr>
          <w:rFonts w:eastAsiaTheme="minorEastAsia" w:hint="eastAsia"/>
        </w:rPr>
        <w:t xml:space="preserve"> </w:t>
      </w:r>
      <w:r w:rsidR="00096C12">
        <w:rPr>
          <w:rFonts w:eastAsiaTheme="minorEastAsia" w:hint="eastAsia"/>
        </w:rPr>
        <w:t>recent years</w:t>
      </w:r>
      <w:r>
        <w:t>.</w:t>
      </w:r>
      <w:r w:rsidR="00096C12">
        <w:rPr>
          <w:rFonts w:eastAsiaTheme="minorEastAsia" w:hint="eastAsia"/>
        </w:rPr>
        <w:t xml:space="preserve"> </w:t>
      </w:r>
      <w:r w:rsidR="005020D9">
        <w:rPr>
          <w:rFonts w:eastAsiaTheme="minorEastAsia" w:hint="eastAsia"/>
        </w:rPr>
        <w:t>Bu</w:t>
      </w:r>
      <w:r w:rsidR="00FD1575">
        <w:rPr>
          <w:rFonts w:eastAsiaTheme="minorEastAsia" w:hint="eastAsia"/>
        </w:rPr>
        <w:t>t,</w:t>
      </w:r>
      <w:r w:rsidR="005020D9">
        <w:rPr>
          <w:rFonts w:eastAsiaTheme="minorEastAsia" w:hint="eastAsia"/>
        </w:rPr>
        <w:t xml:space="preserve"> </w:t>
      </w:r>
      <w:r>
        <w:t xml:space="preserve">it is still a challenging field </w:t>
      </w:r>
      <w:r w:rsidR="00FD1575">
        <w:rPr>
          <w:rFonts w:eastAsiaTheme="minorEastAsia" w:hint="eastAsia"/>
        </w:rPr>
        <w:t>of</w:t>
      </w:r>
      <w:r w:rsidR="000414D3">
        <w:rPr>
          <w:rFonts w:eastAsiaTheme="minorEastAsia" w:hint="eastAsia"/>
        </w:rPr>
        <w:t xml:space="preserve"> imag</w:t>
      </w:r>
      <w:r w:rsidR="00FD1575">
        <w:rPr>
          <w:rFonts w:eastAsiaTheme="minorEastAsia" w:hint="eastAsia"/>
        </w:rPr>
        <w:t>e</w:t>
      </w:r>
      <w:r w:rsidR="000414D3">
        <w:rPr>
          <w:rFonts w:eastAsiaTheme="minorEastAsia" w:hint="eastAsia"/>
        </w:rPr>
        <w:t xml:space="preserve"> processing</w:t>
      </w:r>
      <w:r>
        <w:t xml:space="preserve">. </w:t>
      </w:r>
    </w:p>
    <w:p w:rsidR="00600501" w:rsidRPr="00600501" w:rsidRDefault="00600501" w:rsidP="00DF70A9">
      <w:pPr>
        <w:autoSpaceDE w:val="0"/>
        <w:autoSpaceDN w:val="0"/>
        <w:adjustRightInd w:val="0"/>
        <w:rPr>
          <w:rFonts w:eastAsiaTheme="minorEastAsia"/>
        </w:rPr>
      </w:pPr>
    </w:p>
    <w:p w:rsidR="00986D6E" w:rsidRPr="002979D5" w:rsidRDefault="000414D3" w:rsidP="00DF70A9">
      <w:pPr>
        <w:rPr>
          <w:rFonts w:eastAsia="宋体" w:cs="Times New Roman"/>
        </w:rPr>
      </w:pPr>
      <w:r>
        <w:rPr>
          <w:rFonts w:eastAsiaTheme="minorEastAsia" w:hint="eastAsia"/>
        </w:rPr>
        <w:t>In this</w:t>
      </w:r>
      <w:r w:rsidR="00A25829">
        <w:t xml:space="preserve"> </w:t>
      </w:r>
      <w:r w:rsidR="00103625">
        <w:rPr>
          <w:rFonts w:eastAsiaTheme="minorEastAsia" w:hint="eastAsia"/>
        </w:rPr>
        <w:t>thesis</w:t>
      </w:r>
      <w:r>
        <w:rPr>
          <w:rFonts w:eastAsiaTheme="minorEastAsia" w:hint="eastAsia"/>
        </w:rPr>
        <w:t>,</w:t>
      </w:r>
      <w:r w:rsidR="00F75952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 xml:space="preserve">we </w:t>
      </w:r>
      <w:r w:rsidR="000A0966">
        <w:rPr>
          <w:rFonts w:eastAsiaTheme="minorEastAsia" w:hint="eastAsia"/>
        </w:rPr>
        <w:t xml:space="preserve">first </w:t>
      </w:r>
      <w:r>
        <w:rPr>
          <w:rFonts w:eastAsiaTheme="minorEastAsia" w:hint="eastAsia"/>
        </w:rPr>
        <w:t>create</w:t>
      </w:r>
      <w:r w:rsidR="00FD1575">
        <w:rPr>
          <w:rFonts w:eastAsiaTheme="minorEastAsia" w:hint="eastAsia"/>
        </w:rPr>
        <w:t>d</w:t>
      </w:r>
      <w:r>
        <w:rPr>
          <w:rFonts w:eastAsiaTheme="minorEastAsia" w:hint="eastAsia"/>
        </w:rPr>
        <w:t xml:space="preserve"> our own dataset for North American </w:t>
      </w:r>
      <w:r w:rsidR="00792AA4">
        <w:rPr>
          <w:rFonts w:eastAsiaTheme="minorEastAsia" w:hint="eastAsia"/>
        </w:rPr>
        <w:t xml:space="preserve">Traffic </w:t>
      </w:r>
      <w:r w:rsidR="007F20EC">
        <w:rPr>
          <w:rFonts w:eastAsiaTheme="minorEastAsia" w:hint="eastAsia"/>
        </w:rPr>
        <w:t>S</w:t>
      </w:r>
      <w:r w:rsidR="00792AA4">
        <w:rPr>
          <w:rFonts w:eastAsiaTheme="minorEastAsia" w:hint="eastAsia"/>
        </w:rPr>
        <w:t>igns</w:t>
      </w:r>
      <w:r w:rsidR="00600501">
        <w:rPr>
          <w:rFonts w:eastAsiaTheme="minorEastAsia" w:hint="eastAsia"/>
        </w:rPr>
        <w:t>,</w:t>
      </w:r>
      <w:r w:rsidR="00792AA4">
        <w:rPr>
          <w:rFonts w:eastAsiaTheme="minorEastAsia" w:hint="eastAsia"/>
        </w:rPr>
        <w:t xml:space="preserve"> </w:t>
      </w:r>
      <w:r w:rsidR="00600501">
        <w:rPr>
          <w:rFonts w:ascii="CMR12" w:eastAsiaTheme="minorEastAsia" w:hAnsi="CMR12" w:cs="CMR12"/>
          <w:kern w:val="0"/>
          <w:szCs w:val="24"/>
        </w:rPr>
        <w:t xml:space="preserve">which is </w:t>
      </w:r>
      <w:r w:rsidR="00151EA6">
        <w:rPr>
          <w:rFonts w:ascii="CMR12" w:eastAsiaTheme="minorEastAsia" w:hAnsi="CMR12" w:cs="CMR12" w:hint="eastAsia"/>
          <w:kern w:val="0"/>
          <w:szCs w:val="24"/>
        </w:rPr>
        <w:t>still being</w:t>
      </w:r>
      <w:r w:rsidR="00600501">
        <w:rPr>
          <w:rFonts w:ascii="CMR12" w:eastAsiaTheme="minorEastAsia" w:hAnsi="CMR12" w:cs="CMR12" w:hint="eastAsia"/>
          <w:kern w:val="0"/>
          <w:szCs w:val="24"/>
        </w:rPr>
        <w:t xml:space="preserve"> </w:t>
      </w:r>
      <w:r w:rsidR="00600501">
        <w:rPr>
          <w:rFonts w:ascii="CMR12" w:eastAsiaTheme="minorEastAsia" w:hAnsi="CMR12" w:cs="CMR12"/>
          <w:kern w:val="0"/>
          <w:szCs w:val="24"/>
        </w:rPr>
        <w:t>updated</w:t>
      </w:r>
      <w:r w:rsidR="000A0966">
        <w:rPr>
          <w:rFonts w:ascii="CMR12" w:eastAsiaTheme="minorEastAsia" w:hAnsi="CMR12" w:cs="CMR12" w:hint="eastAsia"/>
          <w:kern w:val="0"/>
          <w:szCs w:val="24"/>
        </w:rPr>
        <w:t>.</w:t>
      </w:r>
      <w:r w:rsidR="00600501">
        <w:rPr>
          <w:rFonts w:eastAsiaTheme="minorEastAsia" w:hint="eastAsia"/>
        </w:rPr>
        <w:t xml:space="preserve"> </w:t>
      </w:r>
      <w:r w:rsidR="00FD1575">
        <w:rPr>
          <w:rFonts w:eastAsiaTheme="minorEastAsia" w:hint="eastAsia"/>
        </w:rPr>
        <w:t>W</w:t>
      </w:r>
      <w:r w:rsidR="00986D6E">
        <w:rPr>
          <w:rFonts w:eastAsiaTheme="minorEastAsia" w:hint="eastAsia"/>
        </w:rPr>
        <w:t>e</w:t>
      </w:r>
      <w:r w:rsidR="00FD1575">
        <w:rPr>
          <w:rFonts w:eastAsiaTheme="minorEastAsia" w:hint="eastAsia"/>
        </w:rPr>
        <w:t xml:space="preserve"> then</w:t>
      </w:r>
      <w:r w:rsidR="00986D6E">
        <w:rPr>
          <w:rFonts w:eastAsiaTheme="minorEastAsia" w:hint="eastAsia"/>
        </w:rPr>
        <w:t xml:space="preserve"> decide</w:t>
      </w:r>
      <w:r w:rsidR="00FD1575">
        <w:rPr>
          <w:rFonts w:eastAsiaTheme="minorEastAsia" w:hint="eastAsia"/>
        </w:rPr>
        <w:t>d</w:t>
      </w:r>
      <w:r w:rsidR="00986D6E">
        <w:rPr>
          <w:rFonts w:eastAsiaTheme="minorEastAsia" w:hint="eastAsia"/>
        </w:rPr>
        <w:t xml:space="preserve"> to </w:t>
      </w:r>
      <w:r w:rsidR="00792AA4">
        <w:rPr>
          <w:rFonts w:eastAsiaTheme="minorEastAsia" w:hint="eastAsia"/>
        </w:rPr>
        <w:t xml:space="preserve">choose </w:t>
      </w:r>
      <w:r w:rsidR="00600501">
        <w:rPr>
          <w:rFonts w:eastAsiaTheme="minorEastAsia" w:hint="eastAsia"/>
        </w:rPr>
        <w:t>Histogram Orientation Gradient</w:t>
      </w:r>
      <w:r w:rsidR="00805E4E">
        <w:rPr>
          <w:rFonts w:eastAsiaTheme="minorEastAsia" w:hint="eastAsia"/>
        </w:rPr>
        <w:t>s</w:t>
      </w:r>
      <w:r w:rsidR="00600501">
        <w:rPr>
          <w:rFonts w:eastAsiaTheme="minorEastAsia" w:hint="eastAsia"/>
        </w:rPr>
        <w:t xml:space="preserve"> (HOG) and Support Vector </w:t>
      </w:r>
      <w:r w:rsidR="00600501">
        <w:rPr>
          <w:rFonts w:eastAsiaTheme="minorEastAsia"/>
        </w:rPr>
        <w:t>Machine</w:t>
      </w:r>
      <w:r w:rsidR="00892B45">
        <w:rPr>
          <w:rFonts w:eastAsiaTheme="minorEastAsia" w:hint="eastAsia"/>
        </w:rPr>
        <w:t>s</w:t>
      </w:r>
      <w:r w:rsidR="00600501">
        <w:rPr>
          <w:rFonts w:eastAsiaTheme="minorEastAsia" w:hint="eastAsia"/>
        </w:rPr>
        <w:t xml:space="preserve"> (SVM</w:t>
      </w:r>
      <w:r w:rsidR="00892B45">
        <w:rPr>
          <w:rFonts w:eastAsiaTheme="minorEastAsia" w:hint="eastAsia"/>
        </w:rPr>
        <w:t>s</w:t>
      </w:r>
      <w:r w:rsidR="00600501">
        <w:rPr>
          <w:rFonts w:eastAsiaTheme="minorEastAsia" w:hint="eastAsia"/>
        </w:rPr>
        <w:t>)</w:t>
      </w:r>
      <w:r w:rsidR="00792AA4">
        <w:rPr>
          <w:rFonts w:eastAsiaTheme="minorEastAsia" w:hint="eastAsia"/>
        </w:rPr>
        <w:t xml:space="preserve"> to build our system</w:t>
      </w:r>
      <w:r w:rsidR="002979D5">
        <w:rPr>
          <w:rFonts w:eastAsiaTheme="minorEastAsia" w:hint="eastAsia"/>
        </w:rPr>
        <w:t xml:space="preserve"> after compar</w:t>
      </w:r>
      <w:r w:rsidR="00FD1575">
        <w:rPr>
          <w:rFonts w:eastAsiaTheme="minorEastAsia" w:hint="eastAsia"/>
        </w:rPr>
        <w:t>ing</w:t>
      </w:r>
      <w:r w:rsidR="00DB31B3">
        <w:rPr>
          <w:rFonts w:eastAsiaTheme="minorEastAsia" w:hint="eastAsia"/>
        </w:rPr>
        <w:t xml:space="preserve"> </w:t>
      </w:r>
      <w:r w:rsidR="00FD1575">
        <w:rPr>
          <w:rFonts w:eastAsiaTheme="minorEastAsia" w:hint="eastAsia"/>
        </w:rPr>
        <w:t xml:space="preserve">them </w:t>
      </w:r>
      <w:r w:rsidR="00DB31B3">
        <w:rPr>
          <w:rFonts w:eastAsiaTheme="minorEastAsia" w:hint="eastAsia"/>
        </w:rPr>
        <w:t>with</w:t>
      </w:r>
      <w:r w:rsidR="002979D5">
        <w:rPr>
          <w:rFonts w:eastAsiaTheme="minorEastAsia" w:hint="eastAsia"/>
        </w:rPr>
        <w:t xml:space="preserve"> some </w:t>
      </w:r>
      <w:r w:rsidR="00FD1575">
        <w:rPr>
          <w:rFonts w:eastAsiaTheme="minorEastAsia" w:hint="eastAsia"/>
        </w:rPr>
        <w:t xml:space="preserve">other </w:t>
      </w:r>
      <w:r w:rsidR="002979D5">
        <w:rPr>
          <w:rFonts w:eastAsiaTheme="minorEastAsia" w:hint="eastAsia"/>
        </w:rPr>
        <w:t>techniques</w:t>
      </w:r>
      <w:r w:rsidR="00986D6E">
        <w:rPr>
          <w:rFonts w:eastAsiaTheme="minorEastAsia" w:hint="eastAsia"/>
        </w:rPr>
        <w:t>.</w:t>
      </w:r>
      <w:r w:rsidR="002979D5">
        <w:rPr>
          <w:rFonts w:eastAsiaTheme="minorEastAsia" w:hint="eastAsia"/>
        </w:rPr>
        <w:t xml:space="preserve"> </w:t>
      </w:r>
      <w:r w:rsidR="00986D6E">
        <w:rPr>
          <w:rFonts w:eastAsiaTheme="minorEastAsia" w:hint="eastAsia"/>
        </w:rPr>
        <w:t>For better results, we test</w:t>
      </w:r>
      <w:r w:rsidR="00FD1575">
        <w:rPr>
          <w:rFonts w:eastAsiaTheme="minorEastAsia" w:hint="eastAsia"/>
        </w:rPr>
        <w:t>ed</w:t>
      </w:r>
      <w:r w:rsidR="00986D6E">
        <w:rPr>
          <w:rFonts w:eastAsiaTheme="minorEastAsia" w:hint="eastAsia"/>
        </w:rPr>
        <w:t xml:space="preserve"> different </w:t>
      </w:r>
      <w:r w:rsidR="00600501">
        <w:rPr>
          <w:rFonts w:eastAsiaTheme="minorEastAsia" w:hint="eastAsia"/>
        </w:rPr>
        <w:t xml:space="preserve">HOG parameters </w:t>
      </w:r>
      <w:r w:rsidR="007B15A7">
        <w:rPr>
          <w:rFonts w:eastAsiaTheme="minorEastAsia" w:hint="eastAsia"/>
        </w:rPr>
        <w:t>to</w:t>
      </w:r>
      <w:r w:rsidR="00986D6E">
        <w:rPr>
          <w:rFonts w:eastAsiaTheme="minorEastAsia" w:hint="eastAsia"/>
        </w:rPr>
        <w:t xml:space="preserve"> find </w:t>
      </w:r>
      <w:r w:rsidR="00FD1575">
        <w:rPr>
          <w:rFonts w:eastAsiaTheme="minorEastAsia" w:hint="eastAsia"/>
        </w:rPr>
        <w:t xml:space="preserve">the </w:t>
      </w:r>
      <w:r w:rsidR="00986D6E">
        <w:rPr>
          <w:rFonts w:eastAsiaTheme="minorEastAsia" w:hint="eastAsia"/>
        </w:rPr>
        <w:t xml:space="preserve">best </w:t>
      </w:r>
      <w:r w:rsidR="00986D6E">
        <w:rPr>
          <w:rFonts w:eastAsiaTheme="minorEastAsia"/>
        </w:rPr>
        <w:t>com</w:t>
      </w:r>
      <w:r w:rsidR="00DB31B3">
        <w:rPr>
          <w:rFonts w:eastAsiaTheme="minorEastAsia" w:hint="eastAsia"/>
        </w:rPr>
        <w:t>bination</w:t>
      </w:r>
      <w:r w:rsidR="00986D6E">
        <w:rPr>
          <w:rFonts w:eastAsiaTheme="minorEastAsia" w:hint="eastAsia"/>
        </w:rPr>
        <w:t>. After th</w:t>
      </w:r>
      <w:r w:rsidR="00FD1575">
        <w:rPr>
          <w:rFonts w:eastAsiaTheme="minorEastAsia" w:hint="eastAsia"/>
        </w:rPr>
        <w:t>is</w:t>
      </w:r>
      <w:r w:rsidR="00986D6E">
        <w:rPr>
          <w:rFonts w:eastAsiaTheme="minorEastAsia" w:hint="eastAsia"/>
        </w:rPr>
        <w:t xml:space="preserve">, </w:t>
      </w:r>
      <w:r w:rsidR="00792AA4">
        <w:rPr>
          <w:rFonts w:eastAsiaTheme="minorEastAsia" w:hint="eastAsia"/>
        </w:rPr>
        <w:t xml:space="preserve">we </w:t>
      </w:r>
      <w:r w:rsidR="00F75952">
        <w:rPr>
          <w:rFonts w:eastAsiaTheme="minorEastAsia" w:hint="eastAsia"/>
        </w:rPr>
        <w:t>develop</w:t>
      </w:r>
      <w:r w:rsidR="00FD1575">
        <w:rPr>
          <w:rFonts w:eastAsiaTheme="minorEastAsia" w:hint="eastAsia"/>
        </w:rPr>
        <w:t>ed</w:t>
      </w:r>
      <w:r w:rsidR="00792AA4">
        <w:rPr>
          <w:rFonts w:eastAsiaTheme="minorEastAsia" w:hint="eastAsia"/>
        </w:rPr>
        <w:t xml:space="preserve"> </w:t>
      </w:r>
      <w:r w:rsidR="00FD1575">
        <w:rPr>
          <w:rFonts w:eastAsiaTheme="minorEastAsia" w:hint="eastAsia"/>
        </w:rPr>
        <w:t xml:space="preserve">a </w:t>
      </w:r>
      <w:r w:rsidR="00892B45">
        <w:rPr>
          <w:rFonts w:eastAsiaTheme="minorEastAsia" w:hint="eastAsia"/>
        </w:rPr>
        <w:t xml:space="preserve">TSDR system </w:t>
      </w:r>
      <w:r w:rsidR="00805E4E">
        <w:rPr>
          <w:rFonts w:eastAsiaTheme="minorEastAsia" w:hint="eastAsia"/>
        </w:rPr>
        <w:t>using</w:t>
      </w:r>
      <w:r w:rsidR="00986D6E">
        <w:rPr>
          <w:rFonts w:eastAsiaTheme="minorEastAsia" w:hint="eastAsia"/>
        </w:rPr>
        <w:t xml:space="preserve"> HOG, SVM and our</w:t>
      </w:r>
      <w:r w:rsidR="00792AA4">
        <w:rPr>
          <w:rFonts w:eastAsiaTheme="minorEastAsia" w:hint="eastAsia"/>
        </w:rPr>
        <w:t xml:space="preserve"> new color information extraction </w:t>
      </w:r>
      <w:r w:rsidR="00986D6E">
        <w:rPr>
          <w:rFonts w:eastAsiaTheme="minorEastAsia" w:hint="eastAsia"/>
        </w:rPr>
        <w:t>algorithm</w:t>
      </w:r>
      <w:r w:rsidR="00EC67D8">
        <w:rPr>
          <w:rFonts w:eastAsiaTheme="minorEastAsia" w:hint="eastAsia"/>
        </w:rPr>
        <w:t xml:space="preserve">. </w:t>
      </w:r>
      <w:r w:rsidR="00F75952">
        <w:rPr>
          <w:rFonts w:eastAsiaTheme="minorEastAsia" w:hint="eastAsia"/>
        </w:rPr>
        <w:t>To reduce time-consum</w:t>
      </w:r>
      <w:r w:rsidR="00FD1575">
        <w:rPr>
          <w:rFonts w:eastAsiaTheme="minorEastAsia" w:hint="eastAsia"/>
        </w:rPr>
        <w:t>ption,</w:t>
      </w:r>
      <w:r w:rsidR="00F75952">
        <w:rPr>
          <w:rFonts w:eastAsiaTheme="minorEastAsia" w:hint="eastAsia"/>
        </w:rPr>
        <w:t xml:space="preserve"> w</w:t>
      </w:r>
      <w:r w:rsidR="00600501">
        <w:rPr>
          <w:rFonts w:eastAsiaTheme="minorEastAsia" w:hint="eastAsia"/>
        </w:rPr>
        <w:t>e</w:t>
      </w:r>
      <w:r w:rsidR="00F75952">
        <w:rPr>
          <w:rFonts w:eastAsiaTheme="minorEastAsia" w:hint="eastAsia"/>
        </w:rPr>
        <w:t xml:space="preserve"> use</w:t>
      </w:r>
      <w:r w:rsidR="00FD1575">
        <w:rPr>
          <w:rFonts w:eastAsiaTheme="minorEastAsia" w:hint="eastAsia"/>
        </w:rPr>
        <w:t>d</w:t>
      </w:r>
      <w:r w:rsidR="00792AA4">
        <w:rPr>
          <w:rFonts w:eastAsiaTheme="minorEastAsia" w:hint="eastAsia"/>
        </w:rPr>
        <w:t xml:space="preserve"> </w:t>
      </w:r>
      <w:r w:rsidR="00FD1575">
        <w:rPr>
          <w:rFonts w:eastAsiaTheme="minorEastAsia" w:hint="eastAsia"/>
        </w:rPr>
        <w:t xml:space="preserve">the </w:t>
      </w:r>
      <w:r w:rsidR="00986D6E">
        <w:rPr>
          <w:rFonts w:eastAsiaTheme="minorEastAsia" w:hint="eastAsia"/>
        </w:rPr>
        <w:t xml:space="preserve">Maximally Stable </w:t>
      </w:r>
      <w:proofErr w:type="spellStart"/>
      <w:r w:rsidR="003163D4">
        <w:rPr>
          <w:rFonts w:eastAsiaTheme="minorEastAsia"/>
        </w:rPr>
        <w:t>Extrem</w:t>
      </w:r>
      <w:r w:rsidR="001B280B">
        <w:rPr>
          <w:rFonts w:eastAsiaTheme="minorEastAsia" w:hint="eastAsia"/>
        </w:rPr>
        <w:t>al</w:t>
      </w:r>
      <w:proofErr w:type="spellEnd"/>
      <w:r w:rsidR="00986D6E">
        <w:rPr>
          <w:rFonts w:eastAsiaTheme="minorEastAsia" w:hint="eastAsia"/>
        </w:rPr>
        <w:t xml:space="preserve"> Region (MSER) </w:t>
      </w:r>
      <w:r w:rsidR="003163D4">
        <w:rPr>
          <w:rFonts w:eastAsiaTheme="minorEastAsia" w:hint="eastAsia"/>
        </w:rPr>
        <w:t xml:space="preserve">to </w:t>
      </w:r>
      <w:r w:rsidR="00F75952">
        <w:rPr>
          <w:rFonts w:eastAsiaTheme="minorEastAsia" w:hint="eastAsia"/>
        </w:rPr>
        <w:t xml:space="preserve">replace </w:t>
      </w:r>
      <w:r w:rsidR="003163D4">
        <w:rPr>
          <w:rFonts w:eastAsiaTheme="minorEastAsia" w:hint="eastAsia"/>
        </w:rPr>
        <w:t xml:space="preserve">the </w:t>
      </w:r>
      <w:r w:rsidR="00F75952">
        <w:rPr>
          <w:rFonts w:eastAsiaTheme="minorEastAsia" w:hint="eastAsia"/>
        </w:rPr>
        <w:t>HOG and SVM detection stage.</w:t>
      </w:r>
      <w:r w:rsidR="00986D6E">
        <w:rPr>
          <w:rFonts w:eastAsiaTheme="minorEastAsia" w:hint="eastAsia"/>
        </w:rPr>
        <w:t xml:space="preserve"> </w:t>
      </w:r>
      <w:r w:rsidR="003163D4">
        <w:rPr>
          <w:rFonts w:eastAsiaTheme="minorEastAsia" w:hint="eastAsia"/>
        </w:rPr>
        <w:t>In addition</w:t>
      </w:r>
      <w:r w:rsidR="00600501">
        <w:rPr>
          <w:rFonts w:eastAsiaTheme="minorEastAsia" w:hint="eastAsia"/>
        </w:rPr>
        <w:t xml:space="preserve">, we </w:t>
      </w:r>
      <w:r w:rsidR="00986D6E">
        <w:rPr>
          <w:rFonts w:eastAsiaTheme="minorEastAsia" w:hint="eastAsia"/>
        </w:rPr>
        <w:t>develop</w:t>
      </w:r>
      <w:r w:rsidR="003163D4">
        <w:rPr>
          <w:rFonts w:eastAsiaTheme="minorEastAsia" w:hint="eastAsia"/>
        </w:rPr>
        <w:t>ed</w:t>
      </w:r>
      <w:r w:rsidR="00452140">
        <w:rPr>
          <w:rFonts w:eastAsiaTheme="minorEastAsia" w:hint="eastAsia"/>
        </w:rPr>
        <w:t xml:space="preserve"> a new </w:t>
      </w:r>
      <w:r w:rsidR="00600501">
        <w:rPr>
          <w:rFonts w:eastAsiaTheme="minorEastAsia"/>
        </w:rPr>
        <w:t>approach</w:t>
      </w:r>
      <w:r w:rsidR="00600501">
        <w:rPr>
          <w:rFonts w:eastAsiaTheme="minorEastAsia" w:hint="eastAsia"/>
        </w:rPr>
        <w:t xml:space="preserve"> </w:t>
      </w:r>
      <w:r w:rsidR="00986D6E">
        <w:rPr>
          <w:rFonts w:eastAsiaTheme="minorEastAsia" w:hint="eastAsia"/>
        </w:rPr>
        <w:t>based on Global Position</w:t>
      </w:r>
      <w:r w:rsidR="003163D4">
        <w:rPr>
          <w:rFonts w:eastAsiaTheme="minorEastAsia" w:hint="eastAsia"/>
        </w:rPr>
        <w:t>ing</w:t>
      </w:r>
      <w:r w:rsidR="00986D6E">
        <w:rPr>
          <w:rFonts w:eastAsiaTheme="minorEastAsia" w:hint="eastAsia"/>
        </w:rPr>
        <w:t xml:space="preserve"> System (GPS) </w:t>
      </w:r>
      <w:r w:rsidR="002979D5">
        <w:rPr>
          <w:rFonts w:eastAsiaTheme="minorEastAsia"/>
        </w:rPr>
        <w:t>information</w:t>
      </w:r>
      <w:r w:rsidR="002979D5">
        <w:rPr>
          <w:rFonts w:eastAsiaTheme="minorEastAsia" w:hint="eastAsia"/>
        </w:rPr>
        <w:t xml:space="preserve"> </w:t>
      </w:r>
      <w:r w:rsidR="00986D6E">
        <w:rPr>
          <w:rFonts w:eastAsiaTheme="minorEastAsia" w:hint="eastAsia"/>
        </w:rPr>
        <w:t>other than image processing</w:t>
      </w:r>
      <w:r w:rsidR="005020D9">
        <w:rPr>
          <w:rFonts w:eastAsiaTheme="minorEastAsia" w:hint="eastAsia"/>
        </w:rPr>
        <w:t>.</w:t>
      </w:r>
      <w:r w:rsidR="00452140">
        <w:rPr>
          <w:rFonts w:eastAsiaTheme="minorEastAsia" w:hint="eastAsia"/>
        </w:rPr>
        <w:t xml:space="preserve"> </w:t>
      </w:r>
      <w:r w:rsidR="00986D6E">
        <w:rPr>
          <w:rFonts w:cs="Times New Roman"/>
        </w:rPr>
        <w:t>At last</w:t>
      </w:r>
      <w:r w:rsidR="003163D4">
        <w:rPr>
          <w:rFonts w:eastAsiaTheme="minorEastAsia" w:cs="Times New Roman" w:hint="eastAsia"/>
        </w:rPr>
        <w:t>,</w:t>
      </w:r>
      <w:r w:rsidR="00986D6E">
        <w:rPr>
          <w:rFonts w:cs="Times New Roman"/>
        </w:rPr>
        <w:t xml:space="preserve"> we test</w:t>
      </w:r>
      <w:r w:rsidR="003163D4">
        <w:rPr>
          <w:rFonts w:eastAsiaTheme="minorEastAsia" w:cs="Times New Roman" w:hint="eastAsia"/>
        </w:rPr>
        <w:t>ed</w:t>
      </w:r>
      <w:r w:rsidR="00986D6E">
        <w:rPr>
          <w:rFonts w:cs="Times New Roman"/>
        </w:rPr>
        <w:t xml:space="preserve"> </w:t>
      </w:r>
      <w:r w:rsidR="007B15A7">
        <w:rPr>
          <w:rFonts w:eastAsiaTheme="minorEastAsia" w:cs="Times New Roman" w:hint="eastAsia"/>
        </w:rPr>
        <w:t>these</w:t>
      </w:r>
      <w:r w:rsidR="0075131F">
        <w:rPr>
          <w:rFonts w:eastAsiaTheme="minorEastAsia" w:cs="Times New Roman" w:hint="eastAsia"/>
        </w:rPr>
        <w:t xml:space="preserve"> </w:t>
      </w:r>
      <w:r w:rsidR="00986D6E">
        <w:rPr>
          <w:rFonts w:cs="Times New Roman"/>
        </w:rPr>
        <w:t>t</w:t>
      </w:r>
      <w:r w:rsidR="00103625">
        <w:rPr>
          <w:rFonts w:eastAsiaTheme="minorEastAsia" w:cs="Times New Roman" w:hint="eastAsia"/>
        </w:rPr>
        <w:t>hree</w:t>
      </w:r>
      <w:r w:rsidR="00986D6E">
        <w:rPr>
          <w:rFonts w:cs="Times New Roman"/>
        </w:rPr>
        <w:t xml:space="preserve"> </w:t>
      </w:r>
      <w:r w:rsidR="00452140">
        <w:rPr>
          <w:rFonts w:cs="Times New Roman"/>
        </w:rPr>
        <w:t>systems</w:t>
      </w:r>
      <w:r w:rsidR="00452140">
        <w:rPr>
          <w:rFonts w:eastAsiaTheme="minorEastAsia" w:cs="Times New Roman"/>
        </w:rPr>
        <w:t>;</w:t>
      </w:r>
      <w:r w:rsidR="00452140">
        <w:rPr>
          <w:rFonts w:eastAsiaTheme="minorEastAsia" w:cs="Times New Roman" w:hint="eastAsia"/>
        </w:rPr>
        <w:t xml:space="preserve"> </w:t>
      </w:r>
      <w:r w:rsidR="00986D6E">
        <w:rPr>
          <w:rFonts w:cs="Times New Roman"/>
        </w:rPr>
        <w:t>the result</w:t>
      </w:r>
      <w:r w:rsidR="007B15A7">
        <w:rPr>
          <w:rFonts w:eastAsiaTheme="minorEastAsia" w:cs="Times New Roman" w:hint="eastAsia"/>
        </w:rPr>
        <w:t>s</w:t>
      </w:r>
      <w:r w:rsidR="00986D6E">
        <w:rPr>
          <w:rFonts w:cs="Times New Roman"/>
        </w:rPr>
        <w:t xml:space="preserve"> show </w:t>
      </w:r>
      <w:r w:rsidR="003163D4">
        <w:rPr>
          <w:rFonts w:eastAsiaTheme="minorEastAsia" w:cs="Times New Roman" w:hint="eastAsia"/>
        </w:rPr>
        <w:t>that all</w:t>
      </w:r>
      <w:r w:rsidR="00103625">
        <w:rPr>
          <w:rFonts w:eastAsiaTheme="minorEastAsia" w:cs="Times New Roman" w:hint="eastAsia"/>
        </w:rPr>
        <w:t xml:space="preserve"> of</w:t>
      </w:r>
      <w:r w:rsidR="00986D6E">
        <w:rPr>
          <w:rFonts w:cs="Times New Roman"/>
        </w:rPr>
        <w:t xml:space="preserve"> them can recognize traff</w:t>
      </w:r>
      <w:r w:rsidR="002979D5">
        <w:t>ic sign</w:t>
      </w:r>
      <w:r w:rsidR="003163D4">
        <w:rPr>
          <w:rFonts w:eastAsiaTheme="minorEastAsia" w:hint="eastAsia"/>
        </w:rPr>
        <w:t>s</w:t>
      </w:r>
      <w:r w:rsidR="002979D5">
        <w:t xml:space="preserve"> </w:t>
      </w:r>
      <w:r w:rsidR="003163D4">
        <w:rPr>
          <w:rFonts w:eastAsiaTheme="minorEastAsia" w:hint="eastAsia"/>
        </w:rPr>
        <w:t xml:space="preserve">with a </w:t>
      </w:r>
      <w:r w:rsidR="002979D5">
        <w:t>good accuracy rate</w:t>
      </w:r>
      <w:r w:rsidR="00452140">
        <w:rPr>
          <w:rFonts w:eastAsiaTheme="minorEastAsia" w:hint="eastAsia"/>
        </w:rPr>
        <w:t>. The MSER based system is faster than the one us</w:t>
      </w:r>
      <w:r w:rsidR="003163D4">
        <w:rPr>
          <w:rFonts w:eastAsiaTheme="minorEastAsia" w:hint="eastAsia"/>
        </w:rPr>
        <w:t xml:space="preserve">ing </w:t>
      </w:r>
      <w:r w:rsidR="00096CFD">
        <w:rPr>
          <w:rFonts w:eastAsiaTheme="minorEastAsia" w:hint="eastAsia"/>
        </w:rPr>
        <w:t xml:space="preserve">only </w:t>
      </w:r>
      <w:r w:rsidR="00452140">
        <w:rPr>
          <w:rFonts w:eastAsiaTheme="minorEastAsia" w:hint="eastAsia"/>
        </w:rPr>
        <w:t xml:space="preserve">HOG and SVM; </w:t>
      </w:r>
      <w:r w:rsidR="003163D4">
        <w:rPr>
          <w:rFonts w:eastAsiaTheme="minorEastAsia" w:hint="eastAsia"/>
        </w:rPr>
        <w:t>and, t</w:t>
      </w:r>
      <w:r w:rsidR="00452140">
        <w:rPr>
          <w:rFonts w:eastAsiaTheme="minorEastAsia"/>
        </w:rPr>
        <w:t>h</w:t>
      </w:r>
      <w:r w:rsidR="00452140">
        <w:rPr>
          <w:rFonts w:eastAsiaTheme="minorEastAsia" w:hint="eastAsia"/>
        </w:rPr>
        <w:t>e GPS based system is even faster than the MSER based system.</w:t>
      </w:r>
    </w:p>
    <w:p w:rsidR="00A25829" w:rsidRPr="00F75952" w:rsidRDefault="00A25829" w:rsidP="005020D9">
      <w:pPr>
        <w:autoSpaceDE w:val="0"/>
        <w:autoSpaceDN w:val="0"/>
        <w:adjustRightInd w:val="0"/>
        <w:rPr>
          <w:rFonts w:eastAsiaTheme="minorEastAsia" w:cs="Times New Roman"/>
          <w:kern w:val="0"/>
          <w:sz w:val="36"/>
          <w:szCs w:val="36"/>
        </w:rPr>
      </w:pPr>
    </w:p>
    <w:p w:rsidR="00A25829" w:rsidRPr="00096CFD" w:rsidRDefault="00A25829" w:rsidP="00A25829">
      <w:pPr>
        <w:autoSpaceDE w:val="0"/>
        <w:autoSpaceDN w:val="0"/>
        <w:adjustRightInd w:val="0"/>
        <w:spacing w:line="276" w:lineRule="auto"/>
        <w:rPr>
          <w:rFonts w:eastAsiaTheme="minorEastAsia" w:cs="Times New Roman"/>
          <w:kern w:val="0"/>
          <w:sz w:val="36"/>
          <w:szCs w:val="36"/>
        </w:rPr>
      </w:pPr>
    </w:p>
    <w:p w:rsidR="00A25829" w:rsidRDefault="00A25829" w:rsidP="00A25829">
      <w:pPr>
        <w:autoSpaceDE w:val="0"/>
        <w:autoSpaceDN w:val="0"/>
        <w:adjustRightInd w:val="0"/>
        <w:spacing w:line="276" w:lineRule="auto"/>
        <w:rPr>
          <w:rFonts w:eastAsiaTheme="minorEastAsia" w:cs="Times New Roman"/>
          <w:kern w:val="0"/>
          <w:sz w:val="36"/>
          <w:szCs w:val="36"/>
        </w:rPr>
      </w:pPr>
    </w:p>
    <w:p w:rsidR="00A25829" w:rsidRPr="00A25829" w:rsidRDefault="00A25829">
      <w:pPr>
        <w:widowControl/>
        <w:spacing w:line="240" w:lineRule="auto"/>
        <w:jc w:val="left"/>
        <w:rPr>
          <w:rFonts w:eastAsiaTheme="minorEastAsia" w:cs="Times New Roman"/>
          <w:kern w:val="0"/>
          <w:szCs w:val="24"/>
        </w:rPr>
      </w:pPr>
    </w:p>
    <w:p w:rsidR="00AB7FBB" w:rsidRPr="00DF70A9" w:rsidRDefault="00A25829" w:rsidP="00DF70A9">
      <w:pPr>
        <w:widowControl/>
        <w:spacing w:line="240" w:lineRule="auto"/>
        <w:jc w:val="left"/>
        <w:rPr>
          <w:rFonts w:eastAsiaTheme="minorEastAsia" w:cs="Times New Roman"/>
          <w:kern w:val="0"/>
          <w:szCs w:val="24"/>
        </w:rPr>
      </w:pPr>
      <w:r>
        <w:rPr>
          <w:rFonts w:cs="Times New Roman"/>
          <w:kern w:val="0"/>
          <w:szCs w:val="24"/>
        </w:rPr>
        <w:br w:type="page"/>
      </w:r>
    </w:p>
    <w:p w:rsidR="003A73A7" w:rsidRPr="00A25829" w:rsidRDefault="003A73A7" w:rsidP="00737E28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kern w:val="0"/>
          <w:sz w:val="36"/>
          <w:szCs w:val="36"/>
        </w:rPr>
      </w:pPr>
      <w:r w:rsidRPr="00A25829">
        <w:rPr>
          <w:rFonts w:cs="Times New Roman"/>
          <w:kern w:val="0"/>
          <w:sz w:val="36"/>
          <w:szCs w:val="36"/>
        </w:rPr>
        <w:lastRenderedPageBreak/>
        <w:t>Acknowledgements</w:t>
      </w:r>
    </w:p>
    <w:p w:rsidR="00F233B5" w:rsidRPr="00072C05" w:rsidRDefault="00F233B5" w:rsidP="00737E28">
      <w:pPr>
        <w:autoSpaceDE w:val="0"/>
        <w:autoSpaceDN w:val="0"/>
        <w:adjustRightInd w:val="0"/>
        <w:spacing w:line="276" w:lineRule="auto"/>
        <w:rPr>
          <w:rFonts w:cs="Times New Roman"/>
          <w:kern w:val="0"/>
          <w:sz w:val="36"/>
          <w:szCs w:val="36"/>
        </w:rPr>
      </w:pPr>
    </w:p>
    <w:p w:rsidR="003A73A7" w:rsidRPr="00072C05" w:rsidRDefault="003A73A7" w:rsidP="00B41802">
      <w:pPr>
        <w:autoSpaceDE w:val="0"/>
        <w:autoSpaceDN w:val="0"/>
        <w:adjustRightInd w:val="0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First of all</w:t>
      </w:r>
      <w:r w:rsidR="00394D12">
        <w:rPr>
          <w:rFonts w:eastAsiaTheme="minorEastAsia" w:cs="Times New Roman" w:hint="eastAsia"/>
          <w:kern w:val="0"/>
          <w:szCs w:val="24"/>
        </w:rPr>
        <w:t>,</w:t>
      </w:r>
      <w:r w:rsidRPr="00072C05">
        <w:rPr>
          <w:rFonts w:cs="Times New Roman"/>
          <w:kern w:val="0"/>
          <w:szCs w:val="24"/>
        </w:rPr>
        <w:t xml:space="preserve"> I would like to offer my </w:t>
      </w:r>
      <w:r w:rsidR="00134EF6">
        <w:rPr>
          <w:rFonts w:eastAsiaTheme="minorEastAsia" w:cs="Times New Roman" w:hint="eastAsia"/>
          <w:kern w:val="0"/>
          <w:szCs w:val="24"/>
        </w:rPr>
        <w:t xml:space="preserve">sincere </w:t>
      </w:r>
      <w:r w:rsidRPr="00072C05">
        <w:rPr>
          <w:rFonts w:cs="Times New Roman"/>
          <w:kern w:val="0"/>
          <w:szCs w:val="24"/>
        </w:rPr>
        <w:t xml:space="preserve">gratitude to my supervisor, Professor </w:t>
      </w:r>
      <w:proofErr w:type="spellStart"/>
      <w:r w:rsidRPr="00072C05">
        <w:rPr>
          <w:rFonts w:cs="Times New Roman"/>
          <w:kern w:val="0"/>
          <w:szCs w:val="24"/>
        </w:rPr>
        <w:t>Azzedine</w:t>
      </w:r>
      <w:proofErr w:type="spellEnd"/>
      <w:r w:rsidRPr="00072C05">
        <w:rPr>
          <w:rFonts w:cs="Times New Roman"/>
          <w:kern w:val="0"/>
          <w:szCs w:val="24"/>
        </w:rPr>
        <w:t xml:space="preserve"> </w:t>
      </w:r>
      <w:proofErr w:type="spellStart"/>
      <w:r w:rsidRPr="00072C05">
        <w:rPr>
          <w:rFonts w:cs="Times New Roman"/>
          <w:kern w:val="0"/>
          <w:szCs w:val="24"/>
        </w:rPr>
        <w:t>Boukerche</w:t>
      </w:r>
      <w:proofErr w:type="spellEnd"/>
      <w:r w:rsidRPr="00072C05">
        <w:rPr>
          <w:rFonts w:cs="Times New Roman"/>
          <w:kern w:val="0"/>
          <w:szCs w:val="24"/>
        </w:rPr>
        <w:t xml:space="preserve">, who has </w:t>
      </w:r>
      <w:r w:rsidR="007632B4">
        <w:rPr>
          <w:rFonts w:eastAsiaTheme="minorEastAsia" w:cs="Times New Roman" w:hint="eastAsia"/>
          <w:kern w:val="0"/>
          <w:szCs w:val="24"/>
        </w:rPr>
        <w:t xml:space="preserve">provided me with </w:t>
      </w:r>
      <w:r w:rsidR="00421495">
        <w:rPr>
          <w:rFonts w:eastAsiaTheme="minorEastAsia" w:cs="Times New Roman" w:hint="eastAsia"/>
          <w:kern w:val="0"/>
          <w:szCs w:val="24"/>
        </w:rPr>
        <w:t xml:space="preserve">financial support </w:t>
      </w:r>
      <w:r w:rsidRPr="00072C05">
        <w:rPr>
          <w:rFonts w:cs="Times New Roman"/>
          <w:kern w:val="0"/>
          <w:szCs w:val="24"/>
        </w:rPr>
        <w:t xml:space="preserve">during my </w:t>
      </w:r>
      <w:r w:rsidR="007632B4">
        <w:rPr>
          <w:rFonts w:eastAsiaTheme="minorEastAsia" w:cs="Times New Roman" w:hint="eastAsia"/>
          <w:kern w:val="0"/>
          <w:szCs w:val="24"/>
        </w:rPr>
        <w:t>studies.</w:t>
      </w:r>
      <w:r w:rsidR="00421495">
        <w:rPr>
          <w:rFonts w:cs="Times New Roman"/>
          <w:kern w:val="0"/>
          <w:szCs w:val="24"/>
        </w:rPr>
        <w:t xml:space="preserve"> </w:t>
      </w:r>
      <w:r w:rsidR="007632B4">
        <w:rPr>
          <w:rFonts w:eastAsiaTheme="minorEastAsia" w:cs="Times New Roman" w:hint="eastAsia"/>
          <w:kern w:val="0"/>
          <w:szCs w:val="24"/>
        </w:rPr>
        <w:t xml:space="preserve">Professor </w:t>
      </w:r>
      <w:proofErr w:type="spellStart"/>
      <w:r w:rsidR="007632B4">
        <w:rPr>
          <w:rFonts w:eastAsiaTheme="minorEastAsia" w:cs="Times New Roman" w:hint="eastAsia"/>
          <w:kern w:val="0"/>
          <w:szCs w:val="24"/>
        </w:rPr>
        <w:t>Boukerche</w:t>
      </w:r>
      <w:proofErr w:type="spellEnd"/>
      <w:r w:rsidR="007632B4">
        <w:rPr>
          <w:rFonts w:eastAsiaTheme="minorEastAsia" w:cs="Times New Roman" w:hint="eastAsia"/>
          <w:kern w:val="0"/>
          <w:szCs w:val="24"/>
        </w:rPr>
        <w:t xml:space="preserve"> has supported me with </w:t>
      </w:r>
      <w:r w:rsidR="00421495">
        <w:rPr>
          <w:rFonts w:cs="Times New Roman"/>
          <w:kern w:val="0"/>
          <w:szCs w:val="24"/>
        </w:rPr>
        <w:t>his kind heart</w:t>
      </w:r>
      <w:r w:rsidRPr="00072C05">
        <w:rPr>
          <w:rFonts w:cs="Times New Roman"/>
          <w:kern w:val="0"/>
          <w:szCs w:val="24"/>
        </w:rPr>
        <w:t>,</w:t>
      </w:r>
      <w:r w:rsidR="00421495">
        <w:rPr>
          <w:rFonts w:eastAsiaTheme="minorEastAsia" w:cs="Times New Roman" w:hint="eastAsia"/>
          <w:kern w:val="0"/>
          <w:szCs w:val="24"/>
        </w:rPr>
        <w:t xml:space="preserve"> </w:t>
      </w:r>
      <w:r w:rsidR="007632B4">
        <w:rPr>
          <w:rFonts w:eastAsiaTheme="minorEastAsia" w:cs="Times New Roman" w:hint="eastAsia"/>
          <w:kern w:val="0"/>
          <w:szCs w:val="24"/>
        </w:rPr>
        <w:t xml:space="preserve">his </w:t>
      </w:r>
      <w:r w:rsidR="00421495">
        <w:rPr>
          <w:rFonts w:cs="Times New Roman"/>
          <w:kern w:val="0"/>
          <w:szCs w:val="24"/>
        </w:rPr>
        <w:t>encouragement</w:t>
      </w:r>
      <w:r w:rsidR="007632B4">
        <w:rPr>
          <w:rFonts w:eastAsiaTheme="minorEastAsia" w:cs="Times New Roman" w:hint="eastAsia"/>
          <w:kern w:val="0"/>
          <w:szCs w:val="24"/>
        </w:rPr>
        <w:t xml:space="preserve"> and his </w:t>
      </w:r>
      <w:r w:rsidRPr="00072C05">
        <w:rPr>
          <w:rFonts w:cs="Times New Roman"/>
          <w:kern w:val="0"/>
          <w:szCs w:val="24"/>
        </w:rPr>
        <w:t>patience</w:t>
      </w:r>
      <w:r w:rsidR="007632B4">
        <w:rPr>
          <w:rFonts w:eastAsiaTheme="minorEastAsia" w:cs="Times New Roman" w:hint="eastAsia"/>
          <w:kern w:val="0"/>
          <w:szCs w:val="24"/>
        </w:rPr>
        <w:t xml:space="preserve">; in addition to providing </w:t>
      </w:r>
      <w:r w:rsidR="00134EF6">
        <w:rPr>
          <w:rFonts w:eastAsiaTheme="minorEastAsia" w:cs="Times New Roman" w:hint="eastAsia"/>
          <w:kern w:val="0"/>
          <w:szCs w:val="24"/>
        </w:rPr>
        <w:t xml:space="preserve">a </w:t>
      </w:r>
      <w:r w:rsidRPr="00072C05">
        <w:rPr>
          <w:rFonts w:cs="Times New Roman"/>
          <w:kern w:val="0"/>
          <w:szCs w:val="24"/>
        </w:rPr>
        <w:t xml:space="preserve">nice environment for my research. He </w:t>
      </w:r>
      <w:r w:rsidR="007632B4">
        <w:rPr>
          <w:rFonts w:eastAsiaTheme="minorEastAsia" w:cs="Times New Roman" w:hint="eastAsia"/>
          <w:kern w:val="0"/>
          <w:szCs w:val="24"/>
        </w:rPr>
        <w:t xml:space="preserve">has </w:t>
      </w:r>
      <w:r w:rsidRPr="00072C05">
        <w:rPr>
          <w:rFonts w:cs="Times New Roman"/>
          <w:kern w:val="0"/>
          <w:szCs w:val="24"/>
        </w:rPr>
        <w:t xml:space="preserve">always </w:t>
      </w:r>
      <w:r w:rsidR="007632B4">
        <w:rPr>
          <w:rFonts w:eastAsiaTheme="minorEastAsia" w:cs="Times New Roman" w:hint="eastAsia"/>
          <w:kern w:val="0"/>
          <w:szCs w:val="24"/>
        </w:rPr>
        <w:t>been kind and has also been a friend.</w:t>
      </w:r>
      <w:r w:rsidRPr="00072C05">
        <w:rPr>
          <w:rFonts w:cs="Times New Roman"/>
          <w:kern w:val="0"/>
          <w:szCs w:val="24"/>
        </w:rPr>
        <w:t xml:space="preserve"> I</w:t>
      </w:r>
      <w:r w:rsidR="007632B4">
        <w:rPr>
          <w:rFonts w:eastAsiaTheme="minorEastAsia" w:cs="Times New Roman" w:hint="eastAsia"/>
          <w:kern w:val="0"/>
          <w:szCs w:val="24"/>
        </w:rPr>
        <w:t xml:space="preserve"> greatly</w:t>
      </w:r>
      <w:r w:rsidRPr="00072C05">
        <w:rPr>
          <w:rFonts w:cs="Times New Roman"/>
          <w:kern w:val="0"/>
          <w:szCs w:val="24"/>
        </w:rPr>
        <w:t xml:space="preserve"> appreciate his kindness.</w:t>
      </w:r>
    </w:p>
    <w:p w:rsidR="003A73A7" w:rsidRPr="00072C05" w:rsidRDefault="003A73A7" w:rsidP="00B41802">
      <w:pPr>
        <w:autoSpaceDE w:val="0"/>
        <w:autoSpaceDN w:val="0"/>
        <w:adjustRightInd w:val="0"/>
        <w:rPr>
          <w:rFonts w:cs="Times New Roman"/>
          <w:kern w:val="0"/>
          <w:szCs w:val="24"/>
        </w:rPr>
      </w:pPr>
    </w:p>
    <w:p w:rsidR="003A73A7" w:rsidRPr="00072C05" w:rsidRDefault="003A73A7" w:rsidP="00B41802">
      <w:pPr>
        <w:autoSpaceDE w:val="0"/>
        <w:autoSpaceDN w:val="0"/>
        <w:adjustRightInd w:val="0"/>
        <w:rPr>
          <w:rFonts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>And second</w:t>
      </w:r>
      <w:r w:rsidR="007632B4">
        <w:rPr>
          <w:rFonts w:eastAsiaTheme="minorEastAsia" w:cs="Times New Roman" w:hint="eastAsia"/>
          <w:kern w:val="0"/>
          <w:szCs w:val="24"/>
        </w:rPr>
        <w:t>ly</w:t>
      </w:r>
      <w:r w:rsidRPr="00072C05">
        <w:rPr>
          <w:rFonts w:cs="Times New Roman"/>
          <w:kern w:val="0"/>
          <w:szCs w:val="24"/>
        </w:rPr>
        <w:t xml:space="preserve">, I would like to thank </w:t>
      </w:r>
      <w:r w:rsidR="007632B4">
        <w:rPr>
          <w:rFonts w:eastAsiaTheme="minorEastAsia" w:cs="Times New Roman" w:hint="eastAsia"/>
          <w:kern w:val="0"/>
          <w:szCs w:val="24"/>
        </w:rPr>
        <w:t>the</w:t>
      </w:r>
      <w:r w:rsidRPr="00072C05">
        <w:rPr>
          <w:rFonts w:cs="Times New Roman"/>
          <w:kern w:val="0"/>
          <w:szCs w:val="24"/>
        </w:rPr>
        <w:t xml:space="preserve"> </w:t>
      </w:r>
      <w:r w:rsidR="0072310B">
        <w:rPr>
          <w:rFonts w:eastAsiaTheme="minorEastAsia" w:cs="Times New Roman" w:hint="eastAsia"/>
          <w:kern w:val="0"/>
          <w:szCs w:val="24"/>
        </w:rPr>
        <w:t>Dr.</w:t>
      </w:r>
      <w:r w:rsidRPr="00072C05">
        <w:rPr>
          <w:rFonts w:cs="Times New Roman"/>
          <w:kern w:val="0"/>
          <w:szCs w:val="24"/>
        </w:rPr>
        <w:t xml:space="preserve"> </w:t>
      </w:r>
      <w:proofErr w:type="spellStart"/>
      <w:r w:rsidRPr="00072C05">
        <w:rPr>
          <w:rFonts w:cs="Times New Roman"/>
          <w:kern w:val="0"/>
          <w:szCs w:val="24"/>
        </w:rPr>
        <w:t>Abdelhamid</w:t>
      </w:r>
      <w:proofErr w:type="spellEnd"/>
      <w:r w:rsidRPr="00072C05">
        <w:rPr>
          <w:rFonts w:cs="Times New Roman"/>
          <w:kern w:val="0"/>
          <w:szCs w:val="24"/>
        </w:rPr>
        <w:t xml:space="preserve"> </w:t>
      </w:r>
      <w:proofErr w:type="spellStart"/>
      <w:r w:rsidRPr="00072C05">
        <w:rPr>
          <w:rFonts w:cs="Times New Roman"/>
          <w:kern w:val="0"/>
          <w:szCs w:val="24"/>
        </w:rPr>
        <w:t>Mammeri</w:t>
      </w:r>
      <w:proofErr w:type="spellEnd"/>
      <w:r w:rsidRPr="00072C05">
        <w:rPr>
          <w:rFonts w:cs="Times New Roman"/>
          <w:kern w:val="0"/>
          <w:szCs w:val="24"/>
        </w:rPr>
        <w:t xml:space="preserve"> who accepted me as a member of </w:t>
      </w:r>
      <w:r w:rsidR="007632B4">
        <w:rPr>
          <w:rFonts w:eastAsiaTheme="minorEastAsia" w:cs="Times New Roman" w:hint="eastAsia"/>
          <w:kern w:val="0"/>
          <w:szCs w:val="24"/>
        </w:rPr>
        <w:t xml:space="preserve">the </w:t>
      </w:r>
      <w:r w:rsidRPr="00072C05">
        <w:rPr>
          <w:rFonts w:cs="Times New Roman"/>
          <w:kern w:val="0"/>
          <w:szCs w:val="24"/>
        </w:rPr>
        <w:t>Mobile Vision Group in PARADISE laboratory</w:t>
      </w:r>
      <w:r w:rsidR="007632B4">
        <w:rPr>
          <w:rFonts w:eastAsiaTheme="minorEastAsia" w:cs="Times New Roman" w:hint="eastAsia"/>
          <w:kern w:val="0"/>
          <w:szCs w:val="24"/>
        </w:rPr>
        <w:t>.</w:t>
      </w:r>
      <w:r w:rsidRPr="00072C05">
        <w:rPr>
          <w:rFonts w:cs="Times New Roman"/>
          <w:kern w:val="0"/>
          <w:szCs w:val="24"/>
        </w:rPr>
        <w:t xml:space="preserve"> I have been extremely lucky to be aided by him</w:t>
      </w:r>
      <w:r w:rsidR="00421495">
        <w:rPr>
          <w:rFonts w:cs="Times New Roman"/>
          <w:kern w:val="0"/>
          <w:szCs w:val="24"/>
        </w:rPr>
        <w:t xml:space="preserve"> as a t</w:t>
      </w:r>
      <w:r w:rsidR="00805E4E">
        <w:rPr>
          <w:rFonts w:eastAsiaTheme="minorEastAsia" w:cs="Times New Roman" w:hint="eastAsia"/>
          <w:kern w:val="0"/>
          <w:szCs w:val="24"/>
        </w:rPr>
        <w:t>utor</w:t>
      </w:r>
      <w:r w:rsidR="00421495">
        <w:rPr>
          <w:rFonts w:cs="Times New Roman"/>
          <w:kern w:val="0"/>
          <w:szCs w:val="24"/>
        </w:rPr>
        <w:t>.</w:t>
      </w:r>
      <w:r w:rsidR="00421495">
        <w:rPr>
          <w:rFonts w:eastAsiaTheme="minorEastAsia" w:cs="Times New Roman" w:hint="eastAsia"/>
          <w:kern w:val="0"/>
          <w:szCs w:val="24"/>
        </w:rPr>
        <w:t xml:space="preserve"> </w:t>
      </w:r>
      <w:r w:rsidRPr="00072C05">
        <w:rPr>
          <w:rFonts w:cs="Times New Roman"/>
          <w:kern w:val="0"/>
          <w:szCs w:val="24"/>
        </w:rPr>
        <w:t xml:space="preserve">He always provided useful information and orientation </w:t>
      </w:r>
      <w:r w:rsidR="007632B4">
        <w:rPr>
          <w:rFonts w:eastAsiaTheme="minorEastAsia" w:cs="Times New Roman" w:hint="eastAsia"/>
          <w:kern w:val="0"/>
          <w:szCs w:val="24"/>
        </w:rPr>
        <w:t>to me regarding the</w:t>
      </w:r>
      <w:r w:rsidRPr="00072C05">
        <w:rPr>
          <w:rFonts w:cs="Times New Roman"/>
          <w:kern w:val="0"/>
          <w:szCs w:val="24"/>
        </w:rPr>
        <w:t xml:space="preserve"> image processing field. And during my </w:t>
      </w:r>
      <w:r w:rsidR="007632B4">
        <w:rPr>
          <w:rFonts w:eastAsiaTheme="minorEastAsia" w:cs="Times New Roman" w:hint="eastAsia"/>
          <w:kern w:val="0"/>
          <w:szCs w:val="24"/>
        </w:rPr>
        <w:t>entire</w:t>
      </w:r>
      <w:r w:rsidRPr="00072C05">
        <w:rPr>
          <w:rFonts w:cs="Times New Roman"/>
          <w:kern w:val="0"/>
          <w:szCs w:val="24"/>
        </w:rPr>
        <w:t xml:space="preserve"> research, he alw</w:t>
      </w:r>
      <w:r w:rsidR="00421495">
        <w:rPr>
          <w:rFonts w:cs="Times New Roman"/>
          <w:kern w:val="0"/>
          <w:szCs w:val="24"/>
        </w:rPr>
        <w:t>ays g</w:t>
      </w:r>
      <w:r w:rsidR="007632B4">
        <w:rPr>
          <w:rFonts w:eastAsiaTheme="minorEastAsia" w:cs="Times New Roman" w:hint="eastAsia"/>
          <w:kern w:val="0"/>
          <w:szCs w:val="24"/>
        </w:rPr>
        <w:t>ave</w:t>
      </w:r>
      <w:r w:rsidR="00421495">
        <w:rPr>
          <w:rFonts w:cs="Times New Roman"/>
          <w:kern w:val="0"/>
          <w:szCs w:val="24"/>
        </w:rPr>
        <w:t xml:space="preserve"> </w:t>
      </w:r>
      <w:r w:rsidR="007632B4">
        <w:rPr>
          <w:rFonts w:eastAsiaTheme="minorEastAsia" w:cs="Times New Roman" w:hint="eastAsia"/>
          <w:kern w:val="0"/>
          <w:szCs w:val="24"/>
        </w:rPr>
        <w:t xml:space="preserve">me </w:t>
      </w:r>
      <w:r w:rsidR="00421495">
        <w:rPr>
          <w:rFonts w:cs="Times New Roman"/>
          <w:kern w:val="0"/>
          <w:szCs w:val="24"/>
        </w:rPr>
        <w:t xml:space="preserve">support </w:t>
      </w:r>
      <w:r w:rsidR="007632B4">
        <w:rPr>
          <w:rFonts w:eastAsiaTheme="minorEastAsia" w:cs="Times New Roman" w:hint="eastAsia"/>
          <w:kern w:val="0"/>
          <w:szCs w:val="24"/>
        </w:rPr>
        <w:t xml:space="preserve">and the </w:t>
      </w:r>
      <w:r w:rsidRPr="00072C05">
        <w:rPr>
          <w:rFonts w:cs="Times New Roman"/>
          <w:kern w:val="0"/>
          <w:szCs w:val="24"/>
        </w:rPr>
        <w:t xml:space="preserve">confidence </w:t>
      </w:r>
      <w:r w:rsidR="007632B4">
        <w:rPr>
          <w:rFonts w:eastAsiaTheme="minorEastAsia" w:cs="Times New Roman" w:hint="eastAsia"/>
          <w:kern w:val="0"/>
          <w:szCs w:val="24"/>
        </w:rPr>
        <w:t>that I needed to</w:t>
      </w:r>
      <w:r w:rsidRPr="00072C05">
        <w:rPr>
          <w:rFonts w:cs="Times New Roman"/>
          <w:kern w:val="0"/>
          <w:szCs w:val="24"/>
        </w:rPr>
        <w:t xml:space="preserve"> figure out all the tasks I have met.</w:t>
      </w:r>
    </w:p>
    <w:p w:rsidR="003A73A7" w:rsidRPr="00072C05" w:rsidRDefault="003A73A7" w:rsidP="00B41802">
      <w:pPr>
        <w:autoSpaceDE w:val="0"/>
        <w:autoSpaceDN w:val="0"/>
        <w:adjustRightInd w:val="0"/>
        <w:rPr>
          <w:rFonts w:cs="Times New Roman"/>
          <w:kern w:val="0"/>
          <w:szCs w:val="24"/>
        </w:rPr>
      </w:pPr>
    </w:p>
    <w:p w:rsidR="003A73A7" w:rsidRDefault="003A73A7" w:rsidP="00B41802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 xml:space="preserve">Thirdly, I would like to thank all </w:t>
      </w:r>
      <w:r w:rsidR="007632B4">
        <w:rPr>
          <w:rFonts w:eastAsiaTheme="minorEastAsia" w:cs="Times New Roman" w:hint="eastAsia"/>
          <w:kern w:val="0"/>
          <w:szCs w:val="24"/>
        </w:rPr>
        <w:t xml:space="preserve">the </w:t>
      </w:r>
      <w:r w:rsidRPr="00072C05">
        <w:rPr>
          <w:rFonts w:cs="Times New Roman"/>
          <w:kern w:val="0"/>
          <w:szCs w:val="24"/>
        </w:rPr>
        <w:t xml:space="preserve">PARADISE researchers, especially my colleagues in </w:t>
      </w:r>
      <w:r w:rsidR="007632B4">
        <w:rPr>
          <w:rFonts w:eastAsiaTheme="minorEastAsia" w:cs="Times New Roman" w:hint="eastAsia"/>
          <w:kern w:val="0"/>
          <w:szCs w:val="24"/>
        </w:rPr>
        <w:t xml:space="preserve">the </w:t>
      </w:r>
      <w:r w:rsidRPr="00072C05">
        <w:rPr>
          <w:rFonts w:cs="Times New Roman"/>
          <w:kern w:val="0"/>
          <w:szCs w:val="24"/>
        </w:rPr>
        <w:t xml:space="preserve">Mobile Vision Group. We always discuss </w:t>
      </w:r>
      <w:r w:rsidR="007632B4">
        <w:rPr>
          <w:rFonts w:eastAsiaTheme="minorEastAsia" w:cs="Times New Roman"/>
          <w:kern w:val="0"/>
          <w:szCs w:val="24"/>
        </w:rPr>
        <w:t>among</w:t>
      </w:r>
      <w:r w:rsidR="007632B4">
        <w:rPr>
          <w:rFonts w:eastAsiaTheme="minorEastAsia" w:cs="Times New Roman" w:hint="eastAsia"/>
          <w:kern w:val="0"/>
          <w:szCs w:val="24"/>
        </w:rPr>
        <w:t xml:space="preserve">st ourselves </w:t>
      </w:r>
      <w:r w:rsidRPr="00072C05">
        <w:rPr>
          <w:rFonts w:cs="Times New Roman"/>
          <w:kern w:val="0"/>
          <w:szCs w:val="24"/>
        </w:rPr>
        <w:t>inside the group</w:t>
      </w:r>
      <w:r w:rsidR="007632B4">
        <w:rPr>
          <w:rFonts w:eastAsiaTheme="minorEastAsia" w:cs="Times New Roman" w:hint="eastAsia"/>
          <w:kern w:val="0"/>
          <w:szCs w:val="24"/>
        </w:rPr>
        <w:t>;</w:t>
      </w:r>
      <w:r w:rsidRPr="00072C05">
        <w:rPr>
          <w:rFonts w:cs="Times New Roman"/>
          <w:kern w:val="0"/>
          <w:szCs w:val="24"/>
        </w:rPr>
        <w:t xml:space="preserve"> and</w:t>
      </w:r>
      <w:r w:rsidR="007632B4">
        <w:rPr>
          <w:rFonts w:eastAsiaTheme="minorEastAsia" w:cs="Times New Roman" w:hint="eastAsia"/>
          <w:kern w:val="0"/>
          <w:szCs w:val="24"/>
        </w:rPr>
        <w:t>,</w:t>
      </w:r>
      <w:r w:rsidRPr="00072C05">
        <w:rPr>
          <w:rFonts w:cs="Times New Roman"/>
          <w:kern w:val="0"/>
          <w:szCs w:val="24"/>
        </w:rPr>
        <w:t xml:space="preserve"> thus </w:t>
      </w:r>
      <w:r w:rsidR="007632B4">
        <w:rPr>
          <w:rFonts w:eastAsiaTheme="minorEastAsia" w:cs="Times New Roman" w:hint="eastAsia"/>
          <w:kern w:val="0"/>
          <w:szCs w:val="24"/>
        </w:rPr>
        <w:t xml:space="preserve">we </w:t>
      </w:r>
      <w:r w:rsidRPr="00072C05">
        <w:rPr>
          <w:rFonts w:cs="Times New Roman"/>
          <w:kern w:val="0"/>
          <w:szCs w:val="24"/>
        </w:rPr>
        <w:t>make the process of research</w:t>
      </w:r>
      <w:r w:rsidR="007632B4">
        <w:rPr>
          <w:rFonts w:eastAsiaTheme="minorEastAsia" w:cs="Times New Roman" w:hint="eastAsia"/>
          <w:kern w:val="0"/>
          <w:szCs w:val="24"/>
        </w:rPr>
        <w:t>ing</w:t>
      </w:r>
      <w:r w:rsidRPr="00072C05">
        <w:rPr>
          <w:rFonts w:cs="Times New Roman"/>
          <w:kern w:val="0"/>
          <w:szCs w:val="24"/>
        </w:rPr>
        <w:t xml:space="preserve"> more fluent</w:t>
      </w:r>
      <w:r w:rsidR="007632B4">
        <w:rPr>
          <w:rFonts w:eastAsiaTheme="minorEastAsia" w:cs="Times New Roman" w:hint="eastAsia"/>
          <w:kern w:val="0"/>
          <w:szCs w:val="24"/>
        </w:rPr>
        <w:t>.</w:t>
      </w:r>
      <w:r w:rsidR="007632B4">
        <w:rPr>
          <w:rFonts w:cs="Times New Roman"/>
          <w:kern w:val="0"/>
          <w:szCs w:val="24"/>
        </w:rPr>
        <w:t xml:space="preserve"> </w:t>
      </w:r>
      <w:r w:rsidR="007632B4">
        <w:rPr>
          <w:rFonts w:eastAsiaTheme="minorEastAsia" w:cs="Times New Roman" w:hint="eastAsia"/>
          <w:kern w:val="0"/>
          <w:szCs w:val="24"/>
        </w:rPr>
        <w:t xml:space="preserve">My colleagues have </w:t>
      </w:r>
      <w:r w:rsidRPr="00072C05">
        <w:rPr>
          <w:rFonts w:cs="Times New Roman"/>
          <w:kern w:val="0"/>
          <w:szCs w:val="24"/>
        </w:rPr>
        <w:t>provided so m</w:t>
      </w:r>
      <w:r w:rsidR="007632B4">
        <w:rPr>
          <w:rFonts w:eastAsiaTheme="minorEastAsia" w:cs="Times New Roman" w:hint="eastAsia"/>
          <w:kern w:val="0"/>
          <w:szCs w:val="24"/>
        </w:rPr>
        <w:t>uch</w:t>
      </w:r>
      <w:r w:rsidR="00134EF6">
        <w:rPr>
          <w:rFonts w:cs="Times New Roman"/>
          <w:kern w:val="0"/>
          <w:szCs w:val="24"/>
        </w:rPr>
        <w:t xml:space="preserve"> inspiration, knowledge,</w:t>
      </w:r>
      <w:r w:rsidR="00134EF6">
        <w:rPr>
          <w:rFonts w:eastAsiaTheme="minorEastAsia" w:cs="Times New Roman" w:hint="eastAsia"/>
          <w:kern w:val="0"/>
          <w:szCs w:val="24"/>
        </w:rPr>
        <w:t xml:space="preserve"> </w:t>
      </w:r>
      <w:r w:rsidRPr="00072C05">
        <w:rPr>
          <w:rFonts w:cs="Times New Roman"/>
          <w:kern w:val="0"/>
          <w:szCs w:val="24"/>
        </w:rPr>
        <w:t xml:space="preserve">help, and friendship during </w:t>
      </w:r>
      <w:r w:rsidR="00421495">
        <w:rPr>
          <w:rFonts w:eastAsiaTheme="minorEastAsia" w:cs="Times New Roman" w:hint="eastAsia"/>
          <w:kern w:val="0"/>
          <w:szCs w:val="24"/>
        </w:rPr>
        <w:t>these two</w:t>
      </w:r>
      <w:r w:rsidRPr="00072C05">
        <w:rPr>
          <w:rFonts w:cs="Times New Roman"/>
          <w:kern w:val="0"/>
          <w:szCs w:val="24"/>
        </w:rPr>
        <w:t xml:space="preserve"> years. And</w:t>
      </w:r>
      <w:r w:rsidR="007632B4">
        <w:rPr>
          <w:rFonts w:eastAsiaTheme="minorEastAsia" w:cs="Times New Roman" w:hint="eastAsia"/>
          <w:kern w:val="0"/>
          <w:szCs w:val="24"/>
        </w:rPr>
        <w:t>,</w:t>
      </w:r>
      <w:r w:rsidRPr="00072C05">
        <w:rPr>
          <w:rFonts w:cs="Times New Roman"/>
          <w:kern w:val="0"/>
          <w:szCs w:val="24"/>
        </w:rPr>
        <w:t xml:space="preserve"> we </w:t>
      </w:r>
      <w:r w:rsidR="007632B4">
        <w:rPr>
          <w:rFonts w:eastAsiaTheme="minorEastAsia" w:cs="Times New Roman" w:hint="eastAsia"/>
          <w:kern w:val="0"/>
          <w:szCs w:val="24"/>
        </w:rPr>
        <w:t xml:space="preserve">have </w:t>
      </w:r>
      <w:r w:rsidRPr="00072C05">
        <w:rPr>
          <w:rFonts w:cs="Times New Roman"/>
          <w:kern w:val="0"/>
          <w:szCs w:val="24"/>
        </w:rPr>
        <w:t>all share</w:t>
      </w:r>
      <w:r w:rsidR="007632B4">
        <w:rPr>
          <w:rFonts w:eastAsiaTheme="minorEastAsia" w:cs="Times New Roman" w:hint="eastAsia"/>
          <w:kern w:val="0"/>
          <w:szCs w:val="24"/>
        </w:rPr>
        <w:t>d</w:t>
      </w:r>
      <w:r w:rsidRPr="00072C05">
        <w:rPr>
          <w:rFonts w:cs="Times New Roman"/>
          <w:kern w:val="0"/>
          <w:szCs w:val="24"/>
        </w:rPr>
        <w:t xml:space="preserve"> </w:t>
      </w:r>
      <w:r w:rsidR="007632B4">
        <w:rPr>
          <w:rFonts w:eastAsiaTheme="minorEastAsia" w:cs="Times New Roman" w:hint="eastAsia"/>
          <w:kern w:val="0"/>
          <w:szCs w:val="24"/>
        </w:rPr>
        <w:t xml:space="preserve">this </w:t>
      </w:r>
      <w:r w:rsidRPr="00072C05">
        <w:rPr>
          <w:rFonts w:cs="Times New Roman"/>
          <w:kern w:val="0"/>
          <w:szCs w:val="24"/>
        </w:rPr>
        <w:t xml:space="preserve">experience </w:t>
      </w:r>
      <w:r w:rsidR="007632B4" w:rsidRPr="00072C05">
        <w:rPr>
          <w:rFonts w:cs="Times New Roman"/>
          <w:kern w:val="0"/>
          <w:szCs w:val="24"/>
        </w:rPr>
        <w:t>in a harmonious environment</w:t>
      </w:r>
      <w:r w:rsidR="007632B4">
        <w:rPr>
          <w:rFonts w:eastAsiaTheme="minorEastAsia" w:cs="Times New Roman" w:hint="eastAsia"/>
          <w:kern w:val="0"/>
          <w:szCs w:val="24"/>
        </w:rPr>
        <w:t>.</w:t>
      </w:r>
    </w:p>
    <w:p w:rsidR="007632B4" w:rsidRPr="007632B4" w:rsidRDefault="007632B4" w:rsidP="00B41802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</w:p>
    <w:p w:rsidR="00B50E3F" w:rsidRPr="00DB733B" w:rsidRDefault="003A73A7" w:rsidP="00B41802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  <w:r w:rsidRPr="00072C05">
        <w:rPr>
          <w:rFonts w:cs="Times New Roman"/>
          <w:kern w:val="0"/>
          <w:szCs w:val="24"/>
        </w:rPr>
        <w:t xml:space="preserve">Finally, I thank my </w:t>
      </w:r>
      <w:r w:rsidR="00DF70A9" w:rsidRPr="00072C05">
        <w:rPr>
          <w:rFonts w:cs="Times New Roman"/>
          <w:kern w:val="0"/>
          <w:szCs w:val="24"/>
        </w:rPr>
        <w:t>parents;</w:t>
      </w:r>
      <w:r w:rsidRPr="00072C05">
        <w:rPr>
          <w:rFonts w:cs="Times New Roman"/>
          <w:kern w:val="0"/>
          <w:szCs w:val="24"/>
        </w:rPr>
        <w:t xml:space="preserve"> their support and understanding </w:t>
      </w:r>
      <w:r w:rsidR="007632B4">
        <w:rPr>
          <w:rFonts w:eastAsiaTheme="minorEastAsia" w:cs="Times New Roman" w:hint="eastAsia"/>
          <w:kern w:val="0"/>
          <w:szCs w:val="24"/>
        </w:rPr>
        <w:t xml:space="preserve">have </w:t>
      </w:r>
      <w:r w:rsidR="00421495">
        <w:rPr>
          <w:rFonts w:eastAsiaTheme="minorEastAsia" w:cs="Times New Roman" w:hint="eastAsia"/>
          <w:kern w:val="0"/>
          <w:szCs w:val="24"/>
        </w:rPr>
        <w:t>ma</w:t>
      </w:r>
      <w:r w:rsidR="007632B4">
        <w:rPr>
          <w:rFonts w:eastAsiaTheme="minorEastAsia" w:cs="Times New Roman" w:hint="eastAsia"/>
          <w:kern w:val="0"/>
          <w:szCs w:val="24"/>
        </w:rPr>
        <w:t>de</w:t>
      </w:r>
      <w:r w:rsidRPr="00072C05">
        <w:rPr>
          <w:rFonts w:cs="Times New Roman"/>
          <w:kern w:val="0"/>
          <w:szCs w:val="24"/>
        </w:rPr>
        <w:t xml:space="preserve"> me </w:t>
      </w:r>
      <w:r w:rsidR="00DB733B">
        <w:rPr>
          <w:rFonts w:eastAsiaTheme="minorEastAsia" w:cs="Times New Roman" w:hint="eastAsia"/>
          <w:kern w:val="0"/>
          <w:szCs w:val="24"/>
        </w:rPr>
        <w:t xml:space="preserve">a </w:t>
      </w:r>
      <w:r w:rsidRPr="00072C05">
        <w:rPr>
          <w:rFonts w:cs="Times New Roman"/>
          <w:kern w:val="0"/>
          <w:szCs w:val="24"/>
        </w:rPr>
        <w:t xml:space="preserve">better </w:t>
      </w:r>
      <w:r w:rsidR="00DB733B">
        <w:rPr>
          <w:rFonts w:eastAsiaTheme="minorEastAsia" w:cs="Times New Roman" w:hint="eastAsia"/>
          <w:kern w:val="0"/>
          <w:szCs w:val="24"/>
        </w:rPr>
        <w:t>person.</w:t>
      </w:r>
    </w:p>
    <w:p w:rsidR="00072C05" w:rsidRPr="00B50E3F" w:rsidRDefault="00B50E3F" w:rsidP="00B41802">
      <w:pPr>
        <w:widowControl/>
        <w:spacing w:line="276" w:lineRule="auto"/>
        <w:rPr>
          <w:rFonts w:cs="Times New Roman"/>
          <w:kern w:val="0"/>
          <w:szCs w:val="24"/>
        </w:rPr>
      </w:pPr>
      <w:r>
        <w:rPr>
          <w:rFonts w:cs="Times New Roman"/>
          <w:kern w:val="0"/>
          <w:szCs w:val="24"/>
        </w:rPr>
        <w:br w:type="page"/>
      </w:r>
    </w:p>
    <w:p w:rsidR="002866D7" w:rsidRPr="00552868" w:rsidRDefault="002866D7" w:rsidP="000C568B">
      <w:pPr>
        <w:pStyle w:val="11"/>
      </w:pPr>
      <w:r w:rsidRPr="00552868">
        <w:lastRenderedPageBreak/>
        <w:t>CoNTENT</w:t>
      </w:r>
    </w:p>
    <w:p w:rsidR="00285F48" w:rsidRPr="00552868" w:rsidRDefault="008401BD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r w:rsidRPr="008401BD">
        <w:fldChar w:fldCharType="begin"/>
      </w:r>
      <w:r w:rsidR="00F02F0D" w:rsidRPr="00552868">
        <w:instrText xml:space="preserve"> TOC \o "1-4" \h \z \u </w:instrText>
      </w:r>
      <w:r w:rsidRPr="008401BD">
        <w:fldChar w:fldCharType="separate"/>
      </w:r>
      <w:hyperlink w:anchor="_Toc388350391" w:history="1">
        <w:r w:rsidR="00285F48" w:rsidRPr="00552868">
          <w:rPr>
            <w:rStyle w:val="a9"/>
          </w:rPr>
          <w:t>List of Figures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_Toc388350391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AE69A1">
          <w:rPr>
            <w:webHidden/>
          </w:rPr>
          <w:t>VI</w:t>
        </w:r>
        <w:r w:rsidRPr="00552868">
          <w:rPr>
            <w:webHidden/>
          </w:rPr>
          <w:fldChar w:fldCharType="end"/>
        </w:r>
      </w:hyperlink>
    </w:p>
    <w:p w:rsidR="00285F48" w:rsidRPr="00552868" w:rsidRDefault="008401BD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hyperlink w:anchor="_Toc388350392" w:history="1">
        <w:r w:rsidR="00285F48" w:rsidRPr="00552868">
          <w:rPr>
            <w:rStyle w:val="a9"/>
          </w:rPr>
          <w:t>List of Tables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_Toc388350392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AE69A1">
          <w:rPr>
            <w:webHidden/>
          </w:rPr>
          <w:t>IX</w:t>
        </w:r>
        <w:r w:rsidRPr="00552868">
          <w:rPr>
            <w:webHidden/>
          </w:rPr>
          <w:fldChar w:fldCharType="end"/>
        </w:r>
      </w:hyperlink>
    </w:p>
    <w:p w:rsidR="00285F48" w:rsidRPr="00552868" w:rsidRDefault="008401BD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hyperlink w:anchor="_Toc388350393" w:history="1">
        <w:r w:rsidR="00285F48" w:rsidRPr="00552868">
          <w:rPr>
            <w:rStyle w:val="a9"/>
          </w:rPr>
          <w:t>Chapter 1 Introduction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_Toc388350393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AE69A1">
          <w:rPr>
            <w:webHidden/>
          </w:rPr>
          <w:t>1</w:t>
        </w:r>
        <w:r w:rsidRPr="00552868">
          <w:rPr>
            <w:webHidden/>
          </w:rPr>
          <w:fldChar w:fldCharType="end"/>
        </w:r>
      </w:hyperlink>
    </w:p>
    <w:p w:rsidR="00285F48" w:rsidRPr="00552868" w:rsidRDefault="008401BD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394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1.1 Background and Motivation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_Toc388350394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1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395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1.2 Thesis Outline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_Toc388350395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2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hyperlink w:anchor="_Toc388350396" w:history="1">
        <w:r w:rsidR="00285F48" w:rsidRPr="00552868">
          <w:rPr>
            <w:rStyle w:val="a9"/>
          </w:rPr>
          <w:t>Chapter 2 Related Work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_Toc388350396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AE69A1">
          <w:rPr>
            <w:webHidden/>
          </w:rPr>
          <w:t>4</w:t>
        </w:r>
        <w:r w:rsidRPr="00552868">
          <w:rPr>
            <w:webHidden/>
          </w:rPr>
          <w:fldChar w:fldCharType="end"/>
        </w:r>
      </w:hyperlink>
    </w:p>
    <w:p w:rsidR="00285F48" w:rsidRPr="00552868" w:rsidRDefault="008401BD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397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2.1 Pre-processing Techniques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_Toc388350397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5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398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2.2 Detection Techniques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_Toc388350398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8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399" w:history="1">
        <w:r w:rsidR="00285F48" w:rsidRPr="00552868">
          <w:rPr>
            <w:rStyle w:val="a9"/>
            <w:i w:val="0"/>
            <w:noProof/>
            <w:kern w:val="0"/>
            <w:sz w:val="28"/>
            <w:szCs w:val="28"/>
          </w:rPr>
          <w:t>2.2.1 Detection through Colors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_Toc388350399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AE69A1">
          <w:rPr>
            <w:i w:val="0"/>
            <w:noProof/>
            <w:webHidden/>
            <w:sz w:val="28"/>
            <w:szCs w:val="28"/>
          </w:rPr>
          <w:t>9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00" w:history="1">
        <w:r w:rsidR="00285F48" w:rsidRPr="00552868">
          <w:rPr>
            <w:rStyle w:val="a9"/>
            <w:i w:val="0"/>
            <w:noProof/>
            <w:sz w:val="28"/>
            <w:szCs w:val="28"/>
          </w:rPr>
          <w:t>2.2.2 Detection through Shape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_Toc388350400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AE69A1">
          <w:rPr>
            <w:i w:val="0"/>
            <w:noProof/>
            <w:webHidden/>
            <w:sz w:val="28"/>
            <w:szCs w:val="28"/>
          </w:rPr>
          <w:t>21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01" w:history="1">
        <w:r w:rsidR="00285F48" w:rsidRPr="00552868">
          <w:rPr>
            <w:rStyle w:val="a9"/>
            <w:i w:val="0"/>
            <w:noProof/>
            <w:kern w:val="0"/>
            <w:sz w:val="28"/>
            <w:szCs w:val="28"/>
          </w:rPr>
          <w:t>2.2.3 Hybrid Methods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_Toc388350401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AE69A1">
          <w:rPr>
            <w:i w:val="0"/>
            <w:noProof/>
            <w:webHidden/>
            <w:sz w:val="28"/>
            <w:szCs w:val="28"/>
          </w:rPr>
          <w:t>26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02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2.3 Classification Techniques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_Toc388350402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26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03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2.4 Tracking Techniques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_Toc388350403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30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hyperlink w:anchor="_Toc388350404" w:history="1">
        <w:r w:rsidR="00285F48" w:rsidRPr="00552868">
          <w:rPr>
            <w:rStyle w:val="a9"/>
          </w:rPr>
          <w:t>Chapter 3 Traffic Signs Dataset Creation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_Toc388350404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AE69A1">
          <w:rPr>
            <w:webHidden/>
          </w:rPr>
          <w:t>32</w:t>
        </w:r>
        <w:r w:rsidRPr="00552868">
          <w:rPr>
            <w:webHidden/>
          </w:rPr>
          <w:fldChar w:fldCharType="end"/>
        </w:r>
      </w:hyperlink>
    </w:p>
    <w:p w:rsidR="00285F48" w:rsidRPr="00552868" w:rsidRDefault="008401BD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05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3.1 Background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_Toc388350405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32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06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3.2 Traffic Sign Specifications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_Toc388350406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33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07" w:history="1">
        <w:r w:rsidR="00285F48" w:rsidRPr="00552868">
          <w:rPr>
            <w:rStyle w:val="a9"/>
            <w:i w:val="0"/>
            <w:noProof/>
            <w:kern w:val="0"/>
            <w:sz w:val="28"/>
            <w:szCs w:val="28"/>
          </w:rPr>
          <w:t>3.2.1 Differences between European and North American Signs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_Toc388350407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AE69A1">
          <w:rPr>
            <w:i w:val="0"/>
            <w:noProof/>
            <w:webHidden/>
            <w:sz w:val="28"/>
            <w:szCs w:val="28"/>
          </w:rPr>
          <w:t>34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08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3.3 Dataset Creation Process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_Toc388350408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35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09" w:history="1">
        <w:r w:rsidR="00285F48" w:rsidRPr="00552868">
          <w:rPr>
            <w:rStyle w:val="a9"/>
            <w:i w:val="0"/>
            <w:noProof/>
            <w:sz w:val="28"/>
            <w:szCs w:val="28"/>
          </w:rPr>
          <w:t>3.3.1 Data Collection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_Toc388350409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AE69A1">
          <w:rPr>
            <w:i w:val="0"/>
            <w:noProof/>
            <w:webHidden/>
            <w:sz w:val="28"/>
            <w:szCs w:val="28"/>
          </w:rPr>
          <w:t>35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10" w:history="1">
        <w:r w:rsidR="00285F48" w:rsidRPr="00552868">
          <w:rPr>
            <w:rStyle w:val="a9"/>
            <w:i w:val="0"/>
            <w:noProof/>
            <w:sz w:val="28"/>
            <w:szCs w:val="28"/>
          </w:rPr>
          <w:t>3.3.2 Data Organization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_Toc388350410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AE69A1">
          <w:rPr>
            <w:i w:val="0"/>
            <w:noProof/>
            <w:webHidden/>
            <w:sz w:val="28"/>
            <w:szCs w:val="28"/>
          </w:rPr>
          <w:t>36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hyperlink w:anchor="_Toc388350411" w:history="1">
        <w:r w:rsidR="00285F48" w:rsidRPr="00552868">
          <w:rPr>
            <w:rStyle w:val="a9"/>
          </w:rPr>
          <w:t>Chapter 4 Architecture Design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_Toc388350411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AE69A1">
          <w:rPr>
            <w:webHidden/>
          </w:rPr>
          <w:t>38</w:t>
        </w:r>
        <w:r w:rsidRPr="00552868">
          <w:rPr>
            <w:webHidden/>
          </w:rPr>
          <w:fldChar w:fldCharType="end"/>
        </w:r>
      </w:hyperlink>
    </w:p>
    <w:p w:rsidR="00285F48" w:rsidRPr="00552868" w:rsidRDefault="008401BD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12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4.1 Algorithm of Detection Stage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_Toc388350412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39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13" w:history="1">
        <w:r w:rsidR="00285F48" w:rsidRPr="00552868">
          <w:rPr>
            <w:rStyle w:val="a9"/>
            <w:i w:val="0"/>
            <w:noProof/>
            <w:sz w:val="28"/>
            <w:szCs w:val="28"/>
          </w:rPr>
          <w:t>4.1.1 HOG Descriptors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_Toc388350413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AE69A1">
          <w:rPr>
            <w:i w:val="0"/>
            <w:noProof/>
            <w:webHidden/>
            <w:sz w:val="28"/>
            <w:szCs w:val="28"/>
          </w:rPr>
          <w:t>39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14" w:history="1">
        <w:r w:rsidR="00285F48" w:rsidRPr="00552868">
          <w:rPr>
            <w:rStyle w:val="a9"/>
            <w:i w:val="0"/>
            <w:noProof/>
            <w:sz w:val="28"/>
            <w:szCs w:val="28"/>
          </w:rPr>
          <w:t>4.2.2 MSER Segmentation Used for Detection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_Toc388350414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AE69A1">
          <w:rPr>
            <w:i w:val="0"/>
            <w:noProof/>
            <w:webHidden/>
            <w:sz w:val="28"/>
            <w:szCs w:val="28"/>
          </w:rPr>
          <w:t>43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15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4.3 Algorithm of Classification Stage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_Toc388350415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45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16" w:history="1">
        <w:r w:rsidR="00285F48" w:rsidRPr="00552868">
          <w:rPr>
            <w:rStyle w:val="a9"/>
            <w:i w:val="0"/>
            <w:noProof/>
            <w:sz w:val="28"/>
            <w:szCs w:val="28"/>
          </w:rPr>
          <w:t>4.3.1 Support Vector Machine</w:t>
        </w:r>
        <w:r w:rsidR="00805E4E">
          <w:rPr>
            <w:rStyle w:val="a9"/>
            <w:rFonts w:eastAsiaTheme="minorEastAsia" w:hint="eastAsia"/>
            <w:i w:val="0"/>
            <w:noProof/>
            <w:sz w:val="28"/>
            <w:szCs w:val="28"/>
          </w:rPr>
          <w:t>s</w:t>
        </w:r>
        <w:r w:rsidR="00285F48" w:rsidRPr="00552868">
          <w:rPr>
            <w:rStyle w:val="a9"/>
            <w:i w:val="0"/>
            <w:noProof/>
            <w:sz w:val="28"/>
            <w:szCs w:val="28"/>
          </w:rPr>
          <w:t xml:space="preserve"> (SVM</w:t>
        </w:r>
        <w:r w:rsidR="00805E4E">
          <w:rPr>
            <w:rStyle w:val="a9"/>
            <w:rFonts w:eastAsiaTheme="minorEastAsia" w:hint="eastAsia"/>
            <w:i w:val="0"/>
            <w:noProof/>
            <w:sz w:val="28"/>
            <w:szCs w:val="28"/>
          </w:rPr>
          <w:t>s</w:t>
        </w:r>
        <w:r w:rsidR="00285F48" w:rsidRPr="00552868">
          <w:rPr>
            <w:rStyle w:val="a9"/>
            <w:i w:val="0"/>
            <w:noProof/>
            <w:sz w:val="28"/>
            <w:szCs w:val="28"/>
          </w:rPr>
          <w:t>)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_Toc388350416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AE69A1">
          <w:rPr>
            <w:i w:val="0"/>
            <w:noProof/>
            <w:webHidden/>
            <w:sz w:val="28"/>
            <w:szCs w:val="28"/>
          </w:rPr>
          <w:t>46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17" w:history="1">
        <w:r w:rsidR="00285F48" w:rsidRPr="00552868">
          <w:rPr>
            <w:rStyle w:val="a9"/>
            <w:i w:val="0"/>
            <w:noProof/>
            <w:sz w:val="28"/>
            <w:szCs w:val="28"/>
          </w:rPr>
          <w:t>4.3.2 Tree Classifiers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_Toc388350417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AE69A1">
          <w:rPr>
            <w:i w:val="0"/>
            <w:noProof/>
            <w:webHidden/>
            <w:sz w:val="28"/>
            <w:szCs w:val="28"/>
          </w:rPr>
          <w:t>50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40"/>
        <w:tabs>
          <w:tab w:val="right" w:leader="dot" w:pos="8296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388350418" w:history="1">
        <w:r w:rsidR="00285F48" w:rsidRPr="00552868">
          <w:rPr>
            <w:rStyle w:val="a9"/>
            <w:noProof/>
            <w:sz w:val="28"/>
            <w:szCs w:val="28"/>
          </w:rPr>
          <w:t>4.3.3.1 Random Forest</w:t>
        </w:r>
        <w:r w:rsidR="00285F48" w:rsidRPr="00552868">
          <w:rPr>
            <w:noProof/>
            <w:webHidden/>
            <w:sz w:val="28"/>
            <w:szCs w:val="28"/>
          </w:rPr>
          <w:tab/>
        </w:r>
        <w:r w:rsidRPr="00552868">
          <w:rPr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noProof/>
            <w:webHidden/>
            <w:sz w:val="28"/>
            <w:szCs w:val="28"/>
          </w:rPr>
          <w:instrText xml:space="preserve"> PAGEREF _Toc388350418 \h </w:instrText>
        </w:r>
        <w:r w:rsidRPr="00552868">
          <w:rPr>
            <w:noProof/>
            <w:webHidden/>
            <w:sz w:val="28"/>
            <w:szCs w:val="28"/>
          </w:rPr>
        </w:r>
        <w:r w:rsidRPr="00552868">
          <w:rPr>
            <w:noProof/>
            <w:webHidden/>
            <w:sz w:val="28"/>
            <w:szCs w:val="28"/>
          </w:rPr>
          <w:fldChar w:fldCharType="separate"/>
        </w:r>
        <w:r w:rsidR="00AE69A1">
          <w:rPr>
            <w:noProof/>
            <w:webHidden/>
            <w:sz w:val="28"/>
            <w:szCs w:val="28"/>
          </w:rPr>
          <w:t>51</w:t>
        </w:r>
        <w:r w:rsidRPr="00552868">
          <w:rPr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19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4.4 HOG Parameters Comparison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_Toc388350419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52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20" w:history="1">
        <w:r w:rsidR="00285F48" w:rsidRPr="00552868">
          <w:rPr>
            <w:rStyle w:val="a9"/>
            <w:i w:val="0"/>
            <w:noProof/>
            <w:sz w:val="28"/>
            <w:szCs w:val="28"/>
          </w:rPr>
          <w:t>4.4.1 Building an Effective Weight Vector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_Toc388350420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AE69A1">
          <w:rPr>
            <w:i w:val="0"/>
            <w:noProof/>
            <w:webHidden/>
            <w:sz w:val="28"/>
            <w:szCs w:val="28"/>
          </w:rPr>
          <w:t>64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21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4.5 Different Architecture Design for TSDR</w:t>
        </w:r>
        <w:r w:rsidR="00892B45" w:rsidRPr="004C2006">
          <w:rPr>
            <w:rStyle w:val="a9"/>
            <w:rFonts w:eastAsiaTheme="minorEastAsia" w:hint="eastAsia"/>
            <w:caps/>
            <w:smallCaps w:val="0"/>
            <w:sz w:val="28"/>
            <w:szCs w:val="28"/>
          </w:rPr>
          <w:t xml:space="preserve"> </w:t>
        </w:r>
        <w:r w:rsidR="00285F48" w:rsidRPr="004C2006">
          <w:rPr>
            <w:rStyle w:val="a9"/>
            <w:caps/>
            <w:smallCaps w:val="0"/>
            <w:sz w:val="28"/>
            <w:szCs w:val="28"/>
          </w:rPr>
          <w:t>s</w:t>
        </w:r>
        <w:r w:rsidR="00892B45" w:rsidRPr="004C2006">
          <w:rPr>
            <w:rStyle w:val="a9"/>
            <w:rFonts w:eastAsiaTheme="minorEastAsia" w:hint="eastAsia"/>
            <w:caps/>
            <w:smallCaps w:val="0"/>
            <w:sz w:val="28"/>
            <w:szCs w:val="28"/>
          </w:rPr>
          <w:t>ystem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_Toc388350421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69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22" w:history="1">
        <w:r w:rsidR="00285F48" w:rsidRPr="00552868">
          <w:rPr>
            <w:rStyle w:val="a9"/>
            <w:i w:val="0"/>
            <w:noProof/>
            <w:sz w:val="28"/>
            <w:szCs w:val="28"/>
          </w:rPr>
          <w:t>4.5.1 Two Stages of HOG+SVM Architecture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_Toc388350422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AE69A1">
          <w:rPr>
            <w:i w:val="0"/>
            <w:noProof/>
            <w:webHidden/>
            <w:sz w:val="28"/>
            <w:szCs w:val="28"/>
          </w:rPr>
          <w:t>70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40"/>
        <w:tabs>
          <w:tab w:val="right" w:leader="dot" w:pos="8296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388350423" w:history="1">
        <w:r w:rsidR="00285F48" w:rsidRPr="00552868">
          <w:rPr>
            <w:rStyle w:val="a9"/>
            <w:noProof/>
            <w:sz w:val="28"/>
            <w:szCs w:val="28"/>
          </w:rPr>
          <w:t>4.5.1.1 Comparing with Random Forest Classifiers</w:t>
        </w:r>
        <w:r w:rsidR="00285F48" w:rsidRPr="00552868">
          <w:rPr>
            <w:noProof/>
            <w:webHidden/>
            <w:sz w:val="28"/>
            <w:szCs w:val="28"/>
          </w:rPr>
          <w:tab/>
        </w:r>
        <w:r w:rsidRPr="00552868">
          <w:rPr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noProof/>
            <w:webHidden/>
            <w:sz w:val="28"/>
            <w:szCs w:val="28"/>
          </w:rPr>
          <w:instrText xml:space="preserve"> PAGEREF _Toc388350423 \h </w:instrText>
        </w:r>
        <w:r w:rsidRPr="00552868">
          <w:rPr>
            <w:noProof/>
            <w:webHidden/>
            <w:sz w:val="28"/>
            <w:szCs w:val="28"/>
          </w:rPr>
        </w:r>
        <w:r w:rsidRPr="00552868">
          <w:rPr>
            <w:noProof/>
            <w:webHidden/>
            <w:sz w:val="28"/>
            <w:szCs w:val="28"/>
          </w:rPr>
          <w:fldChar w:fldCharType="separate"/>
        </w:r>
        <w:r w:rsidR="00AE69A1">
          <w:rPr>
            <w:noProof/>
            <w:webHidden/>
            <w:sz w:val="28"/>
            <w:szCs w:val="28"/>
          </w:rPr>
          <w:t>71</w:t>
        </w:r>
        <w:r w:rsidRPr="00552868">
          <w:rPr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24" w:history="1">
        <w:r w:rsidR="00285F48" w:rsidRPr="00552868">
          <w:rPr>
            <w:rStyle w:val="a9"/>
            <w:i w:val="0"/>
            <w:noProof/>
            <w:sz w:val="28"/>
            <w:szCs w:val="28"/>
          </w:rPr>
          <w:t>4.5.2 Color Information Extraction Architecture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_Toc388350424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AE69A1">
          <w:rPr>
            <w:i w:val="0"/>
            <w:noProof/>
            <w:webHidden/>
            <w:sz w:val="28"/>
            <w:szCs w:val="28"/>
          </w:rPr>
          <w:t>73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30"/>
        <w:tabs>
          <w:tab w:val="right" w:leader="dot" w:pos="8296"/>
        </w:tabs>
        <w:rPr>
          <w:rFonts w:asciiTheme="minorHAnsi" w:eastAsiaTheme="minorEastAsia" w:hAnsiTheme="minorHAnsi"/>
          <w:i w:val="0"/>
          <w:iCs w:val="0"/>
          <w:noProof/>
          <w:sz w:val="28"/>
          <w:szCs w:val="28"/>
        </w:rPr>
      </w:pPr>
      <w:hyperlink w:anchor="_Toc388350425" w:history="1">
        <w:r w:rsidR="00285F48" w:rsidRPr="00552868">
          <w:rPr>
            <w:rStyle w:val="a9"/>
            <w:i w:val="0"/>
            <w:noProof/>
            <w:sz w:val="28"/>
            <w:szCs w:val="28"/>
          </w:rPr>
          <w:t>4.5.3 MSER Improvement Architecture</w:t>
        </w:r>
        <w:r w:rsidR="00285F48" w:rsidRPr="00552868">
          <w:rPr>
            <w:i w:val="0"/>
            <w:noProof/>
            <w:webHidden/>
            <w:sz w:val="28"/>
            <w:szCs w:val="28"/>
          </w:rPr>
          <w:tab/>
        </w:r>
        <w:r w:rsidRPr="00552868">
          <w:rPr>
            <w:i w:val="0"/>
            <w:noProof/>
            <w:webHidden/>
            <w:sz w:val="28"/>
            <w:szCs w:val="28"/>
          </w:rPr>
          <w:fldChar w:fldCharType="begin"/>
        </w:r>
        <w:r w:rsidR="00285F48" w:rsidRPr="00552868">
          <w:rPr>
            <w:i w:val="0"/>
            <w:noProof/>
            <w:webHidden/>
            <w:sz w:val="28"/>
            <w:szCs w:val="28"/>
          </w:rPr>
          <w:instrText xml:space="preserve"> PAGEREF _Toc388350425 \h </w:instrText>
        </w:r>
        <w:r w:rsidRPr="00552868">
          <w:rPr>
            <w:i w:val="0"/>
            <w:noProof/>
            <w:webHidden/>
            <w:sz w:val="28"/>
            <w:szCs w:val="28"/>
          </w:rPr>
        </w:r>
        <w:r w:rsidRPr="00552868">
          <w:rPr>
            <w:i w:val="0"/>
            <w:noProof/>
            <w:webHidden/>
            <w:sz w:val="28"/>
            <w:szCs w:val="28"/>
          </w:rPr>
          <w:fldChar w:fldCharType="separate"/>
        </w:r>
        <w:r w:rsidR="00AE69A1">
          <w:rPr>
            <w:i w:val="0"/>
            <w:noProof/>
            <w:webHidden/>
            <w:sz w:val="28"/>
            <w:szCs w:val="28"/>
          </w:rPr>
          <w:t>79</w:t>
        </w:r>
        <w:r w:rsidRPr="00552868">
          <w:rPr>
            <w:i w:val="0"/>
            <w:noProof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26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4.6 Data Analysis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_Toc388350426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83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hyperlink w:anchor="_Toc388350427" w:history="1">
        <w:r w:rsidR="00285F48" w:rsidRPr="00552868">
          <w:rPr>
            <w:rStyle w:val="a9"/>
          </w:rPr>
          <w:t>Chapter 5 Solving the Same Problem without Cameras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_Toc388350427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AE69A1">
          <w:rPr>
            <w:webHidden/>
          </w:rPr>
          <w:t>89</w:t>
        </w:r>
        <w:r w:rsidRPr="00552868">
          <w:rPr>
            <w:webHidden/>
          </w:rPr>
          <w:fldChar w:fldCharType="end"/>
        </w:r>
      </w:hyperlink>
    </w:p>
    <w:p w:rsidR="00285F48" w:rsidRPr="00552868" w:rsidRDefault="008401BD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28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5.1 Introduction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_Toc388350428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89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29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 xml:space="preserve">5.2 Algorithm of Computing the Distances on the </w:t>
        </w:r>
        <w:r w:rsidR="00285F48" w:rsidRPr="004C2006">
          <w:rPr>
            <w:rStyle w:val="a9"/>
            <w:caps/>
            <w:smallCaps w:val="0"/>
            <w:sz w:val="28"/>
            <w:szCs w:val="28"/>
          </w:rPr>
          <w:lastRenderedPageBreak/>
          <w:t>Earth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_Toc388350429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89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30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5.3 System Design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_Toc388350430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95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31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5.4 Simulation on client-side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_Toc388350431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96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hyperlink w:anchor="_Toc388350432" w:history="1">
        <w:r w:rsidR="00285F48" w:rsidRPr="00552868">
          <w:rPr>
            <w:rStyle w:val="a9"/>
          </w:rPr>
          <w:t>Chapter 6 Conclusion and Future Plans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_Toc388350432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AE69A1">
          <w:rPr>
            <w:webHidden/>
          </w:rPr>
          <w:t>100</w:t>
        </w:r>
        <w:r w:rsidRPr="00552868">
          <w:rPr>
            <w:webHidden/>
          </w:rPr>
          <w:fldChar w:fldCharType="end"/>
        </w:r>
      </w:hyperlink>
    </w:p>
    <w:p w:rsidR="00285F48" w:rsidRPr="00552868" w:rsidRDefault="008401BD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33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6.1 Conclusion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_Toc388350433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100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20"/>
        <w:rPr>
          <w:rFonts w:asciiTheme="minorHAnsi" w:eastAsiaTheme="minorEastAsia" w:hAnsiTheme="minorHAnsi"/>
          <w:smallCaps w:val="0"/>
          <w:sz w:val="28"/>
          <w:szCs w:val="28"/>
        </w:rPr>
      </w:pPr>
      <w:hyperlink w:anchor="_Toc388350434" w:history="1">
        <w:r w:rsidR="00285F48" w:rsidRPr="004C2006">
          <w:rPr>
            <w:rStyle w:val="a9"/>
            <w:caps/>
            <w:smallCaps w:val="0"/>
            <w:sz w:val="28"/>
            <w:szCs w:val="28"/>
          </w:rPr>
          <w:t>6.2 Future Plans</w:t>
        </w:r>
        <w:r w:rsidR="00285F48" w:rsidRPr="004C2006">
          <w:rPr>
            <w:caps/>
            <w:smallCaps w:val="0"/>
            <w:webHidden/>
            <w:sz w:val="28"/>
            <w:szCs w:val="28"/>
          </w:rPr>
          <w:tab/>
        </w:r>
        <w:r w:rsidRPr="004C2006">
          <w:rPr>
            <w:caps/>
            <w:smallCaps w:val="0"/>
            <w:webHidden/>
            <w:sz w:val="28"/>
            <w:szCs w:val="28"/>
          </w:rPr>
          <w:fldChar w:fldCharType="begin"/>
        </w:r>
        <w:r w:rsidR="00285F48" w:rsidRPr="004C2006">
          <w:rPr>
            <w:caps/>
            <w:smallCaps w:val="0"/>
            <w:webHidden/>
            <w:sz w:val="28"/>
            <w:szCs w:val="28"/>
          </w:rPr>
          <w:instrText xml:space="preserve"> PAGEREF _Toc388350434 \h </w:instrText>
        </w:r>
        <w:r w:rsidRPr="004C2006">
          <w:rPr>
            <w:caps/>
            <w:smallCaps w:val="0"/>
            <w:webHidden/>
            <w:sz w:val="28"/>
            <w:szCs w:val="28"/>
          </w:rPr>
        </w:r>
        <w:r w:rsidRPr="004C2006">
          <w:rPr>
            <w:caps/>
            <w:smallCaps w:val="0"/>
            <w:webHidden/>
            <w:sz w:val="28"/>
            <w:szCs w:val="28"/>
          </w:rPr>
          <w:fldChar w:fldCharType="separate"/>
        </w:r>
        <w:r w:rsidR="00AE69A1">
          <w:rPr>
            <w:caps/>
            <w:smallCaps w:val="0"/>
            <w:webHidden/>
            <w:sz w:val="28"/>
            <w:szCs w:val="28"/>
          </w:rPr>
          <w:t>101</w:t>
        </w:r>
        <w:r w:rsidRPr="004C2006">
          <w:rPr>
            <w:caps/>
            <w:smallCaps w:val="0"/>
            <w:webHidden/>
            <w:sz w:val="28"/>
            <w:szCs w:val="28"/>
          </w:rPr>
          <w:fldChar w:fldCharType="end"/>
        </w:r>
      </w:hyperlink>
    </w:p>
    <w:p w:rsidR="00285F48" w:rsidRPr="00552868" w:rsidRDefault="008401BD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</w:rPr>
      </w:pPr>
      <w:hyperlink w:anchor="_Toc388350435" w:history="1">
        <w:r w:rsidR="00285F48" w:rsidRPr="00552868">
          <w:rPr>
            <w:rStyle w:val="a9"/>
          </w:rPr>
          <w:t>Bibliography</w:t>
        </w:r>
        <w:r w:rsidR="00285F48" w:rsidRPr="00552868">
          <w:rPr>
            <w:webHidden/>
          </w:rPr>
          <w:tab/>
        </w:r>
        <w:r w:rsidRPr="00552868">
          <w:rPr>
            <w:webHidden/>
          </w:rPr>
          <w:fldChar w:fldCharType="begin"/>
        </w:r>
        <w:r w:rsidR="00285F48" w:rsidRPr="00552868">
          <w:rPr>
            <w:webHidden/>
          </w:rPr>
          <w:instrText xml:space="preserve"> PAGEREF _Toc388350435 \h </w:instrText>
        </w:r>
        <w:r w:rsidRPr="00552868">
          <w:rPr>
            <w:webHidden/>
          </w:rPr>
        </w:r>
        <w:r w:rsidRPr="00552868">
          <w:rPr>
            <w:webHidden/>
          </w:rPr>
          <w:fldChar w:fldCharType="separate"/>
        </w:r>
        <w:r w:rsidR="00AE69A1">
          <w:rPr>
            <w:webHidden/>
          </w:rPr>
          <w:t>102</w:t>
        </w:r>
        <w:r w:rsidRPr="00552868">
          <w:rPr>
            <w:webHidden/>
          </w:rPr>
          <w:fldChar w:fldCharType="end"/>
        </w:r>
      </w:hyperlink>
    </w:p>
    <w:p w:rsidR="00225C40" w:rsidRPr="00552868" w:rsidRDefault="008401BD" w:rsidP="00737E28">
      <w:pPr>
        <w:pStyle w:val="1"/>
        <w:spacing w:line="276" w:lineRule="auto"/>
        <w:rPr>
          <w:rFonts w:eastAsiaTheme="minorEastAsia" w:cs="Times New Roman"/>
          <w:caps/>
          <w:kern w:val="2"/>
          <w:sz w:val="28"/>
          <w:szCs w:val="28"/>
        </w:rPr>
      </w:pPr>
      <w:r w:rsidRPr="00552868">
        <w:rPr>
          <w:rFonts w:eastAsiaTheme="minorEastAsia" w:cs="Times New Roman"/>
          <w:caps/>
          <w:kern w:val="2"/>
          <w:sz w:val="28"/>
          <w:szCs w:val="28"/>
        </w:rPr>
        <w:fldChar w:fldCharType="end"/>
      </w:r>
    </w:p>
    <w:p w:rsidR="00830257" w:rsidRPr="00225C40" w:rsidRDefault="00225C40" w:rsidP="00225C40">
      <w:pPr>
        <w:rPr>
          <w:rFonts w:asciiTheme="majorHAnsi" w:eastAsiaTheme="minorEastAsia" w:hAnsiTheme="majorHAnsi"/>
        </w:rPr>
      </w:pPr>
      <w:r>
        <w:rPr>
          <w:rFonts w:eastAsiaTheme="minorEastAsia"/>
        </w:rPr>
        <w:br w:type="page"/>
      </w:r>
    </w:p>
    <w:p w:rsidR="002F0794" w:rsidRPr="000A49C6" w:rsidRDefault="002F0794" w:rsidP="00737E28">
      <w:pPr>
        <w:pStyle w:val="1"/>
        <w:spacing w:line="276" w:lineRule="auto"/>
        <w:rPr>
          <w:sz w:val="28"/>
          <w:szCs w:val="28"/>
        </w:rPr>
      </w:pPr>
      <w:bookmarkStart w:id="0" w:name="_Toc388350391"/>
      <w:r w:rsidRPr="000A49C6">
        <w:rPr>
          <w:rFonts w:hint="eastAsia"/>
          <w:sz w:val="28"/>
          <w:szCs w:val="28"/>
        </w:rPr>
        <w:lastRenderedPageBreak/>
        <w:t>List of Figures</w:t>
      </w:r>
      <w:bookmarkEnd w:id="0"/>
    </w:p>
    <w:p w:rsidR="00285F48" w:rsidRDefault="008401BD" w:rsidP="00285F48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r w:rsidRPr="008E2EFE">
        <w:rPr>
          <w:rFonts w:cs="Times New Roman"/>
          <w:szCs w:val="24"/>
        </w:rPr>
        <w:fldChar w:fldCharType="begin"/>
      </w:r>
      <w:r w:rsidR="00553AE1" w:rsidRPr="008E2EFE">
        <w:rPr>
          <w:rFonts w:cs="Times New Roman"/>
          <w:szCs w:val="24"/>
        </w:rPr>
        <w:instrText xml:space="preserve"> TOC \h \z \c "Figure 2.2.1." </w:instrText>
      </w:r>
      <w:r w:rsidRPr="008E2EFE">
        <w:rPr>
          <w:rFonts w:cs="Times New Roman"/>
          <w:szCs w:val="24"/>
        </w:rPr>
        <w:fldChar w:fldCharType="separate"/>
      </w:r>
      <w:hyperlink w:anchor="_Toc388350445" w:history="1">
        <w:r w:rsidR="00285F48" w:rsidRPr="00C56601">
          <w:rPr>
            <w:rStyle w:val="a9"/>
            <w:noProof/>
          </w:rPr>
          <w:t>Figure 2.2.1.1 RGB color space [</w:t>
        </w:r>
        <w:r w:rsidR="00285F48">
          <w:rPr>
            <w:rStyle w:val="a9"/>
            <w:rFonts w:eastAsiaTheme="minorEastAsia" w:hint="eastAsia"/>
            <w:noProof/>
          </w:rPr>
          <w:t>26</w:t>
        </w:r>
        <w:r w:rsidR="00285F48" w:rsidRPr="00C56601">
          <w:rPr>
            <w:rStyle w:val="a9"/>
            <w:noProof/>
          </w:rPr>
          <w:t>]</w:t>
        </w:r>
        <w:r w:rsidR="00285F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5F48">
          <w:rPr>
            <w:noProof/>
            <w:webHidden/>
          </w:rPr>
          <w:instrText xml:space="preserve"> PAGEREF _Toc388350445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285F48" w:rsidRDefault="008401BD" w:rsidP="00285F48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446" w:history="1">
        <w:r w:rsidR="00285F48" w:rsidRPr="00C56601">
          <w:rPr>
            <w:rStyle w:val="a9"/>
            <w:noProof/>
          </w:rPr>
          <w:t xml:space="preserve">Figure 2.2.1.2 </w:t>
        </w:r>
        <w:r w:rsidR="00285F48" w:rsidRPr="00C56601">
          <w:rPr>
            <w:rStyle w:val="a9"/>
            <w:rFonts w:cs="Times New Roman"/>
            <w:noProof/>
          </w:rPr>
          <w:t>HSV color space evolution [</w:t>
        </w:r>
        <w:r w:rsidR="00285F48">
          <w:rPr>
            <w:rStyle w:val="a9"/>
            <w:rFonts w:eastAsiaTheme="minorEastAsia" w:cs="Times New Roman" w:hint="eastAsia"/>
            <w:noProof/>
          </w:rPr>
          <w:t>29</w:t>
        </w:r>
        <w:r w:rsidR="00285F48" w:rsidRPr="00C56601">
          <w:rPr>
            <w:rStyle w:val="a9"/>
            <w:rFonts w:cs="Times New Roman"/>
            <w:noProof/>
          </w:rPr>
          <w:t>]</w:t>
        </w:r>
        <w:r w:rsidR="00285F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5F48">
          <w:rPr>
            <w:noProof/>
            <w:webHidden/>
          </w:rPr>
          <w:instrText xml:space="preserve"> PAGEREF _Toc388350446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285F48" w:rsidRDefault="008401BD" w:rsidP="00285F48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447" w:history="1">
        <w:r w:rsidR="00285F48" w:rsidRPr="00C56601">
          <w:rPr>
            <w:rStyle w:val="a9"/>
            <w:noProof/>
          </w:rPr>
          <w:t>Figure 2.2.1.3 Details of the HSV model [</w:t>
        </w:r>
        <w:r w:rsidR="00285F48">
          <w:rPr>
            <w:rStyle w:val="a9"/>
            <w:rFonts w:eastAsiaTheme="minorEastAsia" w:hint="eastAsia"/>
            <w:noProof/>
          </w:rPr>
          <w:t>30</w:t>
        </w:r>
        <w:r w:rsidR="00285F48" w:rsidRPr="00C56601">
          <w:rPr>
            <w:rStyle w:val="a9"/>
            <w:noProof/>
          </w:rPr>
          <w:t>]</w:t>
        </w:r>
        <w:r w:rsidR="00285F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5F48">
          <w:rPr>
            <w:noProof/>
            <w:webHidden/>
          </w:rPr>
          <w:instrText xml:space="preserve"> PAGEREF _Toc388350447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285F48" w:rsidRDefault="008401BD" w:rsidP="00285F48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448" w:history="1">
        <w:r w:rsidR="00285F48" w:rsidRPr="00C56601">
          <w:rPr>
            <w:rStyle w:val="a9"/>
            <w:noProof/>
          </w:rPr>
          <w:t>Figure 2.2.1.4</w:t>
        </w:r>
        <w:r w:rsidR="00285F48" w:rsidRPr="00C56601">
          <w:rPr>
            <w:rStyle w:val="a9"/>
            <w:rFonts w:cs="Times New Roman"/>
            <w:noProof/>
          </w:rPr>
          <w:t xml:space="preserve"> YCbCr color space [</w:t>
        </w:r>
        <w:r w:rsidR="00285F48">
          <w:rPr>
            <w:rStyle w:val="a9"/>
            <w:rFonts w:eastAsiaTheme="minorEastAsia" w:cs="Times New Roman" w:hint="eastAsia"/>
            <w:noProof/>
          </w:rPr>
          <w:t>39</w:t>
        </w:r>
        <w:r w:rsidR="00285F48" w:rsidRPr="00C56601">
          <w:rPr>
            <w:rStyle w:val="a9"/>
            <w:rFonts w:cs="Times New Roman"/>
            <w:noProof/>
          </w:rPr>
          <w:t>]</w:t>
        </w:r>
        <w:r w:rsidR="00285F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5F48">
          <w:rPr>
            <w:noProof/>
            <w:webHidden/>
          </w:rPr>
          <w:instrText xml:space="preserve"> PAGEREF _Toc388350448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1337F0" w:rsidRDefault="008401BD" w:rsidP="00B6206D">
      <w:pPr>
        <w:pStyle w:val="af0"/>
        <w:tabs>
          <w:tab w:val="right" w:leader="dot" w:pos="8296"/>
        </w:tabs>
        <w:ind w:left="960" w:hanging="480"/>
        <w:rPr>
          <w:noProof/>
        </w:rPr>
      </w:pPr>
      <w:r w:rsidRPr="008E2EFE">
        <w:rPr>
          <w:rFonts w:cs="Times New Roman"/>
          <w:szCs w:val="24"/>
        </w:rPr>
        <w:fldChar w:fldCharType="end"/>
      </w:r>
      <w:r>
        <w:rPr>
          <w:rFonts w:cs="Times New Roman"/>
          <w:szCs w:val="24"/>
        </w:rPr>
        <w:fldChar w:fldCharType="begin"/>
      </w:r>
      <w:r w:rsidR="001337F0">
        <w:rPr>
          <w:rFonts w:cs="Times New Roman"/>
          <w:szCs w:val="24"/>
        </w:rPr>
        <w:instrText xml:space="preserve"> TOC \h \z \c "Figure 3.2." </w:instrText>
      </w:r>
      <w:r>
        <w:rPr>
          <w:rFonts w:cs="Times New Roman"/>
          <w:szCs w:val="24"/>
        </w:rPr>
        <w:fldChar w:fldCharType="separate"/>
      </w:r>
    </w:p>
    <w:p w:rsidR="001337F0" w:rsidRDefault="008401BD" w:rsidP="001337F0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1074" w:history="1">
        <w:r w:rsidR="001337F0" w:rsidRPr="001B5877">
          <w:rPr>
            <w:rStyle w:val="a9"/>
            <w:noProof/>
          </w:rPr>
          <w:t>Figure 3.2.1 Africa warning traffic signs with animals</w:t>
        </w:r>
        <w:r w:rsidR="001337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337F0">
          <w:rPr>
            <w:noProof/>
            <w:webHidden/>
          </w:rPr>
          <w:instrText xml:space="preserve"> PAGEREF _Toc388361074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1337F0" w:rsidRDefault="008401BD" w:rsidP="00B6206D">
      <w:pPr>
        <w:pStyle w:val="af0"/>
        <w:tabs>
          <w:tab w:val="right" w:leader="dot" w:pos="8296"/>
        </w:tabs>
        <w:ind w:left="960" w:hanging="480"/>
        <w:rPr>
          <w:rFonts w:eastAsiaTheme="minorEastAsia" w:cs="Times New Roman"/>
          <w:szCs w:val="24"/>
        </w:rPr>
      </w:pPr>
      <w:hyperlink w:anchor="_Toc388361075" w:history="1">
        <w:r w:rsidR="001337F0" w:rsidRPr="001B5877">
          <w:rPr>
            <w:rStyle w:val="a9"/>
            <w:noProof/>
          </w:rPr>
          <w:t>Figure 3.2.2 Canadian warning traffic signs with animals</w:t>
        </w:r>
        <w:r w:rsidR="001337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337F0">
          <w:rPr>
            <w:noProof/>
            <w:webHidden/>
          </w:rPr>
          <w:instrText xml:space="preserve"> PAGEREF _Toc388361075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  <w:r>
        <w:rPr>
          <w:rFonts w:cs="Times New Roman"/>
          <w:szCs w:val="24"/>
        </w:rPr>
        <w:fldChar w:fldCharType="end"/>
      </w:r>
    </w:p>
    <w:p w:rsidR="001337F0" w:rsidRDefault="008401BD" w:rsidP="001337F0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r>
        <w:rPr>
          <w:rFonts w:eastAsiaTheme="minorEastAsia"/>
        </w:rPr>
        <w:fldChar w:fldCharType="begin"/>
      </w:r>
      <w:r w:rsidR="001337F0">
        <w:rPr>
          <w:rFonts w:eastAsiaTheme="minorEastAsia"/>
        </w:rPr>
        <w:instrText xml:space="preserve"> </w:instrText>
      </w:r>
      <w:r w:rsidR="001337F0">
        <w:rPr>
          <w:rFonts w:eastAsiaTheme="minorEastAsia" w:hint="eastAsia"/>
        </w:rPr>
        <w:instrText>TOC \h \z \c "Figure 3.2.1."</w:instrText>
      </w:r>
      <w:r w:rsidR="001337F0">
        <w:rPr>
          <w:rFonts w:eastAsiaTheme="minorEastAsia"/>
        </w:rPr>
        <w:instrText xml:space="preserve"> </w:instrText>
      </w:r>
      <w:r>
        <w:rPr>
          <w:rFonts w:eastAsiaTheme="minorEastAsia"/>
        </w:rPr>
        <w:fldChar w:fldCharType="separate"/>
      </w:r>
      <w:hyperlink w:anchor="_Toc388361080" w:history="1">
        <w:r w:rsidR="001337F0" w:rsidRPr="000D1599">
          <w:rPr>
            <w:rStyle w:val="a9"/>
            <w:noProof/>
          </w:rPr>
          <w:t xml:space="preserve">Figure 3.2.1.1 </w:t>
        </w:r>
        <w:r w:rsidR="001337F0" w:rsidRPr="000D1599">
          <w:rPr>
            <w:rStyle w:val="a9"/>
            <w:rFonts w:cs="Times New Roman"/>
            <w:noProof/>
          </w:rPr>
          <w:t>Samples of signs in German dataset</w:t>
        </w:r>
        <w:r w:rsidR="001337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337F0">
          <w:rPr>
            <w:noProof/>
            <w:webHidden/>
          </w:rPr>
          <w:instrText xml:space="preserve"> PAGEREF _Toc388361080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1337F0" w:rsidRPr="001337F0" w:rsidRDefault="008401BD" w:rsidP="001337F0">
      <w:pPr>
        <w:pStyle w:val="af0"/>
        <w:tabs>
          <w:tab w:val="right" w:leader="dot" w:pos="8296"/>
        </w:tabs>
        <w:ind w:left="960" w:hanging="480"/>
        <w:rPr>
          <w:rFonts w:eastAsiaTheme="minorEastAsia"/>
        </w:rPr>
      </w:pPr>
      <w:hyperlink w:anchor="_Toc388361081" w:history="1">
        <w:r w:rsidR="001337F0" w:rsidRPr="000D1599">
          <w:rPr>
            <w:rStyle w:val="a9"/>
            <w:noProof/>
          </w:rPr>
          <w:t xml:space="preserve">Figure 3.2.1.2 </w:t>
        </w:r>
        <w:r w:rsidR="001337F0" w:rsidRPr="000D1599">
          <w:rPr>
            <w:rStyle w:val="a9"/>
            <w:rFonts w:cs="Times New Roman"/>
            <w:noProof/>
          </w:rPr>
          <w:t>Samples of different speed limit</w:t>
        </w:r>
        <w:r w:rsidR="001337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337F0">
          <w:rPr>
            <w:noProof/>
            <w:webHidden/>
          </w:rPr>
          <w:instrText xml:space="preserve"> PAGEREF _Toc388361081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  <w:r>
        <w:rPr>
          <w:rFonts w:eastAsiaTheme="minorEastAsia"/>
        </w:rPr>
        <w:fldChar w:fldCharType="end"/>
      </w:r>
    </w:p>
    <w:p w:rsidR="001337F0" w:rsidRDefault="008401BD" w:rsidP="001337F0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r>
        <w:rPr>
          <w:rFonts w:cs="Times New Roman"/>
          <w:szCs w:val="24"/>
        </w:rPr>
        <w:fldChar w:fldCharType="begin"/>
      </w:r>
      <w:r w:rsidR="001337F0">
        <w:rPr>
          <w:rFonts w:cs="Times New Roman"/>
          <w:szCs w:val="24"/>
        </w:rPr>
        <w:instrText xml:space="preserve"> TOC \h \z \c "Figure 3.3.2." </w:instrText>
      </w:r>
      <w:r>
        <w:rPr>
          <w:rFonts w:cs="Times New Roman"/>
          <w:szCs w:val="24"/>
        </w:rPr>
        <w:fldChar w:fldCharType="separate"/>
      </w:r>
      <w:hyperlink w:anchor="_Toc388361087" w:history="1">
        <w:r w:rsidR="001337F0" w:rsidRPr="00785339">
          <w:rPr>
            <w:rStyle w:val="a9"/>
            <w:noProof/>
          </w:rPr>
          <w:t xml:space="preserve">Figure 3.3.2.1 </w:t>
        </w:r>
        <w:r w:rsidR="001337F0" w:rsidRPr="00785339">
          <w:rPr>
            <w:rStyle w:val="a9"/>
            <w:rFonts w:cs="Times New Roman"/>
            <w:noProof/>
          </w:rPr>
          <w:t>Different background conditions of samples in NASLS</w:t>
        </w:r>
        <w:r w:rsidR="001337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337F0">
          <w:rPr>
            <w:noProof/>
            <w:webHidden/>
          </w:rPr>
          <w:instrText xml:space="preserve"> PAGEREF _Toc388361087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1337F0" w:rsidRDefault="008401BD" w:rsidP="001337F0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1088" w:history="1">
        <w:r w:rsidR="001337F0" w:rsidRPr="00785339">
          <w:rPr>
            <w:rStyle w:val="a9"/>
            <w:noProof/>
          </w:rPr>
          <w:t xml:space="preserve">Figure 3.3.2.2 </w:t>
        </w:r>
        <w:r w:rsidR="001337F0" w:rsidRPr="00785339">
          <w:rPr>
            <w:rStyle w:val="a9"/>
            <w:rFonts w:cs="Times New Roman"/>
            <w:noProof/>
          </w:rPr>
          <w:t>Speed limit samples for NASLS</w:t>
        </w:r>
        <w:r w:rsidR="001337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337F0">
          <w:rPr>
            <w:noProof/>
            <w:webHidden/>
          </w:rPr>
          <w:instrText xml:space="preserve"> PAGEREF _Toc388361088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1337F0" w:rsidRDefault="008401BD" w:rsidP="001337F0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1089" w:history="1">
        <w:r w:rsidR="001337F0" w:rsidRPr="00785339">
          <w:rPr>
            <w:rStyle w:val="a9"/>
            <w:noProof/>
          </w:rPr>
          <w:t xml:space="preserve">Figure 3.3.2.3 </w:t>
        </w:r>
        <w:r w:rsidR="001337F0" w:rsidRPr="00785339">
          <w:rPr>
            <w:rStyle w:val="a9"/>
            <w:rFonts w:cs="Times New Roman"/>
            <w:noProof/>
          </w:rPr>
          <w:t>Samples of negative images in a dataset</w:t>
        </w:r>
        <w:r w:rsidR="001337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337F0">
          <w:rPr>
            <w:noProof/>
            <w:webHidden/>
          </w:rPr>
          <w:instrText xml:space="preserve"> PAGEREF _Toc388361089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285F48" w:rsidRDefault="008401BD" w:rsidP="001337F0">
      <w:pPr>
        <w:pStyle w:val="af0"/>
        <w:tabs>
          <w:tab w:val="right" w:leader="dot" w:pos="8296"/>
        </w:tabs>
        <w:ind w:left="960" w:hanging="480"/>
        <w:rPr>
          <w:noProof/>
        </w:rPr>
      </w:pPr>
      <w:r>
        <w:rPr>
          <w:rFonts w:cs="Times New Roman"/>
          <w:szCs w:val="24"/>
        </w:rPr>
        <w:fldChar w:fldCharType="end"/>
      </w:r>
      <w:r w:rsidRPr="00FB062C">
        <w:rPr>
          <w:rFonts w:cs="Times New Roman"/>
          <w:szCs w:val="24"/>
        </w:rPr>
        <w:fldChar w:fldCharType="begin"/>
      </w:r>
      <w:r w:rsidR="00B96931" w:rsidRPr="00FB062C">
        <w:rPr>
          <w:rFonts w:cs="Times New Roman"/>
          <w:szCs w:val="24"/>
        </w:rPr>
        <w:instrText xml:space="preserve"> TOC \h \z \c "Figure 4.2.1." </w:instrText>
      </w:r>
      <w:r w:rsidRPr="00FB062C">
        <w:rPr>
          <w:rFonts w:cs="Times New Roman"/>
          <w:szCs w:val="24"/>
        </w:rPr>
        <w:fldChar w:fldCharType="separate"/>
      </w:r>
    </w:p>
    <w:p w:rsidR="00E96F75" w:rsidRPr="00FB062C" w:rsidRDefault="008401BD" w:rsidP="00A91BAC">
      <w:pPr>
        <w:pStyle w:val="af0"/>
        <w:tabs>
          <w:tab w:val="right" w:leader="dot" w:pos="8296"/>
        </w:tabs>
        <w:ind w:left="480" w:firstLineChars="0" w:firstLine="0"/>
        <w:rPr>
          <w:rFonts w:eastAsiaTheme="minorEastAsia" w:cs="Times New Roman"/>
          <w:szCs w:val="24"/>
        </w:rPr>
      </w:pPr>
      <w:hyperlink w:anchor="_Toc388350461" w:history="1">
        <w:r w:rsidR="00285F48" w:rsidRPr="00262320">
          <w:rPr>
            <w:rStyle w:val="a9"/>
            <w:rFonts w:cs="Times New Roman"/>
            <w:noProof/>
          </w:rPr>
          <w:t>Figure 4.2.1.1 Examples of the features extracted by HOG</w:t>
        </w:r>
        <w:r w:rsidR="00285F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5F48">
          <w:rPr>
            <w:noProof/>
            <w:webHidden/>
          </w:rPr>
          <w:instrText xml:space="preserve"> PAGEREF _Toc388350461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  <w:r w:rsidRPr="00FB062C">
        <w:rPr>
          <w:rFonts w:cs="Times New Roman"/>
          <w:szCs w:val="24"/>
        </w:rPr>
        <w:fldChar w:fldCharType="end"/>
      </w:r>
    </w:p>
    <w:p w:rsidR="00EC69F0" w:rsidRDefault="008401BD" w:rsidP="00EC69F0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r w:rsidRPr="00FB062C">
        <w:rPr>
          <w:rFonts w:cs="Times New Roman"/>
          <w:szCs w:val="24"/>
        </w:rPr>
        <w:fldChar w:fldCharType="begin"/>
      </w:r>
      <w:r w:rsidR="00E96F75" w:rsidRPr="00FB062C">
        <w:rPr>
          <w:rFonts w:cs="Times New Roman"/>
          <w:szCs w:val="24"/>
        </w:rPr>
        <w:instrText xml:space="preserve"> TOC \h \z \c "Figure 4.3.1." </w:instrText>
      </w:r>
      <w:r w:rsidRPr="00FB062C">
        <w:rPr>
          <w:rFonts w:cs="Times New Roman"/>
          <w:szCs w:val="24"/>
        </w:rPr>
        <w:fldChar w:fldCharType="separate"/>
      </w:r>
      <w:hyperlink r:id="rId9" w:anchor="_Toc388361128" w:history="1">
        <w:r w:rsidR="00EC69F0" w:rsidRPr="003E2D91">
          <w:rPr>
            <w:rStyle w:val="a9"/>
            <w:noProof/>
          </w:rPr>
          <w:t>Figure 4.3.1.1 Classification of two kinds of samples in 2-dimensional</w:t>
        </w:r>
        <w:r w:rsidR="00EC69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C69F0">
          <w:rPr>
            <w:noProof/>
            <w:webHidden/>
          </w:rPr>
          <w:instrText xml:space="preserve"> PAGEREF _Toc388361128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EC69F0" w:rsidRDefault="008401BD" w:rsidP="00EC69F0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r:id="rId10" w:anchor="_Toc388361129" w:history="1">
        <w:r w:rsidR="00EC69F0" w:rsidRPr="003E2D91">
          <w:rPr>
            <w:rStyle w:val="a9"/>
            <w:noProof/>
          </w:rPr>
          <w:t>Figure 4.3.1.2 Optimal hyper plane under 2-dimensional space</w:t>
        </w:r>
        <w:r w:rsidR="00EC69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C69F0">
          <w:rPr>
            <w:noProof/>
            <w:webHidden/>
          </w:rPr>
          <w:instrText xml:space="preserve"> PAGEREF _Toc388361129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EC69F0" w:rsidRDefault="008401BD" w:rsidP="00EC69F0">
      <w:pPr>
        <w:pStyle w:val="af0"/>
        <w:tabs>
          <w:tab w:val="right" w:leader="dot" w:pos="8296"/>
        </w:tabs>
        <w:ind w:left="960" w:hanging="480"/>
        <w:rPr>
          <w:noProof/>
        </w:rPr>
      </w:pPr>
      <w:hyperlink r:id="rId11" w:anchor="_Toc388361130" w:history="1">
        <w:r w:rsidR="00EC69F0" w:rsidRPr="003E2D91">
          <w:rPr>
            <w:rStyle w:val="a9"/>
            <w:noProof/>
          </w:rPr>
          <w:t>Figure 4.3.1.3 Situation of non-linear problems</w:t>
        </w:r>
        <w:r w:rsidR="00EC69F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C69F0">
          <w:rPr>
            <w:noProof/>
            <w:webHidden/>
          </w:rPr>
          <w:instrText xml:space="preserve"> PAGEREF _Toc388361130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  <w:r w:rsidRPr="00FB062C">
        <w:rPr>
          <w:rFonts w:cs="Times New Roman"/>
          <w:szCs w:val="24"/>
        </w:rPr>
        <w:fldChar w:fldCharType="end"/>
      </w:r>
      <w:r w:rsidRPr="00E961E3">
        <w:rPr>
          <w:rFonts w:cs="Times New Roman"/>
          <w:szCs w:val="24"/>
        </w:rPr>
        <w:fldChar w:fldCharType="begin"/>
      </w:r>
      <w:r w:rsidR="00B96931" w:rsidRPr="00E961E3">
        <w:rPr>
          <w:rFonts w:cs="Times New Roman"/>
          <w:szCs w:val="24"/>
        </w:rPr>
        <w:instrText xml:space="preserve"> TOC \h \z \c "Figure 4.4." </w:instrText>
      </w:r>
      <w:r w:rsidRPr="00E961E3">
        <w:rPr>
          <w:rFonts w:cs="Times New Roman"/>
          <w:szCs w:val="24"/>
        </w:rPr>
        <w:fldChar w:fldCharType="separate"/>
      </w:r>
    </w:p>
    <w:p w:rsidR="00EC69F0" w:rsidRPr="00EC69F0" w:rsidRDefault="008401BD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34" w:history="1">
        <w:r w:rsidR="00EC69F0" w:rsidRPr="00EC69F0">
          <w:rPr>
            <w:rStyle w:val="a9"/>
            <w:rFonts w:cs="Times New Roman"/>
            <w:noProof/>
          </w:rPr>
          <w:t>Figure 4.4.1 Performance of different filters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_Toc388361134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54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8401BD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35" w:history="1">
        <w:r w:rsidR="00EC69F0" w:rsidRPr="00EC69F0">
          <w:rPr>
            <w:rStyle w:val="a9"/>
            <w:rFonts w:cs="Times New Roman"/>
            <w:noProof/>
          </w:rPr>
          <w:t>Figure</w:t>
        </w:r>
        <w:r w:rsidR="00EC69F0" w:rsidRPr="00EC69F0">
          <w:rPr>
            <w:rStyle w:val="a9"/>
            <w:rFonts w:asciiTheme="minorEastAsia" w:hAnsiTheme="minorEastAsia" w:cs="Times New Roman"/>
            <w:noProof/>
          </w:rPr>
          <w:t xml:space="preserve"> </w:t>
        </w:r>
        <w:r w:rsidR="00EC69F0" w:rsidRPr="00EC69F0">
          <w:rPr>
            <w:rStyle w:val="a9"/>
            <w:rFonts w:cs="Times New Roman"/>
            <w:noProof/>
          </w:rPr>
          <w:t>4.4.2 Different filters evaluations: Miss rate vs. False Positive Per Window (FPPW) curves. Lower curves show better performance.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_Toc388361135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54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8401BD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36" w:history="1">
        <w:r w:rsidR="00EC69F0" w:rsidRPr="00EC69F0">
          <w:rPr>
            <w:rStyle w:val="a9"/>
            <w:rFonts w:cs="Times New Roman"/>
            <w:noProof/>
          </w:rPr>
          <w:t>Figure 4.4.3 Performance of different orientation bins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_Toc388361136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56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8401BD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37" w:history="1">
        <w:r w:rsidR="00EC69F0" w:rsidRPr="00EC69F0">
          <w:rPr>
            <w:rStyle w:val="a9"/>
            <w:noProof/>
          </w:rPr>
          <w:t xml:space="preserve">Figure 4.4.4 </w:t>
        </w:r>
        <w:r w:rsidR="00EC69F0" w:rsidRPr="00EC69F0">
          <w:rPr>
            <w:rStyle w:val="a9"/>
            <w:rFonts w:cs="Times New Roman"/>
            <w:noProof/>
          </w:rPr>
          <w:t>Different bins of “signed” gradient evaluation: Miss rate vs. False Positive Per Window (FPPW) curves. Lower curves show better performance.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_Toc388361137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56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8401BD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38" w:history="1">
        <w:r w:rsidR="00EC69F0" w:rsidRPr="00EC69F0">
          <w:rPr>
            <w:rStyle w:val="a9"/>
            <w:noProof/>
          </w:rPr>
          <w:t>Figure 4.4.5</w:t>
        </w:r>
        <w:r w:rsidR="00EC69F0" w:rsidRPr="00EC69F0">
          <w:rPr>
            <w:rStyle w:val="a9"/>
            <w:rFonts w:cs="Times New Roman"/>
            <w:noProof/>
          </w:rPr>
          <w:t xml:space="preserve"> Different bins of “unsigned” gradient evaluation: Miss rate vs. False Positive Per Window (FPPW) curves. Lower curves show better performance.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_Toc388361138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57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8401BD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39" w:history="1">
        <w:r w:rsidR="00EC69F0" w:rsidRPr="00EC69F0">
          <w:rPr>
            <w:rStyle w:val="a9"/>
            <w:noProof/>
          </w:rPr>
          <w:t xml:space="preserve">Figure 4.4.6 </w:t>
        </w:r>
        <w:r w:rsidR="00EC69F0" w:rsidRPr="00EC69F0">
          <w:rPr>
            <w:rStyle w:val="a9"/>
            <w:rFonts w:cs="Times New Roman"/>
            <w:noProof/>
          </w:rPr>
          <w:t>Performance of different normalization methods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_Toc388361139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58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8401BD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40" w:history="1">
        <w:r w:rsidR="00EC69F0" w:rsidRPr="00EC69F0">
          <w:rPr>
            <w:rStyle w:val="a9"/>
            <w:noProof/>
          </w:rPr>
          <w:t xml:space="preserve">Figure 4.4.7 </w:t>
        </w:r>
        <w:r w:rsidR="00EC69F0" w:rsidRPr="00EC69F0">
          <w:rPr>
            <w:rStyle w:val="a9"/>
            <w:rFonts w:cs="Times New Roman"/>
            <w:noProof/>
          </w:rPr>
          <w:t xml:space="preserve">Different ways to block normalization evaluation: Miss rate vs. False </w:t>
        </w:r>
        <w:r w:rsidR="00EC69F0" w:rsidRPr="00EC69F0">
          <w:rPr>
            <w:rStyle w:val="a9"/>
            <w:rFonts w:cs="Times New Roman"/>
            <w:noProof/>
          </w:rPr>
          <w:lastRenderedPageBreak/>
          <w:t>Positive Per Window (FPPW) curves. Lower curves show better performance.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_Toc388361140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59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8401BD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41" w:history="1">
        <w:r w:rsidR="00EC69F0" w:rsidRPr="00EC69F0">
          <w:rPr>
            <w:rStyle w:val="a9"/>
            <w:noProof/>
          </w:rPr>
          <w:t>Figure 4.4.8</w:t>
        </w:r>
        <w:r w:rsidR="00EC69F0" w:rsidRPr="00EC69F0">
          <w:rPr>
            <w:rStyle w:val="a9"/>
            <w:rFonts w:cs="Times New Roman"/>
            <w:noProof/>
          </w:rPr>
          <w:t xml:space="preserve"> Performance of different overlaps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_Toc388361141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60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8401BD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42" w:history="1">
        <w:r w:rsidR="00EC69F0" w:rsidRPr="00EC69F0">
          <w:rPr>
            <w:rStyle w:val="a9"/>
            <w:noProof/>
          </w:rPr>
          <w:t xml:space="preserve">Figure 4.4.9 </w:t>
        </w:r>
        <w:r w:rsidR="00EC69F0" w:rsidRPr="00EC69F0">
          <w:rPr>
            <w:rStyle w:val="a9"/>
            <w:rFonts w:cs="Times New Roman"/>
            <w:noProof/>
          </w:rPr>
          <w:t>Different size of block overlap evaluation: Miss rate vs. False Positive Per Window (FPPW) curves. Lower curves show better performance.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_Toc388361142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61</w:t>
        </w:r>
        <w:r w:rsidRPr="00EC69F0">
          <w:rPr>
            <w:noProof/>
            <w:webHidden/>
          </w:rPr>
          <w:fldChar w:fldCharType="end"/>
        </w:r>
      </w:hyperlink>
    </w:p>
    <w:p w:rsidR="00EC69F0" w:rsidRPr="00EC69F0" w:rsidRDefault="008401BD" w:rsidP="00EC69F0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1143" w:history="1">
        <w:r w:rsidR="00EC69F0" w:rsidRPr="00EC69F0">
          <w:rPr>
            <w:rStyle w:val="a9"/>
            <w:rFonts w:cs="Times New Roman"/>
            <w:noProof/>
          </w:rPr>
          <w:t>Figure 4.4.10 Performance of different sizes of HOG cells, blocks, etc.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_Toc388361143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62</w:t>
        </w:r>
        <w:r w:rsidRPr="00EC69F0">
          <w:rPr>
            <w:noProof/>
            <w:webHidden/>
          </w:rPr>
          <w:fldChar w:fldCharType="end"/>
        </w:r>
      </w:hyperlink>
    </w:p>
    <w:p w:rsidR="00E961E3" w:rsidRDefault="008401BD" w:rsidP="00A91BAC">
      <w:pPr>
        <w:pStyle w:val="af0"/>
        <w:tabs>
          <w:tab w:val="right" w:leader="dot" w:pos="8296"/>
        </w:tabs>
        <w:ind w:left="480" w:firstLineChars="0" w:firstLine="0"/>
        <w:rPr>
          <w:noProof/>
        </w:rPr>
      </w:pPr>
      <w:hyperlink w:anchor="_Toc388361144" w:history="1">
        <w:r w:rsidR="00EC69F0" w:rsidRPr="00EC69F0">
          <w:rPr>
            <w:rStyle w:val="a9"/>
            <w:noProof/>
          </w:rPr>
          <w:t xml:space="preserve">Figure 4.4.11 </w:t>
        </w:r>
        <w:r w:rsidR="00EC69F0" w:rsidRPr="00EC69F0">
          <w:rPr>
            <w:rStyle w:val="a9"/>
            <w:rFonts w:cs="Times New Roman"/>
            <w:noProof/>
          </w:rPr>
          <w:t>Different size of block and cell combination evaluation: Miss rate vs. False Positive Per Window (FPPW) curves. Lower curves show better performance</w:t>
        </w:r>
        <w:r w:rsidR="00EC69F0" w:rsidRPr="00EC69F0">
          <w:rPr>
            <w:noProof/>
            <w:webHidden/>
          </w:rPr>
          <w:tab/>
        </w:r>
        <w:r w:rsidRPr="00EC69F0">
          <w:rPr>
            <w:noProof/>
            <w:webHidden/>
          </w:rPr>
          <w:fldChar w:fldCharType="begin"/>
        </w:r>
        <w:r w:rsidR="00EC69F0" w:rsidRPr="00EC69F0">
          <w:rPr>
            <w:noProof/>
            <w:webHidden/>
          </w:rPr>
          <w:instrText xml:space="preserve"> PAGEREF _Toc388361144 \h </w:instrText>
        </w:r>
        <w:r w:rsidRPr="00EC69F0">
          <w:rPr>
            <w:noProof/>
            <w:webHidden/>
          </w:rPr>
        </w:r>
        <w:r w:rsidRPr="00EC69F0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63</w:t>
        </w:r>
        <w:r w:rsidRPr="00EC69F0">
          <w:rPr>
            <w:noProof/>
            <w:webHidden/>
          </w:rPr>
          <w:fldChar w:fldCharType="end"/>
        </w:r>
      </w:hyperlink>
      <w:r w:rsidRPr="00E961E3">
        <w:rPr>
          <w:rFonts w:cs="Times New Roman"/>
          <w:szCs w:val="24"/>
        </w:rPr>
        <w:fldChar w:fldCharType="end"/>
      </w:r>
      <w:r w:rsidRPr="00E961E3">
        <w:rPr>
          <w:rFonts w:cs="Times New Roman"/>
          <w:szCs w:val="24"/>
        </w:rPr>
        <w:fldChar w:fldCharType="begin"/>
      </w:r>
      <w:r w:rsidR="00B96931" w:rsidRPr="00E961E3">
        <w:rPr>
          <w:rFonts w:cs="Times New Roman"/>
          <w:szCs w:val="24"/>
        </w:rPr>
        <w:instrText xml:space="preserve"> TOC \h \z \c "Figure 4.4.1." </w:instrText>
      </w:r>
      <w:r w:rsidRPr="00E961E3">
        <w:rPr>
          <w:rFonts w:cs="Times New Roman"/>
          <w:szCs w:val="24"/>
        </w:rPr>
        <w:fldChar w:fldCharType="separate"/>
      </w:r>
    </w:p>
    <w:p w:rsidR="00E961E3" w:rsidRPr="00E961E3" w:rsidRDefault="008401BD" w:rsidP="00A91BAC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50915" w:history="1">
        <w:r w:rsidR="00E961E3" w:rsidRPr="00E961E3">
          <w:rPr>
            <w:rStyle w:val="a9"/>
            <w:rFonts w:cs="Times New Roman"/>
            <w:noProof/>
          </w:rPr>
          <w:t>Figure 4.4.1.1 High dimension of HOG features</w:t>
        </w:r>
        <w:r w:rsidR="00E961E3" w:rsidRPr="00E961E3">
          <w:rPr>
            <w:noProof/>
            <w:webHidden/>
          </w:rPr>
          <w:tab/>
        </w:r>
        <w:r w:rsidRPr="00E961E3">
          <w:rPr>
            <w:noProof/>
            <w:webHidden/>
          </w:rPr>
          <w:fldChar w:fldCharType="begin"/>
        </w:r>
        <w:r w:rsidR="00E961E3" w:rsidRPr="00E961E3">
          <w:rPr>
            <w:noProof/>
            <w:webHidden/>
          </w:rPr>
          <w:instrText xml:space="preserve"> PAGEREF _Toc388350915 \h </w:instrText>
        </w:r>
        <w:r w:rsidRPr="00E961E3">
          <w:rPr>
            <w:noProof/>
            <w:webHidden/>
          </w:rPr>
        </w:r>
        <w:r w:rsidRPr="00E961E3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65</w:t>
        </w:r>
        <w:r w:rsidRPr="00E961E3">
          <w:rPr>
            <w:noProof/>
            <w:webHidden/>
          </w:rPr>
          <w:fldChar w:fldCharType="end"/>
        </w:r>
      </w:hyperlink>
    </w:p>
    <w:p w:rsidR="00E961E3" w:rsidRPr="00E961E3" w:rsidRDefault="008401BD" w:rsidP="00A91BAC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50916" w:history="1">
        <w:r w:rsidR="00E961E3" w:rsidRPr="00E961E3">
          <w:rPr>
            <w:rStyle w:val="a9"/>
            <w:rFonts w:cs="Times New Roman"/>
            <w:noProof/>
          </w:rPr>
          <w:t>Figure 4.4.1.2 First step of training data.</w:t>
        </w:r>
        <w:r w:rsidR="00E961E3" w:rsidRPr="00E961E3">
          <w:rPr>
            <w:noProof/>
            <w:webHidden/>
          </w:rPr>
          <w:tab/>
        </w:r>
        <w:r w:rsidRPr="00E961E3">
          <w:rPr>
            <w:noProof/>
            <w:webHidden/>
          </w:rPr>
          <w:fldChar w:fldCharType="begin"/>
        </w:r>
        <w:r w:rsidR="00E961E3" w:rsidRPr="00E961E3">
          <w:rPr>
            <w:noProof/>
            <w:webHidden/>
          </w:rPr>
          <w:instrText xml:space="preserve"> PAGEREF _Toc388350916 \h </w:instrText>
        </w:r>
        <w:r w:rsidRPr="00E961E3">
          <w:rPr>
            <w:noProof/>
            <w:webHidden/>
          </w:rPr>
        </w:r>
        <w:r w:rsidRPr="00E961E3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66</w:t>
        </w:r>
        <w:r w:rsidRPr="00E961E3">
          <w:rPr>
            <w:noProof/>
            <w:webHidden/>
          </w:rPr>
          <w:fldChar w:fldCharType="end"/>
        </w:r>
      </w:hyperlink>
    </w:p>
    <w:p w:rsidR="00E961E3" w:rsidRPr="00E961E3" w:rsidRDefault="008401BD" w:rsidP="00A91BAC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50917" w:history="1">
        <w:r w:rsidR="00E961E3" w:rsidRPr="00E961E3">
          <w:rPr>
            <w:rStyle w:val="a9"/>
            <w:rFonts w:cs="Times New Roman"/>
            <w:noProof/>
          </w:rPr>
          <w:t>Figure 4.4.1.3 Training data with 576 dimensions</w:t>
        </w:r>
        <w:r w:rsidR="00E961E3" w:rsidRPr="00E961E3">
          <w:rPr>
            <w:noProof/>
            <w:webHidden/>
          </w:rPr>
          <w:tab/>
        </w:r>
        <w:r w:rsidRPr="00E961E3">
          <w:rPr>
            <w:noProof/>
            <w:webHidden/>
          </w:rPr>
          <w:fldChar w:fldCharType="begin"/>
        </w:r>
        <w:r w:rsidR="00E961E3" w:rsidRPr="00E961E3">
          <w:rPr>
            <w:noProof/>
            <w:webHidden/>
          </w:rPr>
          <w:instrText xml:space="preserve"> PAGEREF _Toc388350917 \h </w:instrText>
        </w:r>
        <w:r w:rsidRPr="00E961E3">
          <w:rPr>
            <w:noProof/>
            <w:webHidden/>
          </w:rPr>
        </w:r>
        <w:r w:rsidRPr="00E961E3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67</w:t>
        </w:r>
        <w:r w:rsidRPr="00E961E3">
          <w:rPr>
            <w:noProof/>
            <w:webHidden/>
          </w:rPr>
          <w:fldChar w:fldCharType="end"/>
        </w:r>
      </w:hyperlink>
    </w:p>
    <w:p w:rsidR="00B96931" w:rsidRPr="00E961E3" w:rsidRDefault="008401BD" w:rsidP="00E961E3">
      <w:pPr>
        <w:pStyle w:val="af0"/>
        <w:tabs>
          <w:tab w:val="right" w:leader="dot" w:pos="8296"/>
        </w:tabs>
        <w:ind w:left="960" w:hanging="480"/>
        <w:rPr>
          <w:rFonts w:cs="Times New Roman"/>
          <w:szCs w:val="24"/>
        </w:rPr>
      </w:pPr>
      <w:hyperlink w:anchor="_Toc388350918" w:history="1">
        <w:r w:rsidR="00E961E3" w:rsidRPr="00E961E3">
          <w:rPr>
            <w:rStyle w:val="a9"/>
            <w:rFonts w:cs="Times New Roman"/>
            <w:noProof/>
          </w:rPr>
          <w:t>Figure 4.4.1.5 Example of final weighted vector for detection</w:t>
        </w:r>
        <w:r w:rsidR="00E961E3" w:rsidRPr="00E961E3">
          <w:rPr>
            <w:noProof/>
            <w:webHidden/>
          </w:rPr>
          <w:tab/>
        </w:r>
        <w:r w:rsidRPr="00E961E3">
          <w:rPr>
            <w:noProof/>
            <w:webHidden/>
          </w:rPr>
          <w:fldChar w:fldCharType="begin"/>
        </w:r>
        <w:r w:rsidR="00E961E3" w:rsidRPr="00E961E3">
          <w:rPr>
            <w:noProof/>
            <w:webHidden/>
          </w:rPr>
          <w:instrText xml:space="preserve"> PAGEREF _Toc388350918 \h </w:instrText>
        </w:r>
        <w:r w:rsidRPr="00E961E3">
          <w:rPr>
            <w:noProof/>
            <w:webHidden/>
          </w:rPr>
        </w:r>
        <w:r w:rsidRPr="00E961E3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69</w:t>
        </w:r>
        <w:r w:rsidRPr="00E961E3">
          <w:rPr>
            <w:noProof/>
            <w:webHidden/>
          </w:rPr>
          <w:fldChar w:fldCharType="end"/>
        </w:r>
      </w:hyperlink>
      <w:r w:rsidRPr="00E961E3">
        <w:rPr>
          <w:rFonts w:cs="Times New Roman"/>
          <w:szCs w:val="24"/>
        </w:rPr>
        <w:fldChar w:fldCharType="end"/>
      </w:r>
    </w:p>
    <w:p w:rsidR="00E961E3" w:rsidRDefault="008401BD" w:rsidP="00E961E3">
      <w:pPr>
        <w:pStyle w:val="af0"/>
        <w:tabs>
          <w:tab w:val="right" w:leader="dot" w:pos="8296"/>
        </w:tabs>
        <w:ind w:left="480" w:firstLineChars="0" w:firstLine="0"/>
        <w:rPr>
          <w:noProof/>
        </w:rPr>
      </w:pPr>
      <w:r w:rsidRPr="00E961E3">
        <w:rPr>
          <w:rFonts w:cs="Times New Roman"/>
          <w:szCs w:val="24"/>
        </w:rPr>
        <w:fldChar w:fldCharType="begin"/>
      </w:r>
      <w:r w:rsidR="00B96931" w:rsidRPr="00E961E3">
        <w:rPr>
          <w:rFonts w:cs="Times New Roman"/>
          <w:szCs w:val="24"/>
        </w:rPr>
        <w:instrText xml:space="preserve"> TOC \h \z \c "Figure 4.5.1." </w:instrText>
      </w:r>
      <w:r w:rsidRPr="00E961E3">
        <w:rPr>
          <w:rFonts w:cs="Times New Roman"/>
          <w:szCs w:val="24"/>
        </w:rPr>
        <w:fldChar w:fldCharType="separate"/>
      </w:r>
      <w:hyperlink r:id="rId12" w:anchor="_Toc388350507" w:history="1">
        <w:r w:rsidR="00285F48" w:rsidRPr="00E961E3">
          <w:rPr>
            <w:rStyle w:val="a9"/>
            <w:noProof/>
          </w:rPr>
          <w:t>Figure 4.5.1.1 Flow chart of HOG+SVM design</w:t>
        </w:r>
        <w:r w:rsidR="00285F48" w:rsidRPr="00E961E3">
          <w:rPr>
            <w:noProof/>
            <w:webHidden/>
          </w:rPr>
          <w:tab/>
        </w:r>
        <w:r w:rsidRPr="00E961E3">
          <w:rPr>
            <w:noProof/>
            <w:webHidden/>
          </w:rPr>
          <w:fldChar w:fldCharType="begin"/>
        </w:r>
        <w:r w:rsidR="00285F48" w:rsidRPr="00E961E3">
          <w:rPr>
            <w:noProof/>
            <w:webHidden/>
          </w:rPr>
          <w:instrText xml:space="preserve"> PAGEREF _Toc388350507 \h </w:instrText>
        </w:r>
        <w:r w:rsidRPr="00E961E3">
          <w:rPr>
            <w:noProof/>
            <w:webHidden/>
          </w:rPr>
        </w:r>
        <w:r w:rsidRPr="00E961E3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71</w:t>
        </w:r>
        <w:r w:rsidRPr="00E961E3">
          <w:rPr>
            <w:noProof/>
            <w:webHidden/>
          </w:rPr>
          <w:fldChar w:fldCharType="end"/>
        </w:r>
      </w:hyperlink>
      <w:r w:rsidRPr="00E961E3">
        <w:rPr>
          <w:rFonts w:cs="Times New Roman"/>
          <w:szCs w:val="24"/>
        </w:rPr>
        <w:fldChar w:fldCharType="end"/>
      </w:r>
      <w:r w:rsidRPr="00FB062C">
        <w:rPr>
          <w:rFonts w:cs="Times New Roman"/>
          <w:szCs w:val="24"/>
        </w:rPr>
        <w:fldChar w:fldCharType="begin"/>
      </w:r>
      <w:r w:rsidR="00B96931" w:rsidRPr="00FB062C">
        <w:rPr>
          <w:rFonts w:cs="Times New Roman"/>
          <w:szCs w:val="24"/>
        </w:rPr>
        <w:instrText xml:space="preserve"> TOC \h \z \c "Figure 4.5.2." </w:instrText>
      </w:r>
      <w:r w:rsidRPr="00FB062C">
        <w:rPr>
          <w:rFonts w:cs="Times New Roman"/>
          <w:szCs w:val="24"/>
        </w:rPr>
        <w:fldChar w:fldCharType="separate"/>
      </w:r>
    </w:p>
    <w:p w:rsidR="00E961E3" w:rsidRDefault="008401BD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861" w:history="1">
        <w:r w:rsidR="00E961E3" w:rsidRPr="009A76C6">
          <w:rPr>
            <w:rStyle w:val="a9"/>
            <w:rFonts w:cs="Times New Roman"/>
            <w:noProof/>
          </w:rPr>
          <w:t>Figure 4.5.2.1 Different grayscale images of different color backgrounds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E961E3" w:rsidRDefault="008401BD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r:id="rId13" w:anchor="_Toc388350862" w:history="1">
        <w:r w:rsidR="00E961E3" w:rsidRPr="009A76C6">
          <w:rPr>
            <w:rStyle w:val="a9"/>
            <w:noProof/>
          </w:rPr>
          <w:t>Figure 4.5.2.2 Flow chart of color information added architecture design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E961E3" w:rsidRDefault="008401BD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r:id="rId14" w:anchor="_Toc388350863" w:history="1">
        <w:r w:rsidR="00E961E3" w:rsidRPr="009A76C6">
          <w:rPr>
            <w:rStyle w:val="a9"/>
            <w:noProof/>
          </w:rPr>
          <w:t>Figure 4.5.2.3 Flow chart of color information extraction design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E961E3" w:rsidRDefault="008401BD" w:rsidP="00E961E3">
      <w:pPr>
        <w:pStyle w:val="af0"/>
        <w:tabs>
          <w:tab w:val="right" w:leader="dot" w:pos="8296"/>
        </w:tabs>
        <w:ind w:left="960" w:hanging="480"/>
        <w:rPr>
          <w:noProof/>
        </w:rPr>
      </w:pPr>
      <w:hyperlink w:anchor="_Toc388350864" w:history="1">
        <w:r w:rsidR="00E961E3" w:rsidRPr="009A76C6">
          <w:rPr>
            <w:rStyle w:val="a9"/>
            <w:rFonts w:cs="Times New Roman"/>
            <w:noProof/>
          </w:rPr>
          <w:t>Figure 4.5.2.4 Results of system testing under different weather conditions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  <w:r w:rsidRPr="00FB062C">
        <w:rPr>
          <w:rFonts w:cs="Times New Roman"/>
          <w:szCs w:val="24"/>
        </w:rPr>
        <w:fldChar w:fldCharType="end"/>
      </w:r>
      <w:r w:rsidRPr="00FB062C">
        <w:rPr>
          <w:rFonts w:cs="Times New Roman"/>
          <w:szCs w:val="24"/>
        </w:rPr>
        <w:fldChar w:fldCharType="begin"/>
      </w:r>
      <w:r w:rsidR="00B50E3F" w:rsidRPr="00FB062C">
        <w:rPr>
          <w:rFonts w:cs="Times New Roman"/>
          <w:szCs w:val="24"/>
        </w:rPr>
        <w:instrText xml:space="preserve"> TOC \h \z \c "Figure 4.5.3." </w:instrText>
      </w:r>
      <w:r w:rsidRPr="00FB062C">
        <w:rPr>
          <w:rFonts w:cs="Times New Roman"/>
          <w:szCs w:val="24"/>
        </w:rPr>
        <w:fldChar w:fldCharType="separate"/>
      </w:r>
    </w:p>
    <w:p w:rsidR="00E961E3" w:rsidRDefault="008401BD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r:id="rId15" w:anchor="_Toc388350873" w:history="1">
        <w:r w:rsidR="00E961E3" w:rsidRPr="00496472">
          <w:rPr>
            <w:rStyle w:val="a9"/>
            <w:noProof/>
          </w:rPr>
          <w:t>Figure 4.5.3.1 Flow chart using MSER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B50E3F" w:rsidRPr="00FB062C" w:rsidRDefault="008401BD" w:rsidP="00B6206D">
      <w:pPr>
        <w:pStyle w:val="af0"/>
        <w:tabs>
          <w:tab w:val="right" w:leader="dot" w:pos="8296"/>
        </w:tabs>
        <w:ind w:left="960" w:hanging="480"/>
        <w:rPr>
          <w:rFonts w:cs="Times New Roman"/>
          <w:szCs w:val="24"/>
        </w:rPr>
      </w:pPr>
      <w:hyperlink w:anchor="_Toc388350874" w:history="1">
        <w:r w:rsidR="00E961E3" w:rsidRPr="00496472">
          <w:rPr>
            <w:rStyle w:val="a9"/>
            <w:rFonts w:cs="Times New Roman"/>
            <w:noProof/>
          </w:rPr>
          <w:t>Figure 4.5.3.2 Results of MSER testing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  <w:r w:rsidRPr="00FB062C">
        <w:rPr>
          <w:rFonts w:cs="Times New Roman"/>
          <w:szCs w:val="24"/>
        </w:rPr>
        <w:fldChar w:fldCharType="end"/>
      </w:r>
    </w:p>
    <w:p w:rsidR="00E961E3" w:rsidRDefault="008401BD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r w:rsidRPr="00FB062C">
        <w:rPr>
          <w:rFonts w:cs="Times New Roman"/>
          <w:szCs w:val="24"/>
        </w:rPr>
        <w:fldChar w:fldCharType="begin"/>
      </w:r>
      <w:r w:rsidR="00B50E3F" w:rsidRPr="00FB062C">
        <w:rPr>
          <w:rFonts w:cs="Times New Roman"/>
          <w:szCs w:val="24"/>
        </w:rPr>
        <w:instrText xml:space="preserve"> TOC \h \z \c "Figure 4.6." </w:instrText>
      </w:r>
      <w:r w:rsidRPr="00FB062C">
        <w:rPr>
          <w:rFonts w:cs="Times New Roman"/>
          <w:szCs w:val="24"/>
        </w:rPr>
        <w:fldChar w:fldCharType="separate"/>
      </w:r>
      <w:hyperlink w:anchor="_Toc388350777" w:history="1">
        <w:r w:rsidR="00E961E3" w:rsidRPr="000116A1">
          <w:rPr>
            <w:rStyle w:val="a9"/>
            <w:noProof/>
          </w:rPr>
          <w:t xml:space="preserve">Figure 4.6.1 </w:t>
        </w:r>
        <w:r w:rsidR="00E961E3" w:rsidRPr="000116A1">
          <w:rPr>
            <w:rStyle w:val="a9"/>
            <w:rFonts w:cs="Times New Roman"/>
            <w:noProof/>
          </w:rPr>
          <w:t>Accuracy of different colored backgrounds signs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E961E3" w:rsidRDefault="008401BD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778" w:history="1">
        <w:r w:rsidR="00E961E3" w:rsidRPr="000116A1">
          <w:rPr>
            <w:rStyle w:val="a9"/>
            <w:rFonts w:cs="Times New Roman"/>
            <w:noProof/>
          </w:rPr>
          <w:t>Figure 4.6.2 Based on HOG first ROIs extraction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E961E3" w:rsidRDefault="008401BD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779" w:history="1">
        <w:r w:rsidR="00E961E3" w:rsidRPr="000116A1">
          <w:rPr>
            <w:rStyle w:val="a9"/>
            <w:rFonts w:cs="Times New Roman"/>
            <w:noProof/>
          </w:rPr>
          <w:t>Figure 4.6.3 Based on MSER get first ROIs extraction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E961E3" w:rsidRDefault="008401BD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780" w:history="1">
        <w:r w:rsidR="00E961E3" w:rsidRPr="000116A1">
          <w:rPr>
            <w:rStyle w:val="a9"/>
            <w:noProof/>
          </w:rPr>
          <w:t>Figure 4.6.4 Time cost of HOG vs. MSER first extraction of ROIs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E961E3" w:rsidRDefault="008401BD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781" w:history="1">
        <w:r w:rsidR="00E961E3" w:rsidRPr="000116A1">
          <w:rPr>
            <w:rStyle w:val="a9"/>
            <w:noProof/>
          </w:rPr>
          <w:t>Figure 4.6.5 HOG vs MSER for total time cost for whole system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E961E3" w:rsidRDefault="008401BD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782" w:history="1">
        <w:r w:rsidR="00E961E3" w:rsidRPr="000116A1">
          <w:rPr>
            <w:rStyle w:val="a9"/>
            <w:noProof/>
          </w:rPr>
          <w:t xml:space="preserve">Figure 4.6.6 </w:t>
        </w:r>
        <w:r w:rsidR="00E961E3" w:rsidRPr="000116A1">
          <w:rPr>
            <w:rStyle w:val="a9"/>
            <w:rFonts w:cs="Times New Roman"/>
            <w:noProof/>
          </w:rPr>
          <w:t>Comparison of the average time cost for the two methods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E961E3" w:rsidRDefault="008401BD" w:rsidP="00B6206D">
      <w:pPr>
        <w:pStyle w:val="af0"/>
        <w:tabs>
          <w:tab w:val="right" w:leader="dot" w:pos="8296"/>
        </w:tabs>
        <w:ind w:left="960" w:hanging="480"/>
        <w:rPr>
          <w:noProof/>
        </w:rPr>
      </w:pPr>
      <w:r w:rsidRPr="00FB062C">
        <w:rPr>
          <w:rFonts w:cs="Times New Roman"/>
          <w:szCs w:val="24"/>
        </w:rPr>
        <w:fldChar w:fldCharType="end"/>
      </w:r>
      <w:r w:rsidRPr="00212C81">
        <w:rPr>
          <w:rFonts w:cs="Times New Roman"/>
          <w:szCs w:val="24"/>
        </w:rPr>
        <w:fldChar w:fldCharType="begin"/>
      </w:r>
      <w:r w:rsidR="00B50E3F" w:rsidRPr="00212C81">
        <w:rPr>
          <w:rFonts w:cs="Times New Roman"/>
          <w:szCs w:val="24"/>
        </w:rPr>
        <w:instrText xml:space="preserve"> TOC \h \z \c "Figure 5.2." </w:instrText>
      </w:r>
      <w:r w:rsidRPr="00212C81">
        <w:rPr>
          <w:rFonts w:cs="Times New Roman"/>
          <w:szCs w:val="24"/>
        </w:rPr>
        <w:fldChar w:fldCharType="separate"/>
      </w:r>
    </w:p>
    <w:p w:rsidR="00E961E3" w:rsidRDefault="008401BD" w:rsidP="00E961E3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50990" w:history="1">
        <w:r w:rsidR="00E961E3" w:rsidRPr="00160CD1">
          <w:rPr>
            <w:rStyle w:val="a9"/>
            <w:noProof/>
          </w:rPr>
          <w:t>Figure 5.2.1</w:t>
        </w:r>
        <w:r w:rsidR="00E961E3" w:rsidRPr="00160CD1">
          <w:rPr>
            <w:rStyle w:val="a9"/>
            <w:rFonts w:cs="Times New Roman"/>
            <w:noProof/>
          </w:rPr>
          <w:t xml:space="preserve"> Calculation of inferior arc [119]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F7550C" w:rsidRDefault="008401BD" w:rsidP="00B6206D">
      <w:pPr>
        <w:pStyle w:val="af0"/>
        <w:tabs>
          <w:tab w:val="right" w:leader="dot" w:pos="8296"/>
        </w:tabs>
        <w:ind w:left="960" w:hanging="480"/>
        <w:rPr>
          <w:noProof/>
        </w:rPr>
      </w:pPr>
      <w:hyperlink w:anchor="_Toc388350991" w:history="1">
        <w:r w:rsidR="00E961E3" w:rsidRPr="00160CD1">
          <w:rPr>
            <w:rStyle w:val="a9"/>
            <w:noProof/>
          </w:rPr>
          <w:t>Figure 5.2.2</w:t>
        </w:r>
        <w:r w:rsidR="00E961E3" w:rsidRPr="00160CD1">
          <w:rPr>
            <w:rStyle w:val="a9"/>
            <w:rFonts w:cs="Times New Roman"/>
            <w:noProof/>
          </w:rPr>
          <w:t xml:space="preserve"> The Earth center rectangular coordinate system [119]</w:t>
        </w:r>
        <w:r w:rsidR="00E961E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961E3">
          <w:rPr>
            <w:noProof/>
            <w:webHidden/>
          </w:rPr>
          <w:instrText xml:space="preserve"> PAGEREF _Toc388350991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  <w:r w:rsidRPr="00212C81">
        <w:rPr>
          <w:rFonts w:cs="Times New Roman"/>
          <w:szCs w:val="24"/>
        </w:rPr>
        <w:fldChar w:fldCharType="end"/>
      </w:r>
      <w:r w:rsidRPr="00212C81">
        <w:rPr>
          <w:rFonts w:cs="Times New Roman"/>
          <w:szCs w:val="24"/>
        </w:rPr>
        <w:fldChar w:fldCharType="begin"/>
      </w:r>
      <w:r w:rsidR="002F0794" w:rsidRPr="00212C81">
        <w:rPr>
          <w:rFonts w:cs="Times New Roman"/>
          <w:szCs w:val="24"/>
        </w:rPr>
        <w:instrText xml:space="preserve"> TOC \h \z \c "Figure 5.4." </w:instrText>
      </w:r>
      <w:r w:rsidRPr="00212C81">
        <w:rPr>
          <w:rFonts w:cs="Times New Roman"/>
          <w:szCs w:val="24"/>
        </w:rPr>
        <w:fldChar w:fldCharType="separate"/>
      </w:r>
    </w:p>
    <w:p w:rsidR="00F7550C" w:rsidRDefault="008401BD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6638" w:history="1">
        <w:r w:rsidR="00F7550C" w:rsidRPr="00AB702E">
          <w:rPr>
            <w:rStyle w:val="a9"/>
            <w:noProof/>
          </w:rPr>
          <w:t>Figure 5.4.1</w:t>
        </w:r>
        <w:r w:rsidR="00F7550C" w:rsidRPr="00AB702E">
          <w:rPr>
            <w:rStyle w:val="a9"/>
            <w:rFonts w:cs="Times New Roman"/>
            <w:noProof/>
          </w:rPr>
          <w:t xml:space="preserve"> Data of first sign position near-by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F7550C" w:rsidRDefault="008401BD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6639" w:history="1">
        <w:r w:rsidR="00F7550C" w:rsidRPr="00AB702E">
          <w:rPr>
            <w:rStyle w:val="a9"/>
            <w:noProof/>
          </w:rPr>
          <w:t>Figure 5.4.2</w:t>
        </w:r>
        <w:r w:rsidR="00F7550C" w:rsidRPr="00AB702E">
          <w:rPr>
            <w:rStyle w:val="a9"/>
            <w:rFonts w:cs="Times New Roman"/>
            <w:noProof/>
          </w:rPr>
          <w:t xml:space="preserve"> Results of using new method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F7550C" w:rsidRDefault="008401BD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6640" w:history="1">
        <w:r w:rsidR="00F7550C" w:rsidRPr="00AB702E">
          <w:rPr>
            <w:rStyle w:val="a9"/>
            <w:noProof/>
          </w:rPr>
          <w:t>Figure 5.4.3</w:t>
        </w:r>
        <w:r w:rsidR="00F7550C" w:rsidRPr="00AB702E">
          <w:rPr>
            <w:rStyle w:val="a9"/>
            <w:rFonts w:cs="Times New Roman"/>
            <w:noProof/>
          </w:rPr>
          <w:t xml:space="preserve"> Data of second sign position near-by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F7550C" w:rsidRDefault="008401BD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6641" w:history="1">
        <w:r w:rsidR="00F7550C" w:rsidRPr="00AB702E">
          <w:rPr>
            <w:rStyle w:val="a9"/>
            <w:noProof/>
          </w:rPr>
          <w:t>Figure 5.4.4</w:t>
        </w:r>
        <w:r w:rsidR="00F7550C" w:rsidRPr="00AB702E">
          <w:rPr>
            <w:rStyle w:val="a9"/>
            <w:rFonts w:cs="Times New Roman"/>
            <w:noProof/>
          </w:rPr>
          <w:t xml:space="preserve"> Results of using new method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F7550C" w:rsidRDefault="008401BD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6642" w:history="1">
        <w:r w:rsidR="00F7550C" w:rsidRPr="00AB702E">
          <w:rPr>
            <w:rStyle w:val="a9"/>
            <w:noProof/>
          </w:rPr>
          <w:t>Figure 5.4.5 Total time cost of these three methods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F7550C" w:rsidRDefault="008401BD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6643" w:history="1">
        <w:r w:rsidR="00F7550C" w:rsidRPr="00AB702E">
          <w:rPr>
            <w:rStyle w:val="a9"/>
            <w:noProof/>
          </w:rPr>
          <w:t>Figure 5.4.6</w:t>
        </w:r>
        <w:r w:rsidR="00F7550C" w:rsidRPr="00AB702E">
          <w:rPr>
            <w:rStyle w:val="a9"/>
            <w:rFonts w:cs="Times New Roman"/>
            <w:noProof/>
          </w:rPr>
          <w:t xml:space="preserve"> Comparison of average time cost of different methods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E961E3" w:rsidRDefault="008401BD" w:rsidP="008E2EFE">
      <w:pPr>
        <w:rPr>
          <w:rFonts w:cs="Times New Roman"/>
          <w:szCs w:val="24"/>
        </w:rPr>
      </w:pPr>
      <w:r w:rsidRPr="00212C81">
        <w:rPr>
          <w:rFonts w:cs="Times New Roman"/>
          <w:szCs w:val="24"/>
        </w:rPr>
        <w:fldChar w:fldCharType="end"/>
      </w:r>
    </w:p>
    <w:p w:rsidR="002F0794" w:rsidRPr="00E961E3" w:rsidRDefault="00E961E3" w:rsidP="00E961E3">
      <w:pPr>
        <w:widowControl/>
        <w:spacing w:line="240" w:lineRule="auto"/>
        <w:jc w:val="left"/>
        <w:rPr>
          <w:rFonts w:eastAsiaTheme="minorEastAsia"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4F791F" w:rsidRPr="000A49C6" w:rsidRDefault="000A49C6" w:rsidP="00737E28">
      <w:pPr>
        <w:pStyle w:val="1"/>
        <w:spacing w:line="276" w:lineRule="auto"/>
        <w:rPr>
          <w:sz w:val="28"/>
          <w:szCs w:val="28"/>
        </w:rPr>
      </w:pPr>
      <w:bookmarkStart w:id="1" w:name="_Toc388350392"/>
      <w:r>
        <w:rPr>
          <w:rFonts w:hint="eastAsia"/>
          <w:sz w:val="28"/>
          <w:szCs w:val="28"/>
        </w:rPr>
        <w:lastRenderedPageBreak/>
        <w:t>List of Tab</w:t>
      </w:r>
      <w:r w:rsidR="004F791F" w:rsidRPr="000A49C6">
        <w:rPr>
          <w:rFonts w:hint="eastAsia"/>
          <w:sz w:val="28"/>
          <w:szCs w:val="28"/>
        </w:rPr>
        <w:t>les</w:t>
      </w:r>
      <w:bookmarkEnd w:id="1"/>
    </w:p>
    <w:p w:rsidR="001B04D4" w:rsidRDefault="008401BD" w:rsidP="001B04D4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r w:rsidRPr="007E4D3A">
        <w:rPr>
          <w:rFonts w:cs="Times New Roman"/>
          <w:szCs w:val="24"/>
        </w:rPr>
        <w:fldChar w:fldCharType="begin"/>
      </w:r>
      <w:r w:rsidR="00553AE1" w:rsidRPr="007E4D3A">
        <w:rPr>
          <w:rFonts w:cs="Times New Roman"/>
          <w:szCs w:val="24"/>
        </w:rPr>
        <w:instrText xml:space="preserve"> TOC \h \z \c "Table 2.2.1." </w:instrText>
      </w:r>
      <w:r w:rsidRPr="007E4D3A">
        <w:rPr>
          <w:rFonts w:cs="Times New Roman"/>
          <w:szCs w:val="24"/>
        </w:rPr>
        <w:fldChar w:fldCharType="separate"/>
      </w:r>
      <w:hyperlink w:anchor="_Toc388541300" w:history="1">
        <w:r w:rsidR="001B04D4" w:rsidRPr="00231713">
          <w:rPr>
            <w:rStyle w:val="a9"/>
            <w:noProof/>
          </w:rPr>
          <w:t xml:space="preserve">Table 2.2.1.1 </w:t>
        </w:r>
        <w:r w:rsidR="001B04D4" w:rsidRPr="00231713">
          <w:rPr>
            <w:rStyle w:val="a9"/>
            <w:rFonts w:cs="Times New Roman"/>
            <w:noProof/>
          </w:rPr>
          <w:t>RGB threshold levels</w:t>
        </w:r>
        <w:r w:rsidR="001B04D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04D4">
          <w:rPr>
            <w:noProof/>
            <w:webHidden/>
          </w:rPr>
          <w:instrText xml:space="preserve"> PAGEREF _Toc388541300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1B04D4" w:rsidRDefault="008401BD" w:rsidP="001B04D4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541301" w:history="1">
        <w:r w:rsidR="001B04D4" w:rsidRPr="00231713">
          <w:rPr>
            <w:rStyle w:val="a9"/>
            <w:noProof/>
          </w:rPr>
          <w:t xml:space="preserve">Table 2.2.1.2 </w:t>
        </w:r>
        <w:r w:rsidR="001B04D4" w:rsidRPr="00231713">
          <w:rPr>
            <w:rStyle w:val="a9"/>
            <w:rFonts w:cs="Times New Roman"/>
            <w:noProof/>
          </w:rPr>
          <w:t>HSV component analysis</w:t>
        </w:r>
        <w:r w:rsidR="001B04D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04D4">
          <w:rPr>
            <w:noProof/>
            <w:webHidden/>
          </w:rPr>
          <w:instrText xml:space="preserve"> PAGEREF _Toc388541301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1B04D4" w:rsidRDefault="008401BD" w:rsidP="00A65297">
      <w:pPr>
        <w:pStyle w:val="af0"/>
        <w:tabs>
          <w:tab w:val="right" w:leader="dot" w:pos="8296"/>
        </w:tabs>
        <w:ind w:left="960" w:hanging="480"/>
        <w:rPr>
          <w:noProof/>
        </w:rPr>
      </w:pPr>
      <w:hyperlink w:anchor="_Toc388541302" w:history="1">
        <w:r w:rsidR="001B04D4" w:rsidRPr="00231713">
          <w:rPr>
            <w:rStyle w:val="a9"/>
            <w:noProof/>
          </w:rPr>
          <w:t xml:space="preserve">Table 2.2.1.3 </w:t>
        </w:r>
        <w:r w:rsidR="001B04D4" w:rsidRPr="00231713">
          <w:rPr>
            <w:rStyle w:val="a9"/>
            <w:rFonts w:cs="Times New Roman"/>
            <w:noProof/>
          </w:rPr>
          <w:t>The overview of some existing color segmentation techniques</w:t>
        </w:r>
        <w:r w:rsidR="001B04D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04D4">
          <w:rPr>
            <w:noProof/>
            <w:webHidden/>
          </w:rPr>
          <w:instrText xml:space="preserve"> PAGEREF _Toc388541302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  <w:r w:rsidRPr="007E4D3A">
        <w:rPr>
          <w:rFonts w:cs="Times New Roman"/>
          <w:szCs w:val="24"/>
        </w:rPr>
        <w:fldChar w:fldCharType="end"/>
      </w:r>
      <w:r w:rsidRPr="007E4D3A">
        <w:rPr>
          <w:rFonts w:cs="Times New Roman"/>
          <w:szCs w:val="24"/>
        </w:rPr>
        <w:fldChar w:fldCharType="begin"/>
      </w:r>
      <w:r w:rsidR="00553AE1" w:rsidRPr="007E4D3A">
        <w:rPr>
          <w:rFonts w:cs="Times New Roman"/>
          <w:szCs w:val="24"/>
        </w:rPr>
        <w:instrText xml:space="preserve"> TOC \h \z \c "Table 2.2.2." </w:instrText>
      </w:r>
      <w:r w:rsidRPr="007E4D3A">
        <w:rPr>
          <w:rFonts w:cs="Times New Roman"/>
          <w:szCs w:val="24"/>
        </w:rPr>
        <w:fldChar w:fldCharType="separate"/>
      </w:r>
    </w:p>
    <w:p w:rsidR="001B04D4" w:rsidRDefault="008401BD" w:rsidP="00A65297">
      <w:pPr>
        <w:pStyle w:val="af0"/>
        <w:tabs>
          <w:tab w:val="right" w:leader="dot" w:pos="8296"/>
        </w:tabs>
        <w:ind w:left="960" w:hanging="480"/>
        <w:rPr>
          <w:noProof/>
        </w:rPr>
      </w:pPr>
      <w:hyperlink w:anchor="_Toc388541304" w:history="1">
        <w:r w:rsidR="001B04D4" w:rsidRPr="00376031">
          <w:rPr>
            <w:rStyle w:val="a9"/>
            <w:noProof/>
          </w:rPr>
          <w:t xml:space="preserve">Table 2.2.2.1 </w:t>
        </w:r>
        <w:r w:rsidR="001B04D4" w:rsidRPr="00376031">
          <w:rPr>
            <w:rStyle w:val="a9"/>
            <w:rFonts w:cs="Times New Roman"/>
            <w:noProof/>
          </w:rPr>
          <w:t>The overview of some existing shape segmentation techniques</w:t>
        </w:r>
        <w:r w:rsidR="001B04D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04D4">
          <w:rPr>
            <w:noProof/>
            <w:webHidden/>
          </w:rPr>
          <w:instrText xml:space="preserve"> PAGEREF _Toc388541304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  <w:r w:rsidRPr="007E4D3A">
        <w:rPr>
          <w:rFonts w:cs="Times New Roman"/>
          <w:szCs w:val="24"/>
        </w:rPr>
        <w:fldChar w:fldCharType="end"/>
      </w:r>
      <w:r w:rsidRPr="007E4D3A">
        <w:rPr>
          <w:rFonts w:cs="Times New Roman"/>
          <w:szCs w:val="24"/>
        </w:rPr>
        <w:fldChar w:fldCharType="begin"/>
      </w:r>
      <w:r w:rsidR="00553AE1" w:rsidRPr="007E4D3A">
        <w:rPr>
          <w:rFonts w:cs="Times New Roman"/>
          <w:szCs w:val="24"/>
        </w:rPr>
        <w:instrText xml:space="preserve"> TOC \h \z \c "Table 2.3." </w:instrText>
      </w:r>
      <w:r w:rsidRPr="007E4D3A">
        <w:rPr>
          <w:rFonts w:cs="Times New Roman"/>
          <w:szCs w:val="24"/>
        </w:rPr>
        <w:fldChar w:fldCharType="separate"/>
      </w:r>
    </w:p>
    <w:p w:rsidR="001B04D4" w:rsidRDefault="008401BD" w:rsidP="001B04D4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541307" w:history="1">
        <w:r w:rsidR="001B04D4" w:rsidRPr="009D4687">
          <w:rPr>
            <w:rStyle w:val="a9"/>
            <w:rFonts w:cs="Times New Roman"/>
            <w:noProof/>
          </w:rPr>
          <w:t>Table 2.3.1 The overview of some existing classification techniques</w:t>
        </w:r>
        <w:r w:rsidR="001B04D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04D4">
          <w:rPr>
            <w:noProof/>
            <w:webHidden/>
          </w:rPr>
          <w:instrText xml:space="preserve"> PAGEREF _Toc388541307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8E2EFE" w:rsidRDefault="008401BD" w:rsidP="00A65297">
      <w:pPr>
        <w:pStyle w:val="af0"/>
        <w:tabs>
          <w:tab w:val="right" w:leader="dot" w:pos="8296"/>
        </w:tabs>
        <w:ind w:left="960" w:hanging="480"/>
        <w:rPr>
          <w:rFonts w:eastAsiaTheme="minorEastAsia" w:cs="Times New Roman"/>
          <w:szCs w:val="24"/>
        </w:rPr>
      </w:pPr>
      <w:r w:rsidRPr="007E4D3A">
        <w:rPr>
          <w:rFonts w:cs="Times New Roman"/>
          <w:szCs w:val="24"/>
        </w:rPr>
        <w:fldChar w:fldCharType="end"/>
      </w:r>
    </w:p>
    <w:p w:rsidR="00F7550C" w:rsidRDefault="008401BD" w:rsidP="00F7550C">
      <w:pPr>
        <w:pStyle w:val="af0"/>
        <w:tabs>
          <w:tab w:val="right" w:leader="dot" w:pos="8296"/>
        </w:tabs>
        <w:ind w:left="480" w:firstLineChars="0" w:firstLine="0"/>
        <w:rPr>
          <w:noProof/>
        </w:rPr>
      </w:pPr>
      <w:r>
        <w:rPr>
          <w:rFonts w:cs="Times New Roman"/>
          <w:szCs w:val="24"/>
        </w:rPr>
        <w:fldChar w:fldCharType="begin"/>
      </w:r>
      <w:r w:rsidR="004F791F">
        <w:rPr>
          <w:rFonts w:cs="Times New Roman"/>
          <w:szCs w:val="24"/>
        </w:rPr>
        <w:instrText xml:space="preserve"> TOC \h \z \c "Table 4.2.2." </w:instrText>
      </w:r>
      <w:r>
        <w:rPr>
          <w:rFonts w:cs="Times New Roman"/>
          <w:szCs w:val="24"/>
        </w:rPr>
        <w:fldChar w:fldCharType="separate"/>
      </w:r>
      <w:hyperlink w:anchor="_Toc388366684" w:history="1">
        <w:r w:rsidR="00F7550C" w:rsidRPr="00D20C68">
          <w:rPr>
            <w:rStyle w:val="a9"/>
            <w:noProof/>
          </w:rPr>
          <w:t>Table 4.2.2.1 Example of MSER experiment used to extract and mark ROIs from a scene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  <w:r>
        <w:rPr>
          <w:rFonts w:cs="Times New Roman"/>
          <w:szCs w:val="24"/>
        </w:rPr>
        <w:fldChar w:fldCharType="end"/>
      </w:r>
      <w:r w:rsidRPr="00212C81">
        <w:rPr>
          <w:rFonts w:cs="Times New Roman"/>
          <w:szCs w:val="24"/>
        </w:rPr>
        <w:fldChar w:fldCharType="begin"/>
      </w:r>
      <w:r w:rsidR="00B50E3F" w:rsidRPr="00212C81">
        <w:rPr>
          <w:rFonts w:cs="Times New Roman"/>
          <w:szCs w:val="24"/>
        </w:rPr>
        <w:instrText xml:space="preserve"> TOC \h \z \c "Table 4.4." </w:instrText>
      </w:r>
      <w:r w:rsidRPr="00212C81">
        <w:rPr>
          <w:rFonts w:cs="Times New Roman"/>
          <w:szCs w:val="24"/>
        </w:rPr>
        <w:fldChar w:fldCharType="separate"/>
      </w:r>
    </w:p>
    <w:p w:rsidR="00F7550C" w:rsidRDefault="008401BD" w:rsidP="00F7550C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6689" w:history="1">
        <w:r w:rsidR="00F7550C" w:rsidRPr="00A821C8">
          <w:rPr>
            <w:rStyle w:val="a9"/>
            <w:rFonts w:cs="Times New Roman"/>
            <w:noProof/>
          </w:rPr>
          <w:t>Table 4.4.1 Effect of different gradient computation on detection performance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F7550C" w:rsidRDefault="008401BD" w:rsidP="00F7550C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6690" w:history="1">
        <w:r w:rsidR="00F7550C" w:rsidRPr="00A821C8">
          <w:rPr>
            <w:rStyle w:val="a9"/>
            <w:noProof/>
          </w:rPr>
          <w:t xml:space="preserve">Table 4.4.2 </w:t>
        </w:r>
        <w:r w:rsidR="00F7550C" w:rsidRPr="00A821C8">
          <w:rPr>
            <w:rStyle w:val="a9"/>
            <w:rFonts w:cs="Times New Roman"/>
            <w:noProof/>
          </w:rPr>
          <w:t>Data of different parameters of HOG orientation bins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F7550C" w:rsidRDefault="008401BD" w:rsidP="00F7550C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6691" w:history="1">
        <w:r w:rsidR="00F7550C" w:rsidRPr="00A821C8">
          <w:rPr>
            <w:rStyle w:val="a9"/>
            <w:rFonts w:cs="Times New Roman"/>
            <w:noProof/>
          </w:rPr>
          <w:t>Table 4.4.3 Data of different normalization methods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F7550C" w:rsidRDefault="008401BD" w:rsidP="00F7550C">
      <w:pPr>
        <w:pStyle w:val="af0"/>
        <w:tabs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</w:rPr>
      </w:pPr>
      <w:hyperlink w:anchor="_Toc388366692" w:history="1">
        <w:r w:rsidR="00F7550C" w:rsidRPr="00A821C8">
          <w:rPr>
            <w:rStyle w:val="a9"/>
            <w:noProof/>
          </w:rPr>
          <w:t xml:space="preserve">Table 4.4.4 </w:t>
        </w:r>
        <w:r w:rsidR="00F7550C" w:rsidRPr="00A821C8">
          <w:rPr>
            <w:rStyle w:val="a9"/>
            <w:rFonts w:cs="Times New Roman"/>
            <w:noProof/>
          </w:rPr>
          <w:t>Data of different overlaps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F7550C" w:rsidRDefault="008401BD" w:rsidP="00F7550C">
      <w:pPr>
        <w:pStyle w:val="af0"/>
        <w:tabs>
          <w:tab w:val="right" w:leader="dot" w:pos="8296"/>
        </w:tabs>
        <w:ind w:left="480" w:firstLineChars="0" w:firstLine="0"/>
        <w:rPr>
          <w:noProof/>
        </w:rPr>
      </w:pPr>
      <w:hyperlink w:anchor="_Toc388366693" w:history="1">
        <w:r w:rsidR="00F7550C" w:rsidRPr="00A821C8">
          <w:rPr>
            <w:rStyle w:val="a9"/>
            <w:rFonts w:cs="Times New Roman"/>
            <w:noProof/>
          </w:rPr>
          <w:t>Table 4.4.5 Data of different sizes of HOG cells, blocks, etc.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  <w:r w:rsidRPr="00212C81">
        <w:rPr>
          <w:rFonts w:cs="Times New Roman"/>
          <w:szCs w:val="24"/>
        </w:rPr>
        <w:fldChar w:fldCharType="end"/>
      </w:r>
      <w:r w:rsidRPr="00212C81">
        <w:rPr>
          <w:rFonts w:cs="Times New Roman"/>
          <w:szCs w:val="24"/>
        </w:rPr>
        <w:fldChar w:fldCharType="begin"/>
      </w:r>
      <w:r w:rsidR="00B50E3F" w:rsidRPr="00212C81">
        <w:rPr>
          <w:rFonts w:cs="Times New Roman"/>
          <w:szCs w:val="24"/>
        </w:rPr>
        <w:instrText xml:space="preserve"> TOC \h \z \c "Table 4.4.1." </w:instrText>
      </w:r>
      <w:r w:rsidRPr="00212C81">
        <w:rPr>
          <w:rFonts w:cs="Times New Roman"/>
          <w:szCs w:val="24"/>
        </w:rPr>
        <w:fldChar w:fldCharType="separate"/>
      </w:r>
    </w:p>
    <w:p w:rsidR="003D2411" w:rsidRDefault="008401BD" w:rsidP="00F7550C">
      <w:pPr>
        <w:pStyle w:val="af0"/>
        <w:tabs>
          <w:tab w:val="right" w:leader="dot" w:pos="8296"/>
        </w:tabs>
        <w:ind w:left="960" w:hanging="480"/>
        <w:rPr>
          <w:rFonts w:eastAsiaTheme="minorEastAsia" w:cs="Times New Roman"/>
          <w:szCs w:val="24"/>
        </w:rPr>
      </w:pPr>
      <w:hyperlink w:anchor="_Toc388366694" w:history="1">
        <w:r w:rsidR="00F7550C" w:rsidRPr="004B1560">
          <w:rPr>
            <w:rStyle w:val="a9"/>
            <w:rFonts w:cs="Times New Roman"/>
            <w:noProof/>
          </w:rPr>
          <w:t>Table 4.4.1.1 Training information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  <w:r w:rsidRPr="00212C81">
        <w:rPr>
          <w:rFonts w:cs="Times New Roman"/>
          <w:szCs w:val="24"/>
        </w:rPr>
        <w:fldChar w:fldCharType="end"/>
      </w:r>
      <w:r w:rsidR="00B50E3F" w:rsidRPr="00212C81">
        <w:rPr>
          <w:rFonts w:cs="Times New Roman"/>
          <w:szCs w:val="24"/>
        </w:rPr>
        <w:t xml:space="preserve"> </w:t>
      </w:r>
    </w:p>
    <w:p w:rsidR="00F7550C" w:rsidRDefault="008401BD" w:rsidP="00F7550C">
      <w:pPr>
        <w:pStyle w:val="af0"/>
        <w:tabs>
          <w:tab w:val="right" w:leader="dot" w:pos="8296"/>
        </w:tabs>
        <w:ind w:left="960" w:hanging="480"/>
        <w:rPr>
          <w:noProof/>
        </w:rPr>
      </w:pPr>
      <w:r>
        <w:rPr>
          <w:rFonts w:cs="Times New Roman"/>
          <w:szCs w:val="24"/>
        </w:rPr>
        <w:fldChar w:fldCharType="begin"/>
      </w:r>
      <w:r w:rsidR="003D2411">
        <w:rPr>
          <w:rFonts w:cs="Times New Roman"/>
          <w:szCs w:val="24"/>
        </w:rPr>
        <w:instrText xml:space="preserve"> TOC \h \z \c "Table 4.5.3." </w:instrText>
      </w:r>
      <w:r>
        <w:rPr>
          <w:rFonts w:cs="Times New Roman"/>
          <w:szCs w:val="24"/>
        </w:rPr>
        <w:fldChar w:fldCharType="separate"/>
      </w:r>
      <w:hyperlink w:anchor="_Toc388541540" w:history="1">
        <w:r w:rsidR="003D2411" w:rsidRPr="00DC303E">
          <w:rPr>
            <w:rStyle w:val="a9"/>
            <w:noProof/>
          </w:rPr>
          <w:t xml:space="preserve">Table 4.5.3.1 </w:t>
        </w:r>
        <w:r w:rsidR="003D2411" w:rsidRPr="00DC303E">
          <w:rPr>
            <w:rStyle w:val="a9"/>
            <w:rFonts w:cs="Times New Roman"/>
            <w:noProof/>
          </w:rPr>
          <w:t xml:space="preserve">MSER used for different kinds of </w:t>
        </w:r>
        <w:r w:rsidR="00172262">
          <w:rPr>
            <w:rStyle w:val="a9"/>
            <w:rFonts w:eastAsiaTheme="minorEastAsia" w:cs="Times New Roman" w:hint="eastAsia"/>
            <w:noProof/>
          </w:rPr>
          <w:t>images</w:t>
        </w:r>
        <w:r w:rsidR="003D241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D2411">
          <w:rPr>
            <w:noProof/>
            <w:webHidden/>
          </w:rPr>
          <w:instrText xml:space="preserve"> PAGEREF _Toc388541540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  <w:r>
        <w:rPr>
          <w:rFonts w:cs="Times New Roman"/>
          <w:szCs w:val="24"/>
        </w:rPr>
        <w:fldChar w:fldCharType="end"/>
      </w:r>
      <w:r w:rsidRPr="00212C81">
        <w:rPr>
          <w:rFonts w:cs="Times New Roman"/>
          <w:szCs w:val="24"/>
        </w:rPr>
        <w:fldChar w:fldCharType="begin"/>
      </w:r>
      <w:r w:rsidR="00B50E3F" w:rsidRPr="00212C81">
        <w:rPr>
          <w:rFonts w:cs="Times New Roman"/>
          <w:szCs w:val="24"/>
        </w:rPr>
        <w:instrText xml:space="preserve"> TOC \h \z \c "Table 4.6." </w:instrText>
      </w:r>
      <w:r w:rsidRPr="00212C81">
        <w:rPr>
          <w:rFonts w:cs="Times New Roman"/>
          <w:szCs w:val="24"/>
        </w:rPr>
        <w:fldChar w:fldCharType="separate"/>
      </w:r>
    </w:p>
    <w:p w:rsidR="00F7550C" w:rsidRDefault="008401BD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6698" w:history="1">
        <w:r w:rsidR="00F7550C" w:rsidRPr="0058633D">
          <w:rPr>
            <w:rStyle w:val="a9"/>
            <w:rFonts w:cs="Times New Roman"/>
            <w:noProof/>
          </w:rPr>
          <w:t>Table 4.6.1 Data for recognition rate of different colored background signs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F7550C" w:rsidRDefault="008401BD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hyperlink w:anchor="_Toc388366699" w:history="1">
        <w:r w:rsidR="00F7550C" w:rsidRPr="0058633D">
          <w:rPr>
            <w:rStyle w:val="a9"/>
            <w:rFonts w:cs="Times New Roman"/>
            <w:noProof/>
          </w:rPr>
          <w:t>Table 4.6.2 Performance of color information extraction system</w:t>
        </w:r>
        <w:r w:rsidR="00F7550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7550C">
          <w:rPr>
            <w:noProof/>
            <w:webHidden/>
          </w:rPr>
          <w:instrText xml:space="preserve"> PAGEREF _Toc388366699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2F0794" w:rsidRPr="00F7550C" w:rsidRDefault="008401BD" w:rsidP="00E961E3">
      <w:pPr>
        <w:pStyle w:val="af0"/>
        <w:tabs>
          <w:tab w:val="right" w:leader="dot" w:pos="8296"/>
        </w:tabs>
        <w:ind w:left="480" w:firstLineChars="0" w:firstLine="0"/>
        <w:rPr>
          <w:rFonts w:eastAsiaTheme="minorEastAsia" w:cs="Times New Roman"/>
          <w:szCs w:val="24"/>
        </w:rPr>
      </w:pPr>
      <w:r w:rsidRPr="00212C81">
        <w:rPr>
          <w:rFonts w:cs="Times New Roman"/>
          <w:szCs w:val="24"/>
        </w:rPr>
        <w:fldChar w:fldCharType="end"/>
      </w:r>
    </w:p>
    <w:p w:rsidR="00F7550C" w:rsidRPr="00F7550C" w:rsidRDefault="008401BD" w:rsidP="00F7550C">
      <w:pPr>
        <w:pStyle w:val="af0"/>
        <w:tabs>
          <w:tab w:val="right" w:leader="dot" w:pos="8296"/>
        </w:tabs>
        <w:ind w:left="960" w:hanging="480"/>
        <w:rPr>
          <w:rFonts w:asciiTheme="minorHAnsi" w:eastAsiaTheme="minorEastAsia" w:hAnsiTheme="minorHAnsi"/>
          <w:noProof/>
          <w:sz w:val="21"/>
        </w:rPr>
      </w:pPr>
      <w:r w:rsidRPr="00F7550C">
        <w:rPr>
          <w:rFonts w:cs="Times New Roman"/>
          <w:szCs w:val="24"/>
        </w:rPr>
        <w:fldChar w:fldCharType="begin"/>
      </w:r>
      <w:r w:rsidR="004F791F" w:rsidRPr="00F7550C">
        <w:rPr>
          <w:rFonts w:cs="Times New Roman"/>
          <w:szCs w:val="24"/>
        </w:rPr>
        <w:instrText xml:space="preserve"> TOC \h \z \c "Table 5.2." </w:instrText>
      </w:r>
      <w:r w:rsidRPr="00F7550C">
        <w:rPr>
          <w:rFonts w:cs="Times New Roman"/>
          <w:szCs w:val="24"/>
        </w:rPr>
        <w:fldChar w:fldCharType="separate"/>
      </w:r>
      <w:hyperlink w:anchor="_Toc388366703" w:history="1">
        <w:r w:rsidR="00F7550C" w:rsidRPr="00F7550C">
          <w:rPr>
            <w:rStyle w:val="a9"/>
            <w:noProof/>
          </w:rPr>
          <w:t>Table 5.2.1 Comparisons of different algorithms in calculation distances</w:t>
        </w:r>
        <w:r w:rsidR="00F7550C" w:rsidRPr="00F7550C">
          <w:rPr>
            <w:noProof/>
            <w:webHidden/>
          </w:rPr>
          <w:tab/>
        </w:r>
        <w:r w:rsidRPr="00F7550C">
          <w:rPr>
            <w:noProof/>
            <w:webHidden/>
          </w:rPr>
          <w:fldChar w:fldCharType="begin"/>
        </w:r>
        <w:r w:rsidR="00F7550C" w:rsidRPr="00F7550C">
          <w:rPr>
            <w:noProof/>
            <w:webHidden/>
          </w:rPr>
          <w:instrText xml:space="preserve"> PAGEREF _Toc388366703 \h </w:instrText>
        </w:r>
        <w:r w:rsidRPr="00F7550C">
          <w:rPr>
            <w:noProof/>
            <w:webHidden/>
          </w:rPr>
        </w:r>
        <w:r w:rsidRPr="00F7550C">
          <w:rPr>
            <w:noProof/>
            <w:webHidden/>
          </w:rPr>
          <w:fldChar w:fldCharType="separate"/>
        </w:r>
        <w:r w:rsidR="00AE69A1">
          <w:rPr>
            <w:noProof/>
            <w:webHidden/>
          </w:rPr>
          <w:t>94</w:t>
        </w:r>
        <w:r w:rsidRPr="00F7550C">
          <w:rPr>
            <w:noProof/>
            <w:webHidden/>
          </w:rPr>
          <w:fldChar w:fldCharType="end"/>
        </w:r>
      </w:hyperlink>
    </w:p>
    <w:p w:rsidR="004F791F" w:rsidRPr="004F791F" w:rsidRDefault="008401BD" w:rsidP="00E961E3">
      <w:pPr>
        <w:spacing w:line="276" w:lineRule="auto"/>
      </w:pPr>
      <w:r w:rsidRPr="00F7550C">
        <w:rPr>
          <w:rFonts w:cs="Times New Roman"/>
          <w:szCs w:val="24"/>
        </w:rPr>
        <w:fldChar w:fldCharType="end"/>
      </w:r>
    </w:p>
    <w:p w:rsidR="00212C81" w:rsidRPr="00212C81" w:rsidRDefault="00212C81" w:rsidP="00737E28">
      <w:pPr>
        <w:widowControl/>
        <w:spacing w:line="276" w:lineRule="auto"/>
        <w:jc w:val="left"/>
      </w:pPr>
      <w:r>
        <w:br w:type="page"/>
      </w:r>
    </w:p>
    <w:p w:rsidR="00A46A66" w:rsidRDefault="00A46A66" w:rsidP="00737E28">
      <w:pPr>
        <w:pStyle w:val="1"/>
        <w:spacing w:line="276" w:lineRule="auto"/>
        <w:sectPr w:rsidR="00A46A66" w:rsidSect="00A46A66">
          <w:footerReference w:type="default" r:id="rId16"/>
          <w:endnotePr>
            <w:numFmt w:val="decimal"/>
          </w:endnotePr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</w:p>
    <w:p w:rsidR="00072C05" w:rsidRPr="00B934B9" w:rsidRDefault="00A27B69" w:rsidP="00B934B9">
      <w:pPr>
        <w:pStyle w:val="1"/>
      </w:pPr>
      <w:bookmarkStart w:id="2" w:name="_Toc388350393"/>
      <w:r w:rsidRPr="00B934B9">
        <w:lastRenderedPageBreak/>
        <w:t>Chapter</w:t>
      </w:r>
      <w:r w:rsidR="00EF2C85" w:rsidRPr="00B934B9">
        <w:t xml:space="preserve"> </w:t>
      </w:r>
      <w:r w:rsidR="0081657E" w:rsidRPr="00B934B9">
        <w:rPr>
          <w:rFonts w:hint="eastAsia"/>
        </w:rPr>
        <w:t xml:space="preserve">1 </w:t>
      </w:r>
      <w:r w:rsidRPr="00B934B9">
        <w:t>Introduction</w:t>
      </w:r>
      <w:bookmarkEnd w:id="2"/>
    </w:p>
    <w:p w:rsidR="00B934B9" w:rsidRPr="00B934B9" w:rsidRDefault="00B934B9" w:rsidP="00B934B9">
      <w:pPr>
        <w:rPr>
          <w:rFonts w:eastAsiaTheme="minorEastAsia"/>
        </w:rPr>
      </w:pPr>
    </w:p>
    <w:p w:rsidR="00336926" w:rsidRPr="00B934B9" w:rsidRDefault="00B41802" w:rsidP="00B934B9">
      <w:pPr>
        <w:pStyle w:val="2"/>
      </w:pPr>
      <w:bookmarkStart w:id="3" w:name="_Toc388350394"/>
      <w:r w:rsidRPr="00B934B9">
        <w:rPr>
          <w:rFonts w:hint="eastAsia"/>
        </w:rPr>
        <w:t xml:space="preserve">1.1 </w:t>
      </w:r>
      <w:r w:rsidR="00B93CCC" w:rsidRPr="00B934B9">
        <w:t xml:space="preserve">Background and </w:t>
      </w:r>
      <w:r w:rsidR="0081657E" w:rsidRPr="00B934B9">
        <w:t>M</w:t>
      </w:r>
      <w:r w:rsidR="00B93CCC" w:rsidRPr="00B934B9">
        <w:t>otivation</w:t>
      </w:r>
      <w:bookmarkEnd w:id="3"/>
    </w:p>
    <w:p w:rsidR="00D805A9" w:rsidRPr="00EB58A9" w:rsidRDefault="00DF5D18" w:rsidP="00957F2D">
      <w:pPr>
        <w:widowControl/>
        <w:rPr>
          <w:rFonts w:eastAsia="宋体" w:cs="Times New Roman"/>
          <w:kern w:val="0"/>
          <w:szCs w:val="24"/>
        </w:rPr>
      </w:pPr>
      <w:r>
        <w:rPr>
          <w:rFonts w:eastAsia="宋体" w:cs="Times New Roman" w:hint="eastAsia"/>
          <w:kern w:val="0"/>
          <w:szCs w:val="24"/>
        </w:rPr>
        <w:t>A</w:t>
      </w:r>
      <w:r w:rsidR="00D805A9" w:rsidRPr="00EB58A9">
        <w:rPr>
          <w:rFonts w:eastAsia="宋体" w:cs="Times New Roman"/>
          <w:kern w:val="0"/>
          <w:szCs w:val="24"/>
        </w:rPr>
        <w:t xml:space="preserve">s a product of social development and technological progress, </w:t>
      </w:r>
      <w:r>
        <w:rPr>
          <w:rFonts w:eastAsia="宋体" w:cs="Times New Roman" w:hint="eastAsia"/>
          <w:kern w:val="0"/>
          <w:szCs w:val="24"/>
        </w:rPr>
        <w:t xml:space="preserve">the motor vehicle </w:t>
      </w:r>
      <w:r>
        <w:rPr>
          <w:rFonts w:eastAsia="宋体" w:cs="Times New Roman"/>
          <w:kern w:val="0"/>
          <w:szCs w:val="24"/>
        </w:rPr>
        <w:t>has</w:t>
      </w:r>
      <w:r w:rsidR="00D805A9" w:rsidRPr="00EB58A9">
        <w:rPr>
          <w:rFonts w:eastAsia="宋体" w:cs="Times New Roman"/>
          <w:kern w:val="0"/>
          <w:szCs w:val="24"/>
        </w:rPr>
        <w:t xml:space="preserve"> contribut</w:t>
      </w:r>
      <w:r>
        <w:rPr>
          <w:rFonts w:eastAsia="宋体" w:cs="Times New Roman" w:hint="eastAsia"/>
          <w:kern w:val="0"/>
          <w:szCs w:val="24"/>
        </w:rPr>
        <w:t>ed</w:t>
      </w:r>
      <w:r w:rsidR="00D805A9" w:rsidRPr="00EB58A9">
        <w:rPr>
          <w:rFonts w:eastAsia="宋体" w:cs="Times New Roman"/>
          <w:kern w:val="0"/>
          <w:szCs w:val="24"/>
        </w:rPr>
        <w:t xml:space="preserve"> </w:t>
      </w:r>
      <w:r w:rsidRPr="00EB58A9">
        <w:rPr>
          <w:rFonts w:eastAsia="宋体" w:cs="Times New Roman"/>
          <w:kern w:val="0"/>
          <w:szCs w:val="24"/>
        </w:rPr>
        <w:t>tremendous</w:t>
      </w:r>
      <w:r>
        <w:rPr>
          <w:rFonts w:eastAsia="宋体" w:cs="Times New Roman" w:hint="eastAsia"/>
          <w:kern w:val="0"/>
          <w:szCs w:val="24"/>
        </w:rPr>
        <w:t xml:space="preserve">ly </w:t>
      </w:r>
      <w:r>
        <w:rPr>
          <w:rFonts w:eastAsia="宋体" w:cs="Times New Roman"/>
          <w:kern w:val="0"/>
          <w:szCs w:val="24"/>
        </w:rPr>
        <w:t>to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the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="00D805A9" w:rsidRPr="00EB58A9">
        <w:rPr>
          <w:rFonts w:eastAsia="宋体" w:cs="Times New Roman"/>
          <w:kern w:val="0"/>
          <w:szCs w:val="24"/>
        </w:rPr>
        <w:t xml:space="preserve">progress of human civilization and social development. However, </w:t>
      </w:r>
      <w:r w:rsidR="00957F2D">
        <w:rPr>
          <w:rFonts w:eastAsia="宋体" w:cs="Times New Roman" w:hint="eastAsia"/>
          <w:kern w:val="0"/>
          <w:szCs w:val="24"/>
        </w:rPr>
        <w:t>motor vehicle</w:t>
      </w:r>
      <w:r>
        <w:rPr>
          <w:rFonts w:eastAsia="宋体" w:cs="Times New Roman" w:hint="eastAsia"/>
          <w:kern w:val="0"/>
          <w:szCs w:val="24"/>
        </w:rPr>
        <w:t>s</w:t>
      </w:r>
      <w:r w:rsidR="00D805A9" w:rsidRPr="00EB58A9">
        <w:rPr>
          <w:rFonts w:eastAsia="宋体" w:cs="Times New Roman"/>
          <w:kern w:val="0"/>
          <w:szCs w:val="24"/>
        </w:rPr>
        <w:t xml:space="preserve"> also </w:t>
      </w:r>
      <w:r>
        <w:rPr>
          <w:rFonts w:eastAsia="宋体" w:cs="Times New Roman" w:hint="eastAsia"/>
          <w:kern w:val="0"/>
          <w:szCs w:val="24"/>
        </w:rPr>
        <w:t xml:space="preserve">lead to a </w:t>
      </w:r>
      <w:r w:rsidR="00D805A9" w:rsidRPr="00EB58A9">
        <w:rPr>
          <w:rFonts w:eastAsia="宋体" w:cs="Times New Roman"/>
          <w:kern w:val="0"/>
          <w:szCs w:val="24"/>
        </w:rPr>
        <w:t xml:space="preserve">lot of problems, such as </w:t>
      </w:r>
      <w:r w:rsidR="00957F2D">
        <w:rPr>
          <w:rFonts w:eastAsia="宋体" w:cs="Times New Roman" w:hint="eastAsia"/>
          <w:kern w:val="0"/>
          <w:szCs w:val="24"/>
        </w:rPr>
        <w:t xml:space="preserve">potential </w:t>
      </w:r>
      <w:r w:rsidR="00D805A9" w:rsidRPr="00EB58A9">
        <w:rPr>
          <w:rFonts w:eastAsia="宋体" w:cs="Times New Roman"/>
          <w:kern w:val="0"/>
          <w:szCs w:val="24"/>
        </w:rPr>
        <w:t>traffic safety</w:t>
      </w:r>
      <w:r w:rsidR="00957F2D">
        <w:rPr>
          <w:rFonts w:eastAsia="宋体" w:cs="Times New Roman" w:hint="eastAsia"/>
          <w:kern w:val="0"/>
          <w:szCs w:val="24"/>
        </w:rPr>
        <w:t xml:space="preserve"> hazard</w:t>
      </w:r>
      <w:r>
        <w:rPr>
          <w:rFonts w:eastAsia="宋体" w:cs="Times New Roman" w:hint="eastAsia"/>
          <w:kern w:val="0"/>
          <w:szCs w:val="24"/>
        </w:rPr>
        <w:t>s</w:t>
      </w:r>
      <w:r w:rsidR="00957F2D">
        <w:rPr>
          <w:rFonts w:eastAsia="宋体" w:cs="Times New Roman"/>
          <w:kern w:val="0"/>
          <w:szCs w:val="24"/>
        </w:rPr>
        <w:t>,</w:t>
      </w:r>
      <w:r w:rsidR="00957F2D">
        <w:rPr>
          <w:rFonts w:eastAsia="宋体" w:cs="Times New Roman" w:hint="eastAsia"/>
          <w:kern w:val="0"/>
          <w:szCs w:val="24"/>
        </w:rPr>
        <w:t xml:space="preserve"> </w:t>
      </w:r>
      <w:r w:rsidR="00D805A9" w:rsidRPr="00EB58A9">
        <w:rPr>
          <w:rFonts w:eastAsia="宋体" w:cs="Times New Roman"/>
          <w:kern w:val="0"/>
          <w:szCs w:val="24"/>
        </w:rPr>
        <w:t>traffic congesti</w:t>
      </w:r>
      <w:r w:rsidR="00957F2D">
        <w:rPr>
          <w:rFonts w:eastAsia="宋体" w:cs="Times New Roman"/>
          <w:kern w:val="0"/>
          <w:szCs w:val="24"/>
        </w:rPr>
        <w:t>on and environmental pollution.</w:t>
      </w:r>
      <w:r w:rsidR="00957F2D">
        <w:rPr>
          <w:rFonts w:eastAsia="宋体" w:cs="Times New Roman" w:hint="eastAsia"/>
          <w:kern w:val="0"/>
          <w:szCs w:val="24"/>
        </w:rPr>
        <w:t xml:space="preserve"> </w:t>
      </w:r>
      <w:r w:rsidR="00D805A9" w:rsidRPr="00EB58A9">
        <w:rPr>
          <w:rFonts w:eastAsia="宋体" w:cs="Times New Roman"/>
          <w:kern w:val="0"/>
          <w:szCs w:val="24"/>
        </w:rPr>
        <w:t>How to effectively improve the safety and efficiency of trans</w:t>
      </w:r>
      <w:r w:rsidR="00D805A9" w:rsidRPr="00EB58A9">
        <w:rPr>
          <w:rFonts w:cs="Times New Roman"/>
          <w:szCs w:val="24"/>
        </w:rPr>
        <w:t>portation become</w:t>
      </w:r>
      <w:r w:rsidR="00957F2D">
        <w:rPr>
          <w:rFonts w:eastAsiaTheme="minorEastAsia" w:cs="Times New Roman" w:hint="eastAsia"/>
          <w:szCs w:val="24"/>
        </w:rPr>
        <w:t>s</w:t>
      </w:r>
      <w:r w:rsidR="00D805A9" w:rsidRPr="00EB58A9">
        <w:rPr>
          <w:rFonts w:cs="Times New Roman"/>
          <w:szCs w:val="24"/>
        </w:rPr>
        <w:t xml:space="preserve"> a problem for both</w:t>
      </w:r>
      <w:r w:rsidR="00D805A9" w:rsidRPr="00EB58A9">
        <w:rPr>
          <w:rFonts w:eastAsia="宋体" w:cs="Times New Roman"/>
          <w:kern w:val="0"/>
          <w:szCs w:val="24"/>
        </w:rPr>
        <w:t xml:space="preserve"> governm</w:t>
      </w:r>
      <w:r w:rsidR="00B74768" w:rsidRPr="00EB58A9">
        <w:rPr>
          <w:rFonts w:eastAsia="宋体" w:cs="Times New Roman"/>
          <w:kern w:val="0"/>
          <w:szCs w:val="24"/>
        </w:rPr>
        <w:t>ents and research institutions.</w:t>
      </w:r>
    </w:p>
    <w:p w:rsidR="00D805A9" w:rsidRPr="00EB58A9" w:rsidRDefault="00D805A9" w:rsidP="00EB58A9">
      <w:pPr>
        <w:pStyle w:val="Default"/>
        <w:jc w:val="both"/>
      </w:pPr>
    </w:p>
    <w:p w:rsidR="00D805A9" w:rsidRPr="00EB58A9" w:rsidRDefault="00D805A9" w:rsidP="00EB58A9">
      <w:pPr>
        <w:pStyle w:val="Default"/>
        <w:spacing w:line="360" w:lineRule="auto"/>
        <w:jc w:val="both"/>
        <w:rPr>
          <w:color w:val="auto"/>
        </w:rPr>
      </w:pPr>
      <w:r w:rsidRPr="00EB58A9">
        <w:rPr>
          <w:rFonts w:eastAsia="宋体"/>
        </w:rPr>
        <w:t>To solve this problem, many resear</w:t>
      </w:r>
      <w:r w:rsidR="00DF5D18">
        <w:rPr>
          <w:rFonts w:eastAsia="宋体"/>
        </w:rPr>
        <w:t>chers have made a lot of effort</w:t>
      </w:r>
      <w:r w:rsidR="00DF5D18">
        <w:rPr>
          <w:rFonts w:eastAsia="宋体" w:hint="eastAsia"/>
        </w:rPr>
        <w:t xml:space="preserve"> </w:t>
      </w:r>
      <w:r w:rsidRPr="00EB58A9">
        <w:rPr>
          <w:rFonts w:eastAsia="宋体"/>
        </w:rPr>
        <w:t>to trigger people</w:t>
      </w:r>
      <w:r w:rsidR="005D27DF">
        <w:rPr>
          <w:rFonts w:eastAsia="宋体" w:hint="eastAsia"/>
        </w:rPr>
        <w:t xml:space="preserve"> </w:t>
      </w:r>
      <w:r w:rsidRPr="00EB58A9">
        <w:rPr>
          <w:rFonts w:eastAsia="宋体"/>
        </w:rPr>
        <w:t xml:space="preserve">interest in autopilot technology. </w:t>
      </w:r>
      <w:r w:rsidR="005D27DF">
        <w:rPr>
          <w:rFonts w:eastAsia="宋体" w:hint="eastAsia"/>
        </w:rPr>
        <w:t>Throughout the</w:t>
      </w:r>
      <w:r w:rsidRPr="00EB58A9">
        <w:rPr>
          <w:rFonts w:eastAsia="宋体"/>
        </w:rPr>
        <w:t xml:space="preserve"> continuous research process, many new technologies have been applied to the automobile industry. </w:t>
      </w:r>
      <w:r w:rsidRPr="00EB58A9">
        <w:t>From the beginning of the 1980s</w:t>
      </w:r>
      <w:r w:rsidRPr="00EB58A9">
        <w:rPr>
          <w:rFonts w:eastAsia="宋体"/>
        </w:rPr>
        <w:t xml:space="preserve">, some </w:t>
      </w:r>
      <w:r w:rsidRPr="00EB58A9">
        <w:t>developed countries like Jap</w:t>
      </w:r>
      <w:r w:rsidR="009D7864">
        <w:rPr>
          <w:rFonts w:hint="eastAsia"/>
        </w:rPr>
        <w:t>an</w:t>
      </w:r>
      <w:r w:rsidRPr="00EB58A9">
        <w:rPr>
          <w:rFonts w:eastAsia="宋体"/>
        </w:rPr>
        <w:t xml:space="preserve">, </w:t>
      </w:r>
      <w:r w:rsidR="005D27DF">
        <w:rPr>
          <w:rFonts w:eastAsia="宋体" w:hint="eastAsia"/>
        </w:rPr>
        <w:t xml:space="preserve">the </w:t>
      </w:r>
      <w:r w:rsidR="005D27DF">
        <w:t>United States,</w:t>
      </w:r>
      <w:r w:rsidR="005D27DF">
        <w:rPr>
          <w:rFonts w:hint="eastAsia"/>
        </w:rPr>
        <w:t xml:space="preserve"> </w:t>
      </w:r>
      <w:r w:rsidR="00A244D2">
        <w:t>Germany</w:t>
      </w:r>
      <w:r w:rsidR="00A244D2">
        <w:rPr>
          <w:rFonts w:hint="eastAsia"/>
        </w:rPr>
        <w:t xml:space="preserve">, </w:t>
      </w:r>
      <w:r w:rsidRPr="00EB58A9">
        <w:t>etc</w:t>
      </w:r>
      <w:r w:rsidR="00A244D2">
        <w:rPr>
          <w:rFonts w:hint="eastAsia"/>
        </w:rPr>
        <w:t>.,</w:t>
      </w:r>
      <w:r w:rsidR="005D27DF">
        <w:rPr>
          <w:rFonts w:hint="eastAsia"/>
        </w:rPr>
        <w:t xml:space="preserve"> </w:t>
      </w:r>
      <w:r w:rsidRPr="00EB58A9">
        <w:rPr>
          <w:rFonts w:eastAsia="宋体"/>
        </w:rPr>
        <w:t xml:space="preserve">have carried out intelligent transportation </w:t>
      </w:r>
      <w:r w:rsidR="00805E4E">
        <w:rPr>
          <w:rFonts w:eastAsia="宋体" w:hint="eastAsia"/>
        </w:rPr>
        <w:t>systems</w:t>
      </w:r>
      <w:r w:rsidRPr="00EB58A9">
        <w:rPr>
          <w:rFonts w:eastAsia="宋体"/>
        </w:rPr>
        <w:t>.</w:t>
      </w:r>
    </w:p>
    <w:p w:rsidR="00D805A9" w:rsidRPr="005D27DF" w:rsidRDefault="00D805A9" w:rsidP="00EB58A9">
      <w:pPr>
        <w:pStyle w:val="Default"/>
        <w:jc w:val="both"/>
        <w:rPr>
          <w:color w:val="auto"/>
        </w:rPr>
      </w:pPr>
    </w:p>
    <w:p w:rsidR="00D805A9" w:rsidRPr="00EB58A9" w:rsidRDefault="00D805A9" w:rsidP="00EB58A9">
      <w:pPr>
        <w:pStyle w:val="Default"/>
        <w:spacing w:line="360" w:lineRule="auto"/>
        <w:jc w:val="both"/>
      </w:pPr>
      <w:r w:rsidRPr="00EB58A9">
        <w:rPr>
          <w:rFonts w:eastAsia="宋体"/>
        </w:rPr>
        <w:t>Intelligent vehicle technology help</w:t>
      </w:r>
      <w:r w:rsidR="005D27DF">
        <w:rPr>
          <w:rFonts w:eastAsia="宋体" w:hint="eastAsia"/>
        </w:rPr>
        <w:t>s</w:t>
      </w:r>
      <w:r w:rsidR="009D7864">
        <w:rPr>
          <w:rFonts w:eastAsia="宋体" w:hint="eastAsia"/>
        </w:rPr>
        <w:t xml:space="preserve"> </w:t>
      </w:r>
      <w:r w:rsidRPr="00EB58A9">
        <w:rPr>
          <w:rFonts w:eastAsia="宋体"/>
        </w:rPr>
        <w:t>reduce drive</w:t>
      </w:r>
      <w:r w:rsidR="00F831BC">
        <w:rPr>
          <w:rFonts w:eastAsia="宋体" w:hint="eastAsia"/>
        </w:rPr>
        <w:t>r</w:t>
      </w:r>
      <w:r w:rsidRPr="00EB58A9">
        <w:rPr>
          <w:rFonts w:eastAsia="宋体"/>
        </w:rPr>
        <w:t xml:space="preserve"> fatig</w:t>
      </w:r>
      <w:r w:rsidRPr="00EB58A9">
        <w:t xml:space="preserve">ue and </w:t>
      </w:r>
      <w:r w:rsidR="005D27DF">
        <w:rPr>
          <w:rFonts w:hint="eastAsia"/>
        </w:rPr>
        <w:t xml:space="preserve">to </w:t>
      </w:r>
      <w:r w:rsidRPr="00EB58A9">
        <w:t>improve comfort</w:t>
      </w:r>
      <w:r w:rsidR="009D7864">
        <w:rPr>
          <w:rFonts w:hint="eastAsia"/>
        </w:rPr>
        <w:t xml:space="preserve"> during driving</w:t>
      </w:r>
      <w:r w:rsidRPr="00EB58A9">
        <w:rPr>
          <w:rFonts w:eastAsia="宋体"/>
        </w:rPr>
        <w:t xml:space="preserve">. Intelligent </w:t>
      </w:r>
      <w:r w:rsidR="005A4A4D" w:rsidRPr="00EB58A9">
        <w:rPr>
          <w:rFonts w:eastAsia="宋体"/>
        </w:rPr>
        <w:t>v</w:t>
      </w:r>
      <w:r w:rsidRPr="00EB58A9">
        <w:rPr>
          <w:rFonts w:eastAsia="宋体"/>
        </w:rPr>
        <w:t xml:space="preserve">ehicle </w:t>
      </w:r>
      <w:r w:rsidR="005A4A4D" w:rsidRPr="00EB58A9">
        <w:rPr>
          <w:rFonts w:eastAsia="宋体"/>
        </w:rPr>
        <w:t>t</w:t>
      </w:r>
      <w:r w:rsidRPr="00EB58A9">
        <w:rPr>
          <w:rFonts w:eastAsia="宋体"/>
        </w:rPr>
        <w:t>echnology can be divided into two aspects</w:t>
      </w:r>
      <w:r w:rsidR="00F831BC">
        <w:rPr>
          <w:rFonts w:eastAsia="宋体" w:hint="eastAsia"/>
        </w:rPr>
        <w:t xml:space="preserve">: </w:t>
      </w:r>
      <w:r w:rsidRPr="00EB58A9">
        <w:t>assist</w:t>
      </w:r>
      <w:r w:rsidR="005D27DF">
        <w:rPr>
          <w:rFonts w:hint="eastAsia"/>
        </w:rPr>
        <w:t>ed</w:t>
      </w:r>
      <w:r w:rsidRPr="00EB58A9">
        <w:t xml:space="preserve"> </w:t>
      </w:r>
      <w:r w:rsidRPr="00EB58A9">
        <w:rPr>
          <w:rFonts w:eastAsia="宋体"/>
        </w:rPr>
        <w:t>driving and autopil</w:t>
      </w:r>
      <w:r w:rsidRPr="00EB58A9">
        <w:t>ot</w:t>
      </w:r>
      <w:r w:rsidR="00F831BC">
        <w:rPr>
          <w:rFonts w:hint="eastAsia"/>
        </w:rPr>
        <w:t>.</w:t>
      </w:r>
      <w:r w:rsidRPr="00EB58A9">
        <w:rPr>
          <w:rFonts w:eastAsia="宋体"/>
        </w:rPr>
        <w:t xml:space="preserve"> </w:t>
      </w:r>
      <w:r w:rsidRPr="00EB58A9">
        <w:t>A</w:t>
      </w:r>
      <w:r w:rsidRPr="00EB58A9">
        <w:rPr>
          <w:rFonts w:eastAsia="宋体"/>
        </w:rPr>
        <w:t xml:space="preserve">utopilot technology relies on the establishment and </w:t>
      </w:r>
      <w:r w:rsidR="005D27DF">
        <w:rPr>
          <w:rFonts w:eastAsia="宋体" w:hint="eastAsia"/>
        </w:rPr>
        <w:t xml:space="preserve">on the </w:t>
      </w:r>
      <w:r w:rsidRPr="00EB58A9">
        <w:rPr>
          <w:rFonts w:eastAsia="宋体"/>
        </w:rPr>
        <w:t>improvement</w:t>
      </w:r>
      <w:r w:rsidR="005D27DF">
        <w:rPr>
          <w:rFonts w:eastAsia="宋体" w:hint="eastAsia"/>
        </w:rPr>
        <w:t>s</w:t>
      </w:r>
      <w:r w:rsidRPr="00EB58A9">
        <w:t xml:space="preserve"> of </w:t>
      </w:r>
      <w:r w:rsidR="005D27DF">
        <w:rPr>
          <w:rFonts w:hint="eastAsia"/>
        </w:rPr>
        <w:t xml:space="preserve">the </w:t>
      </w:r>
      <w:r w:rsidRPr="00EB58A9">
        <w:rPr>
          <w:rFonts w:eastAsia="宋体"/>
        </w:rPr>
        <w:t xml:space="preserve">application of </w:t>
      </w:r>
      <w:r w:rsidR="005D27DF">
        <w:rPr>
          <w:rFonts w:eastAsia="宋体" w:hint="eastAsia"/>
        </w:rPr>
        <w:t xml:space="preserve">the </w:t>
      </w:r>
      <w:r w:rsidR="00FD6B5A" w:rsidRPr="00EB58A9">
        <w:rPr>
          <w:color w:val="auto"/>
        </w:rPr>
        <w:t>Intelligent Transport</w:t>
      </w:r>
      <w:r w:rsidR="00805E4E">
        <w:rPr>
          <w:rFonts w:hint="eastAsia"/>
          <w:color w:val="auto"/>
        </w:rPr>
        <w:t>ation</w:t>
      </w:r>
      <w:r w:rsidR="00FD6B5A" w:rsidRPr="00EB58A9">
        <w:rPr>
          <w:color w:val="auto"/>
        </w:rPr>
        <w:t xml:space="preserve"> System (ITS)</w:t>
      </w:r>
      <w:r w:rsidR="005D27DF">
        <w:rPr>
          <w:rFonts w:hint="eastAsia"/>
          <w:color w:val="auto"/>
        </w:rPr>
        <w:t>.</w:t>
      </w:r>
      <w:r w:rsidR="00FD6B5A" w:rsidRPr="00EB58A9">
        <w:rPr>
          <w:color w:val="auto"/>
        </w:rPr>
        <w:t xml:space="preserve"> </w:t>
      </w:r>
      <w:r w:rsidR="005D27DF">
        <w:rPr>
          <w:rFonts w:hint="eastAsia"/>
        </w:rPr>
        <w:t>A</w:t>
      </w:r>
      <w:r w:rsidRPr="00EB58A9">
        <w:t xml:space="preserve">nd </w:t>
      </w:r>
      <w:r w:rsidR="005D27DF">
        <w:rPr>
          <w:rFonts w:hint="eastAsia"/>
        </w:rPr>
        <w:t xml:space="preserve">autopilot technology </w:t>
      </w:r>
      <w:r w:rsidRPr="00EB58A9">
        <w:t>is difficult to achieve</w:t>
      </w:r>
      <w:r w:rsidRPr="00EB58A9">
        <w:rPr>
          <w:rFonts w:eastAsia="宋体"/>
        </w:rPr>
        <w:t xml:space="preserve"> </w:t>
      </w:r>
      <w:r w:rsidR="005D27DF">
        <w:rPr>
          <w:rFonts w:eastAsia="宋体" w:hint="eastAsia"/>
        </w:rPr>
        <w:t>over</w:t>
      </w:r>
      <w:r w:rsidRPr="00EB58A9">
        <w:rPr>
          <w:rFonts w:eastAsia="宋体"/>
        </w:rPr>
        <w:t xml:space="preserve"> a short time. Therefore, </w:t>
      </w:r>
      <w:r w:rsidR="005D27DF">
        <w:rPr>
          <w:rFonts w:eastAsia="宋体" w:hint="eastAsia"/>
        </w:rPr>
        <w:t xml:space="preserve">the </w:t>
      </w:r>
      <w:r w:rsidRPr="00EB58A9">
        <w:t xml:space="preserve">United States, </w:t>
      </w:r>
      <w:r w:rsidRPr="00EB58A9">
        <w:rPr>
          <w:rFonts w:eastAsia="宋体"/>
        </w:rPr>
        <w:t xml:space="preserve">Japan and other developed countries </w:t>
      </w:r>
      <w:r w:rsidR="005A4A4D" w:rsidRPr="00EB58A9">
        <w:rPr>
          <w:rFonts w:eastAsia="宋体"/>
        </w:rPr>
        <w:t xml:space="preserve">sought </w:t>
      </w:r>
      <w:r w:rsidRPr="00EB58A9">
        <w:rPr>
          <w:rFonts w:eastAsia="宋体"/>
        </w:rPr>
        <w:t xml:space="preserve">to </w:t>
      </w:r>
      <w:r w:rsidR="005D27DF">
        <w:rPr>
          <w:rFonts w:eastAsia="宋体" w:hint="eastAsia"/>
        </w:rPr>
        <w:t xml:space="preserve">instead </w:t>
      </w:r>
      <w:r w:rsidRPr="00EB58A9">
        <w:rPr>
          <w:rFonts w:eastAsia="宋体"/>
        </w:rPr>
        <w:t>develop Adv</w:t>
      </w:r>
      <w:r w:rsidR="00FD6B5A" w:rsidRPr="00EB58A9">
        <w:rPr>
          <w:rFonts w:eastAsia="宋体"/>
        </w:rPr>
        <w:t>anced Driver Assistance Systems (ADAS)</w:t>
      </w:r>
      <w:r w:rsidR="00F831BC">
        <w:rPr>
          <w:rFonts w:eastAsia="宋体" w:hint="eastAsia"/>
        </w:rPr>
        <w:t>.</w:t>
      </w:r>
      <w:r w:rsidR="00F831BC">
        <w:rPr>
          <w:rStyle w:val="hps"/>
          <w:rFonts w:hint="eastAsia"/>
        </w:rPr>
        <w:t xml:space="preserve"> </w:t>
      </w:r>
      <w:r w:rsidRPr="00EB58A9">
        <w:rPr>
          <w:rStyle w:val="hps"/>
        </w:rPr>
        <w:t>As early as</w:t>
      </w:r>
      <w:r w:rsidRPr="00EB58A9">
        <w:t xml:space="preserve"> </w:t>
      </w:r>
      <w:r w:rsidRPr="00EB58A9">
        <w:rPr>
          <w:rStyle w:val="hps"/>
        </w:rPr>
        <w:t>1987</w:t>
      </w:r>
      <w:r w:rsidRPr="00EB58A9">
        <w:t xml:space="preserve">, Japan </w:t>
      </w:r>
      <w:r w:rsidR="00F831BC">
        <w:t>researcher</w:t>
      </w:r>
      <w:r w:rsidR="00F831BC">
        <w:rPr>
          <w:rFonts w:hint="eastAsia"/>
        </w:rPr>
        <w:t xml:space="preserve">s </w:t>
      </w:r>
      <w:r w:rsidR="005D27DF">
        <w:t>H</w:t>
      </w:r>
      <w:r w:rsidR="005D27DF">
        <w:rPr>
          <w:rFonts w:hint="eastAsia"/>
        </w:rPr>
        <w:t xml:space="preserve">. </w:t>
      </w:r>
      <w:proofErr w:type="spellStart"/>
      <w:r w:rsidR="00F831BC" w:rsidRPr="00C87ED0">
        <w:t>Akatsuka</w:t>
      </w:r>
      <w:proofErr w:type="spellEnd"/>
      <w:r w:rsidR="00F831BC">
        <w:rPr>
          <w:rFonts w:hint="eastAsia"/>
        </w:rPr>
        <w:t xml:space="preserve"> et al</w:t>
      </w:r>
      <w:r w:rsidR="009D7864">
        <w:rPr>
          <w:rFonts w:hint="eastAsia"/>
        </w:rPr>
        <w:t>.</w:t>
      </w:r>
      <w:r w:rsidR="00F831BC">
        <w:rPr>
          <w:rFonts w:hint="eastAsia"/>
        </w:rPr>
        <w:t xml:space="preserve"> </w:t>
      </w:r>
      <w:r w:rsidRPr="00EB58A9">
        <w:rPr>
          <w:rStyle w:val="hps"/>
        </w:rPr>
        <w:t>began the</w:t>
      </w:r>
      <w:r w:rsidRPr="00EB58A9">
        <w:t xml:space="preserve"> work </w:t>
      </w:r>
      <w:r w:rsidR="005D27DF">
        <w:rPr>
          <w:rStyle w:val="hps"/>
          <w:rFonts w:hint="eastAsia"/>
        </w:rPr>
        <w:t>on</w:t>
      </w:r>
      <w:r w:rsidRPr="00EB58A9">
        <w:t xml:space="preserve"> </w:t>
      </w:r>
      <w:r w:rsidRPr="00EB58A9">
        <w:rPr>
          <w:rStyle w:val="hps"/>
        </w:rPr>
        <w:t>automatic traffic</w:t>
      </w:r>
      <w:r w:rsidRPr="00EB58A9">
        <w:t xml:space="preserve"> s</w:t>
      </w:r>
      <w:r w:rsidRPr="00EB58A9">
        <w:rPr>
          <w:rStyle w:val="hps"/>
        </w:rPr>
        <w:t>ign</w:t>
      </w:r>
      <w:r w:rsidRPr="00EB58A9">
        <w:t xml:space="preserve"> </w:t>
      </w:r>
      <w:r w:rsidRPr="00EB58A9">
        <w:rPr>
          <w:rStyle w:val="hps"/>
        </w:rPr>
        <w:t xml:space="preserve">detection and </w:t>
      </w:r>
      <w:proofErr w:type="gramStart"/>
      <w:r w:rsidR="005D27DF" w:rsidRPr="00EB58A9">
        <w:rPr>
          <w:rStyle w:val="hps"/>
        </w:rPr>
        <w:t>recognition</w:t>
      </w:r>
      <w:r w:rsidR="005D27DF">
        <w:rPr>
          <w:rStyle w:val="hps"/>
          <w:rFonts w:hint="eastAsia"/>
        </w:rPr>
        <w:t xml:space="preserve"> </w:t>
      </w:r>
      <w:proofErr w:type="gramEnd"/>
      <w:r w:rsidR="00D43DEA" w:rsidRPr="00EB58A9">
        <w:rPr>
          <w:rStyle w:val="af5"/>
          <w:vertAlign w:val="baseline"/>
        </w:rPr>
        <w:t>[</w:t>
      </w:r>
      <w:r w:rsidR="00D43DEA" w:rsidRPr="00EB58A9">
        <w:rPr>
          <w:rStyle w:val="af5"/>
          <w:vertAlign w:val="baseline"/>
        </w:rPr>
        <w:endnoteReference w:id="1"/>
      </w:r>
      <w:r w:rsidR="00D43DEA" w:rsidRPr="00EB58A9">
        <w:rPr>
          <w:rStyle w:val="af5"/>
          <w:vertAlign w:val="baseline"/>
        </w:rPr>
        <w:t>]</w:t>
      </w:r>
      <w:r w:rsidR="00E74892">
        <w:rPr>
          <w:rFonts w:hint="eastAsia"/>
        </w:rPr>
        <w:t xml:space="preserve">. </w:t>
      </w:r>
      <w:r w:rsidR="005D27DF">
        <w:rPr>
          <w:rFonts w:hint="eastAsia"/>
        </w:rPr>
        <w:t>T</w:t>
      </w:r>
      <w:r w:rsidRPr="00EB58A9">
        <w:t xml:space="preserve">he majority of </w:t>
      </w:r>
      <w:r w:rsidRPr="00EB58A9">
        <w:rPr>
          <w:rStyle w:val="hps"/>
        </w:rPr>
        <w:t>research</w:t>
      </w:r>
      <w:r w:rsidRPr="00EB58A9">
        <w:t xml:space="preserve"> </w:t>
      </w:r>
      <w:r w:rsidRPr="00EB58A9">
        <w:rPr>
          <w:rStyle w:val="hps"/>
        </w:rPr>
        <w:t>focused on the</w:t>
      </w:r>
      <w:r w:rsidRPr="00EB58A9">
        <w:t xml:space="preserve"> </w:t>
      </w:r>
      <w:r w:rsidRPr="00EB58A9">
        <w:rPr>
          <w:rStyle w:val="hps"/>
        </w:rPr>
        <w:t>developed regions of</w:t>
      </w:r>
      <w:r w:rsidRPr="00EB58A9">
        <w:t xml:space="preserve"> </w:t>
      </w:r>
      <w:r w:rsidRPr="00EB58A9">
        <w:rPr>
          <w:rStyle w:val="hps"/>
        </w:rPr>
        <w:t xml:space="preserve">the automotive </w:t>
      </w:r>
      <w:proofErr w:type="gramStart"/>
      <w:r w:rsidRPr="00EB58A9">
        <w:rPr>
          <w:rStyle w:val="hps"/>
        </w:rPr>
        <w:t>industry</w:t>
      </w:r>
      <w:r w:rsidR="00B74768" w:rsidRPr="00EB58A9">
        <w:rPr>
          <w:rStyle w:val="hps"/>
        </w:rPr>
        <w:t xml:space="preserve"> </w:t>
      </w:r>
      <w:proofErr w:type="gramEnd"/>
      <w:r w:rsidR="00D43DEA" w:rsidRPr="00EB58A9">
        <w:rPr>
          <w:rStyle w:val="af5"/>
          <w:vertAlign w:val="baseline"/>
        </w:rPr>
        <w:t>[</w:t>
      </w:r>
      <w:r w:rsidR="00D43DEA" w:rsidRPr="00EB58A9">
        <w:rPr>
          <w:rStyle w:val="af5"/>
          <w:vertAlign w:val="baseline"/>
        </w:rPr>
        <w:endnoteReference w:id="2"/>
      </w:r>
      <w:r w:rsidR="00D43DEA" w:rsidRPr="00EB58A9">
        <w:rPr>
          <w:rStyle w:val="af5"/>
          <w:vertAlign w:val="baseline"/>
        </w:rPr>
        <w:t>]</w:t>
      </w:r>
      <w:r w:rsidR="00EB58A9" w:rsidRPr="00EB58A9">
        <w:t>,</w:t>
      </w:r>
      <w:r w:rsidR="00B934B9">
        <w:rPr>
          <w:rFonts w:hint="eastAsia"/>
        </w:rPr>
        <w:t xml:space="preserve"> </w:t>
      </w:r>
      <w:r w:rsidR="00D43DEA" w:rsidRPr="00EB58A9">
        <w:rPr>
          <w:rStyle w:val="af5"/>
          <w:vertAlign w:val="baseline"/>
        </w:rPr>
        <w:t>[</w:t>
      </w:r>
      <w:bookmarkStart w:id="4" w:name="_Ref386552266"/>
      <w:r w:rsidR="00D43DEA" w:rsidRPr="00EB58A9">
        <w:rPr>
          <w:rStyle w:val="af5"/>
          <w:vertAlign w:val="baseline"/>
        </w:rPr>
        <w:endnoteReference w:id="3"/>
      </w:r>
      <w:bookmarkEnd w:id="4"/>
      <w:r w:rsidR="00D43DEA" w:rsidRPr="00EB58A9">
        <w:rPr>
          <w:rStyle w:val="af5"/>
          <w:vertAlign w:val="baseline"/>
        </w:rPr>
        <w:t>]</w:t>
      </w:r>
      <w:r w:rsidR="00FD6B5A" w:rsidRPr="00EB58A9">
        <w:t>.</w:t>
      </w:r>
    </w:p>
    <w:p w:rsidR="008D1199" w:rsidRPr="00EB58A9" w:rsidRDefault="008D1199" w:rsidP="00EB58A9">
      <w:pPr>
        <w:rPr>
          <w:rFonts w:eastAsiaTheme="minorEastAsia" w:cs="Times New Roman"/>
          <w:szCs w:val="24"/>
        </w:rPr>
      </w:pPr>
    </w:p>
    <w:p w:rsidR="008D1199" w:rsidRPr="00F831BC" w:rsidRDefault="005D27DF" w:rsidP="00F831BC">
      <w:pPr>
        <w:rPr>
          <w:rFonts w:eastAsiaTheme="minorEastAsia" w:cs="Times New Roman"/>
          <w:szCs w:val="24"/>
        </w:rPr>
      </w:pPr>
      <w:r>
        <w:rPr>
          <w:rFonts w:eastAsia="宋体" w:cs="Times New Roman" w:hint="eastAsia"/>
          <w:kern w:val="0"/>
          <w:szCs w:val="24"/>
        </w:rPr>
        <w:lastRenderedPageBreak/>
        <w:t xml:space="preserve">The </w:t>
      </w:r>
      <w:r w:rsidR="0035203B">
        <w:rPr>
          <w:rFonts w:eastAsia="宋体" w:cs="Times New Roman" w:hint="eastAsia"/>
          <w:kern w:val="0"/>
          <w:szCs w:val="24"/>
        </w:rPr>
        <w:t>r</w:t>
      </w:r>
      <w:r w:rsidR="008D1199" w:rsidRPr="00EB58A9">
        <w:rPr>
          <w:rFonts w:eastAsia="宋体" w:cs="Times New Roman"/>
          <w:kern w:val="0"/>
          <w:szCs w:val="24"/>
        </w:rPr>
        <w:t xml:space="preserve">oad Traffic Sign Detection and Recognition </w:t>
      </w:r>
      <w:r w:rsidR="00FD6B5A" w:rsidRPr="00EB58A9">
        <w:rPr>
          <w:rFonts w:eastAsia="宋体" w:cs="Times New Roman"/>
          <w:kern w:val="0"/>
          <w:szCs w:val="24"/>
        </w:rPr>
        <w:t>(TSDR</w:t>
      </w:r>
      <w:r w:rsidR="00892B45">
        <w:rPr>
          <w:rFonts w:eastAsia="宋体" w:cs="Times New Roman" w:hint="eastAsia"/>
          <w:kern w:val="0"/>
          <w:szCs w:val="24"/>
        </w:rPr>
        <w:t>)</w:t>
      </w:r>
      <w:r w:rsidR="00F831BC">
        <w:rPr>
          <w:rFonts w:eastAsiaTheme="minorEastAsia" w:cs="Times New Roman" w:hint="eastAsia"/>
          <w:szCs w:val="24"/>
        </w:rPr>
        <w:t xml:space="preserve"> </w:t>
      </w:r>
      <w:r w:rsidR="00892B45" w:rsidRPr="00EB58A9">
        <w:rPr>
          <w:rFonts w:eastAsia="宋体" w:cs="Times New Roman"/>
          <w:kern w:val="0"/>
          <w:szCs w:val="24"/>
        </w:rPr>
        <w:t>system</w:t>
      </w:r>
      <w:r w:rsidR="00892B45">
        <w:rPr>
          <w:rFonts w:eastAsiaTheme="minorEastAsia" w:cs="Times New Roman" w:hint="eastAsia"/>
          <w:szCs w:val="24"/>
        </w:rPr>
        <w:t xml:space="preserve"> </w:t>
      </w:r>
      <w:r w:rsidR="00F831BC">
        <w:rPr>
          <w:rFonts w:eastAsiaTheme="minorEastAsia" w:cs="Times New Roman" w:hint="eastAsia"/>
          <w:szCs w:val="24"/>
        </w:rPr>
        <w:t xml:space="preserve">is </w:t>
      </w:r>
      <w:r>
        <w:rPr>
          <w:rFonts w:eastAsiaTheme="minorEastAsia" w:cs="Times New Roman" w:hint="eastAsia"/>
          <w:szCs w:val="24"/>
        </w:rPr>
        <w:t xml:space="preserve">a </w:t>
      </w:r>
      <w:r>
        <w:rPr>
          <w:rFonts w:cs="Times New Roman"/>
          <w:szCs w:val="24"/>
        </w:rPr>
        <w:t>smart system</w:t>
      </w:r>
      <w:r>
        <w:rPr>
          <w:rFonts w:eastAsiaTheme="minorEastAsia" w:cs="Times New Roman" w:hint="eastAsia"/>
          <w:szCs w:val="24"/>
        </w:rPr>
        <w:t xml:space="preserve"> </w:t>
      </w:r>
      <w:r w:rsidR="008D1199" w:rsidRPr="00EB58A9">
        <w:rPr>
          <w:rFonts w:cs="Times New Roman"/>
          <w:szCs w:val="24"/>
        </w:rPr>
        <w:t>designed to help drivers react properly in dangerous traffic situations</w:t>
      </w:r>
      <w:r w:rsidR="00F831BC">
        <w:rPr>
          <w:rFonts w:eastAsiaTheme="minorEastAsia" w:cs="Times New Roman" w:hint="eastAsia"/>
          <w:szCs w:val="24"/>
        </w:rPr>
        <w:t>.</w:t>
      </w:r>
      <w:r w:rsidR="008D1199" w:rsidRPr="00EB58A9">
        <w:rPr>
          <w:rFonts w:eastAsia="宋体" w:cs="Times New Roman"/>
          <w:kern w:val="0"/>
          <w:szCs w:val="24"/>
        </w:rPr>
        <w:t xml:space="preserve"> </w:t>
      </w:r>
      <w:r w:rsidR="00F831BC">
        <w:rPr>
          <w:rFonts w:eastAsia="宋体" w:cs="Times New Roman" w:hint="eastAsia"/>
          <w:kern w:val="0"/>
          <w:szCs w:val="24"/>
        </w:rPr>
        <w:t xml:space="preserve">It </w:t>
      </w:r>
      <w:r w:rsidR="008D1199" w:rsidRPr="00EB58A9">
        <w:rPr>
          <w:rFonts w:eastAsia="宋体" w:cs="Times New Roman"/>
          <w:kern w:val="0"/>
          <w:szCs w:val="24"/>
        </w:rPr>
        <w:t>is one of the unresolved problems in ITS research areas</w:t>
      </w:r>
      <w:r w:rsidR="00AE4486">
        <w:rPr>
          <w:rFonts w:eastAsia="宋体" w:cs="Times New Roman" w:hint="eastAsia"/>
          <w:kern w:val="0"/>
          <w:szCs w:val="24"/>
        </w:rPr>
        <w:t>.</w:t>
      </w:r>
      <w:r w:rsidR="008D1199" w:rsidRPr="00EB58A9">
        <w:rPr>
          <w:rFonts w:eastAsia="宋体" w:cs="Times New Roman"/>
          <w:kern w:val="0"/>
          <w:szCs w:val="24"/>
        </w:rPr>
        <w:t xml:space="preserve"> </w:t>
      </w:r>
      <w:r w:rsidR="00805E4E">
        <w:rPr>
          <w:rFonts w:eastAsia="宋体" w:cs="Times New Roman" w:hint="eastAsia"/>
          <w:kern w:val="0"/>
          <w:szCs w:val="24"/>
        </w:rPr>
        <w:t xml:space="preserve">Moreover, </w:t>
      </w:r>
      <w:r w:rsidR="00AE4486">
        <w:rPr>
          <w:rFonts w:eastAsia="宋体" w:cs="Times New Roman" w:hint="eastAsia"/>
          <w:kern w:val="0"/>
          <w:szCs w:val="24"/>
        </w:rPr>
        <w:t xml:space="preserve">it </w:t>
      </w:r>
      <w:r w:rsidR="008D1199" w:rsidRPr="00EB58A9">
        <w:rPr>
          <w:rFonts w:eastAsia="宋体" w:cs="Times New Roman"/>
          <w:kern w:val="0"/>
          <w:szCs w:val="24"/>
        </w:rPr>
        <w:t>is one of the real difficult</w:t>
      </w:r>
      <w:r w:rsidR="00583E12" w:rsidRPr="00EB58A9">
        <w:rPr>
          <w:rFonts w:eastAsia="宋体" w:cs="Times New Roman"/>
          <w:kern w:val="0"/>
          <w:szCs w:val="24"/>
        </w:rPr>
        <w:t xml:space="preserve"> problems</w:t>
      </w:r>
      <w:r w:rsidR="008D1199" w:rsidRPr="00EB58A9">
        <w:rPr>
          <w:rFonts w:eastAsia="宋体" w:cs="Times New Roman"/>
          <w:kern w:val="0"/>
          <w:szCs w:val="24"/>
        </w:rPr>
        <w:t xml:space="preserve"> </w:t>
      </w:r>
      <w:r w:rsidR="00AE4486">
        <w:rPr>
          <w:rFonts w:eastAsia="宋体" w:cs="Times New Roman" w:hint="eastAsia"/>
          <w:kern w:val="0"/>
          <w:szCs w:val="24"/>
        </w:rPr>
        <w:t>for</w:t>
      </w:r>
      <w:r w:rsidR="008D1199" w:rsidRPr="00EB58A9">
        <w:rPr>
          <w:rFonts w:eastAsia="宋体" w:cs="Times New Roman"/>
          <w:kern w:val="0"/>
          <w:szCs w:val="24"/>
        </w:rPr>
        <w:t xml:space="preserve"> pattern recognition</w:t>
      </w:r>
      <w:r w:rsidR="008D1199" w:rsidRPr="00EB58A9">
        <w:rPr>
          <w:rFonts w:eastAsiaTheme="minorEastAsia" w:cs="Times New Roman"/>
          <w:szCs w:val="24"/>
        </w:rPr>
        <w:t>.</w:t>
      </w:r>
      <w:r w:rsidR="00AE4486">
        <w:rPr>
          <w:rFonts w:eastAsia="宋体" w:cs="Times New Roman" w:hint="eastAsia"/>
          <w:kern w:val="0"/>
          <w:szCs w:val="24"/>
        </w:rPr>
        <w:t xml:space="preserve"> </w:t>
      </w:r>
      <w:r w:rsidR="008D1199" w:rsidRPr="00EB58A9">
        <w:rPr>
          <w:rFonts w:eastAsia="宋体" w:cs="Times New Roman"/>
          <w:kern w:val="0"/>
          <w:szCs w:val="24"/>
        </w:rPr>
        <w:t>In</w:t>
      </w:r>
      <w:r w:rsidR="00AE4486">
        <w:rPr>
          <w:rFonts w:eastAsia="宋体" w:cs="Times New Roman" w:hint="eastAsia"/>
          <w:kern w:val="0"/>
          <w:szCs w:val="24"/>
        </w:rPr>
        <w:t xml:space="preserve"> </w:t>
      </w:r>
      <w:r w:rsidR="008D1199" w:rsidRPr="00EB58A9">
        <w:rPr>
          <w:rFonts w:eastAsia="宋体" w:cs="Times New Roman"/>
          <w:kern w:val="0"/>
          <w:szCs w:val="24"/>
        </w:rPr>
        <w:t>automotive vision systems, how to effectively identify traffic sign</w:t>
      </w:r>
      <w:r w:rsidR="00AE4486">
        <w:rPr>
          <w:rFonts w:eastAsia="宋体" w:cs="Times New Roman"/>
          <w:kern w:val="0"/>
          <w:szCs w:val="24"/>
        </w:rPr>
        <w:t xml:space="preserve">s is a very important research </w:t>
      </w:r>
      <w:r w:rsidR="00AE4486">
        <w:rPr>
          <w:rFonts w:eastAsia="宋体" w:cs="Times New Roman" w:hint="eastAsia"/>
          <w:kern w:val="0"/>
          <w:szCs w:val="24"/>
        </w:rPr>
        <w:t>concern</w:t>
      </w:r>
      <w:r w:rsidR="008D1199" w:rsidRPr="00EB58A9">
        <w:rPr>
          <w:rFonts w:eastAsia="宋体" w:cs="Times New Roman"/>
          <w:kern w:val="0"/>
          <w:szCs w:val="24"/>
        </w:rPr>
        <w:t xml:space="preserve">. As an important subsystem of </w:t>
      </w:r>
      <w:r w:rsidR="00FD6B5A" w:rsidRPr="00EB58A9">
        <w:rPr>
          <w:rFonts w:eastAsia="宋体" w:cs="Times New Roman"/>
          <w:kern w:val="0"/>
          <w:szCs w:val="24"/>
        </w:rPr>
        <w:t>ADAS</w:t>
      </w:r>
      <w:r w:rsidR="008D1199" w:rsidRPr="00EB58A9">
        <w:rPr>
          <w:rFonts w:eastAsia="宋体" w:cs="Times New Roman"/>
          <w:kern w:val="0"/>
          <w:szCs w:val="24"/>
        </w:rPr>
        <w:t xml:space="preserve">, TSDR </w:t>
      </w:r>
      <w:r w:rsidR="00805E4E">
        <w:rPr>
          <w:rFonts w:eastAsia="宋体" w:cs="Times New Roman" w:hint="eastAsia"/>
          <w:kern w:val="0"/>
          <w:szCs w:val="24"/>
        </w:rPr>
        <w:t xml:space="preserve">system </w:t>
      </w:r>
      <w:r w:rsidR="008D1199" w:rsidRPr="00EB58A9">
        <w:rPr>
          <w:rFonts w:eastAsia="宋体" w:cs="Times New Roman"/>
          <w:kern w:val="0"/>
          <w:szCs w:val="24"/>
        </w:rPr>
        <w:t xml:space="preserve">is bound to </w:t>
      </w:r>
      <w:r w:rsidR="00AE4486">
        <w:rPr>
          <w:rFonts w:eastAsia="宋体" w:cs="Times New Roman" w:hint="eastAsia"/>
          <w:kern w:val="0"/>
          <w:szCs w:val="24"/>
        </w:rPr>
        <w:t>obtain</w:t>
      </w:r>
      <w:r w:rsidR="008D1199" w:rsidRPr="00EB58A9">
        <w:rPr>
          <w:rFonts w:eastAsia="宋体" w:cs="Times New Roman"/>
          <w:kern w:val="0"/>
          <w:szCs w:val="24"/>
        </w:rPr>
        <w:t xml:space="preserve"> a wider range of applications. </w:t>
      </w:r>
      <w:r w:rsidR="00805E4E">
        <w:rPr>
          <w:rFonts w:eastAsia="宋体" w:cs="Times New Roman"/>
          <w:kern w:val="0"/>
          <w:szCs w:val="24"/>
        </w:rPr>
        <w:t>Furthermore</w:t>
      </w:r>
      <w:r w:rsidR="00AE4486">
        <w:rPr>
          <w:rFonts w:eastAsia="宋体" w:cs="Times New Roman" w:hint="eastAsia"/>
          <w:kern w:val="0"/>
          <w:szCs w:val="24"/>
        </w:rPr>
        <w:t>,</w:t>
      </w:r>
      <w:r w:rsidR="008D1199" w:rsidRPr="00EB58A9">
        <w:rPr>
          <w:rFonts w:eastAsia="宋体" w:cs="Times New Roman"/>
          <w:kern w:val="0"/>
          <w:szCs w:val="24"/>
        </w:rPr>
        <w:t xml:space="preserve"> it is one of the essential components of future automotive </w:t>
      </w:r>
      <w:r w:rsidR="00F831BC">
        <w:rPr>
          <w:rFonts w:eastAsia="宋体" w:cs="Times New Roman" w:hint="eastAsia"/>
          <w:kern w:val="0"/>
          <w:szCs w:val="24"/>
        </w:rPr>
        <w:t xml:space="preserve">driving and </w:t>
      </w:r>
      <w:r w:rsidR="00AE4486">
        <w:rPr>
          <w:rFonts w:eastAsia="宋体" w:cs="Times New Roman" w:hint="eastAsia"/>
          <w:kern w:val="0"/>
          <w:szCs w:val="24"/>
        </w:rPr>
        <w:t xml:space="preserve">the </w:t>
      </w:r>
      <w:r w:rsidR="008D1199" w:rsidRPr="00EB58A9">
        <w:rPr>
          <w:rFonts w:eastAsia="宋体" w:cs="Times New Roman"/>
          <w:kern w:val="0"/>
          <w:szCs w:val="24"/>
        </w:rPr>
        <w:t>semi-automatic driving system. In addition, in the electronic traffic maps, automatically identif</w:t>
      </w:r>
      <w:r w:rsidR="00805E4E">
        <w:rPr>
          <w:rFonts w:eastAsia="宋体" w:cs="Times New Roman" w:hint="eastAsia"/>
          <w:kern w:val="0"/>
          <w:szCs w:val="24"/>
        </w:rPr>
        <w:t>ying</w:t>
      </w:r>
      <w:r w:rsidR="008D1199" w:rsidRPr="00EB58A9">
        <w:rPr>
          <w:rFonts w:eastAsia="宋体" w:cs="Times New Roman"/>
          <w:kern w:val="0"/>
          <w:szCs w:val="24"/>
        </w:rPr>
        <w:t xml:space="preserve"> traffic signs will provide necessary information for the position of the vehicle. Therefore, research of TSDR </w:t>
      </w:r>
      <w:r w:rsidR="00AE4486">
        <w:rPr>
          <w:rFonts w:eastAsia="宋体" w:cs="Times New Roman" w:hint="eastAsia"/>
          <w:kern w:val="0"/>
          <w:szCs w:val="24"/>
        </w:rPr>
        <w:t>is</w:t>
      </w:r>
      <w:r w:rsidR="008D1199" w:rsidRPr="00EB58A9">
        <w:rPr>
          <w:rFonts w:eastAsia="宋体" w:cs="Times New Roman"/>
          <w:kern w:val="0"/>
          <w:szCs w:val="24"/>
        </w:rPr>
        <w:t xml:space="preserve"> extremely important for both practical</w:t>
      </w:r>
      <w:r w:rsidR="00583E12" w:rsidRPr="00EB58A9">
        <w:rPr>
          <w:rFonts w:eastAsia="宋体" w:cs="Times New Roman"/>
          <w:kern w:val="0"/>
          <w:szCs w:val="24"/>
        </w:rPr>
        <w:t xml:space="preserve"> </w:t>
      </w:r>
      <w:r w:rsidR="008D1199" w:rsidRPr="00EB58A9">
        <w:rPr>
          <w:rFonts w:eastAsia="宋体" w:cs="Times New Roman"/>
          <w:kern w:val="0"/>
          <w:szCs w:val="24"/>
        </w:rPr>
        <w:t xml:space="preserve">significance and application value and </w:t>
      </w:r>
      <w:r w:rsidR="00AE4486">
        <w:rPr>
          <w:rFonts w:eastAsia="宋体" w:cs="Times New Roman" w:hint="eastAsia"/>
          <w:kern w:val="0"/>
          <w:szCs w:val="24"/>
        </w:rPr>
        <w:t>it has</w:t>
      </w:r>
      <w:r w:rsidR="008D1199" w:rsidRPr="00EB58A9">
        <w:rPr>
          <w:rFonts w:cs="Times New Roman"/>
          <w:szCs w:val="24"/>
        </w:rPr>
        <w:t xml:space="preserve"> become that much </w:t>
      </w:r>
      <w:r w:rsidR="00AE4486">
        <w:rPr>
          <w:rFonts w:eastAsiaTheme="minorEastAsia" w:cs="Times New Roman" w:hint="eastAsia"/>
          <w:szCs w:val="24"/>
        </w:rPr>
        <w:t xml:space="preserve">more </w:t>
      </w:r>
      <w:r w:rsidR="008D1199" w:rsidRPr="00EB58A9">
        <w:rPr>
          <w:rFonts w:cs="Times New Roman"/>
          <w:szCs w:val="24"/>
        </w:rPr>
        <w:t>necessary.</w:t>
      </w:r>
    </w:p>
    <w:p w:rsidR="008D1199" w:rsidRPr="00EB58A9" w:rsidRDefault="008D1199" w:rsidP="00EB58A9">
      <w:pPr>
        <w:widowControl/>
        <w:rPr>
          <w:rFonts w:eastAsia="宋体" w:cs="Times New Roman"/>
          <w:kern w:val="0"/>
          <w:szCs w:val="24"/>
        </w:rPr>
      </w:pPr>
    </w:p>
    <w:p w:rsidR="0081657E" w:rsidRPr="00EB58A9" w:rsidRDefault="0081657E" w:rsidP="00EB58A9">
      <w:pPr>
        <w:rPr>
          <w:rFonts w:cs="Times New Roman"/>
          <w:szCs w:val="24"/>
        </w:rPr>
      </w:pPr>
      <w:r w:rsidRPr="00EB58A9">
        <w:rPr>
          <w:rFonts w:cs="Times New Roman"/>
          <w:szCs w:val="24"/>
        </w:rPr>
        <w:t xml:space="preserve">In </w:t>
      </w:r>
      <w:r w:rsidR="00F831BC">
        <w:rPr>
          <w:rFonts w:eastAsiaTheme="minorEastAsia" w:cs="Times New Roman" w:hint="eastAsia"/>
          <w:szCs w:val="24"/>
        </w:rPr>
        <w:t>our</w:t>
      </w:r>
      <w:r w:rsidRPr="00EB58A9">
        <w:rPr>
          <w:rFonts w:cs="Times New Roman"/>
          <w:szCs w:val="24"/>
        </w:rPr>
        <w:t xml:space="preserve"> research, </w:t>
      </w:r>
      <w:r w:rsidR="00957622">
        <w:rPr>
          <w:rFonts w:eastAsiaTheme="minorEastAsia" w:cs="Times New Roman"/>
          <w:szCs w:val="24"/>
        </w:rPr>
        <w:t xml:space="preserve">a system </w:t>
      </w:r>
      <w:r w:rsidR="00957622" w:rsidRPr="00EB58A9">
        <w:rPr>
          <w:rFonts w:cs="Times New Roman"/>
          <w:szCs w:val="24"/>
        </w:rPr>
        <w:t>that prevents</w:t>
      </w:r>
      <w:r w:rsidRPr="00EB58A9">
        <w:rPr>
          <w:rFonts w:cs="Times New Roman"/>
          <w:szCs w:val="24"/>
        </w:rPr>
        <w:t xml:space="preserve"> accidents</w:t>
      </w:r>
      <w:r w:rsidR="00B41802" w:rsidRPr="00EB58A9">
        <w:rPr>
          <w:rFonts w:eastAsiaTheme="minorEastAsia" w:cs="Times New Roman"/>
          <w:szCs w:val="24"/>
        </w:rPr>
        <w:t xml:space="preserve"> </w:t>
      </w:r>
      <w:r w:rsidR="00AE4486">
        <w:rPr>
          <w:rFonts w:eastAsiaTheme="minorEastAsia" w:cs="Times New Roman" w:hint="eastAsia"/>
          <w:szCs w:val="24"/>
        </w:rPr>
        <w:t>was</w:t>
      </w:r>
      <w:r w:rsidR="00B41802" w:rsidRPr="00EB58A9">
        <w:rPr>
          <w:rFonts w:eastAsiaTheme="minorEastAsia" w:cs="Times New Roman"/>
          <w:szCs w:val="24"/>
        </w:rPr>
        <w:t xml:space="preserve"> designed</w:t>
      </w:r>
      <w:r w:rsidRPr="00EB58A9">
        <w:rPr>
          <w:rFonts w:cs="Times New Roman"/>
          <w:szCs w:val="24"/>
        </w:rPr>
        <w:t xml:space="preserve">. </w:t>
      </w:r>
      <w:r w:rsidR="00F831BC">
        <w:rPr>
          <w:rFonts w:eastAsiaTheme="minorEastAsia" w:cs="Times New Roman" w:hint="eastAsia"/>
          <w:szCs w:val="24"/>
        </w:rPr>
        <w:t>It is b</w:t>
      </w:r>
      <w:r w:rsidRPr="00EB58A9">
        <w:rPr>
          <w:rFonts w:cs="Times New Roman"/>
          <w:szCs w:val="24"/>
        </w:rPr>
        <w:t>uilt directly onto cars</w:t>
      </w:r>
      <w:r w:rsidR="00F831BC">
        <w:rPr>
          <w:rFonts w:eastAsiaTheme="minorEastAsia" w:cs="Times New Roman" w:hint="eastAsia"/>
          <w:szCs w:val="24"/>
        </w:rPr>
        <w:t>,</w:t>
      </w:r>
      <w:r w:rsidRPr="00EB58A9">
        <w:rPr>
          <w:rFonts w:cs="Times New Roman"/>
          <w:szCs w:val="24"/>
        </w:rPr>
        <w:t xml:space="preserve"> </w:t>
      </w:r>
      <w:r w:rsidR="00F831BC">
        <w:rPr>
          <w:rFonts w:eastAsiaTheme="minorEastAsia" w:cs="Times New Roman" w:hint="eastAsia"/>
          <w:szCs w:val="24"/>
        </w:rPr>
        <w:t>and</w:t>
      </w:r>
      <w:r w:rsidRPr="00EB58A9">
        <w:rPr>
          <w:rFonts w:cs="Times New Roman"/>
          <w:szCs w:val="24"/>
        </w:rPr>
        <w:t xml:space="preserve"> interprets traffic signs for drivers. If all drivers had access to this, the number of accidents would </w:t>
      </w:r>
      <w:r w:rsidR="00AE4486">
        <w:rPr>
          <w:rFonts w:eastAsiaTheme="minorEastAsia" w:cs="Times New Roman" w:hint="eastAsia"/>
          <w:szCs w:val="24"/>
        </w:rPr>
        <w:t>decrease</w:t>
      </w:r>
      <w:r w:rsidRPr="00EB58A9">
        <w:rPr>
          <w:rFonts w:cs="Times New Roman"/>
          <w:szCs w:val="24"/>
        </w:rPr>
        <w:t xml:space="preserve"> and traffic would be more </w:t>
      </w:r>
      <w:r w:rsidR="00583E12" w:rsidRPr="00EB58A9">
        <w:rPr>
          <w:rFonts w:cs="Times New Roman"/>
          <w:szCs w:val="24"/>
        </w:rPr>
        <w:t>fluent. The</w:t>
      </w:r>
      <w:r w:rsidRPr="00EB58A9">
        <w:rPr>
          <w:rFonts w:cs="Times New Roman"/>
          <w:szCs w:val="24"/>
        </w:rPr>
        <w:t xml:space="preserve"> TSDR </w:t>
      </w:r>
      <w:r w:rsidR="00892B45">
        <w:rPr>
          <w:rFonts w:eastAsiaTheme="minorEastAsia" w:cs="Times New Roman" w:hint="eastAsia"/>
          <w:szCs w:val="24"/>
        </w:rPr>
        <w:t xml:space="preserve">system </w:t>
      </w:r>
      <w:r w:rsidRPr="00EB58A9">
        <w:rPr>
          <w:rFonts w:cs="Times New Roman"/>
          <w:szCs w:val="24"/>
        </w:rPr>
        <w:t>pick</w:t>
      </w:r>
      <w:r w:rsidR="00892B45">
        <w:rPr>
          <w:rFonts w:eastAsiaTheme="minorEastAsia" w:cs="Times New Roman" w:hint="eastAsia"/>
          <w:szCs w:val="24"/>
        </w:rPr>
        <w:t>s</w:t>
      </w:r>
      <w:r w:rsidRPr="00EB58A9">
        <w:rPr>
          <w:rFonts w:cs="Times New Roman"/>
          <w:szCs w:val="24"/>
        </w:rPr>
        <w:t xml:space="preserve"> up live image</w:t>
      </w:r>
      <w:r w:rsidR="00AE4486">
        <w:rPr>
          <w:rFonts w:eastAsiaTheme="minorEastAsia" w:cs="Times New Roman" w:hint="eastAsia"/>
          <w:szCs w:val="24"/>
        </w:rPr>
        <w:t>s</w:t>
      </w:r>
      <w:r w:rsidRPr="00EB58A9">
        <w:rPr>
          <w:rFonts w:cs="Times New Roman"/>
          <w:szCs w:val="24"/>
        </w:rPr>
        <w:t xml:space="preserve"> or video streams from one or more in-vehicle </w:t>
      </w:r>
      <w:proofErr w:type="gramStart"/>
      <w:r w:rsidR="00E74892" w:rsidRPr="00EB58A9">
        <w:rPr>
          <w:rFonts w:cs="Times New Roman"/>
          <w:szCs w:val="24"/>
        </w:rPr>
        <w:t>cameras</w:t>
      </w:r>
      <w:r w:rsidR="00E74892">
        <w:rPr>
          <w:rFonts w:eastAsiaTheme="minorEastAsia" w:cs="Times New Roman" w:hint="eastAsia"/>
          <w:szCs w:val="24"/>
        </w:rPr>
        <w:t>,</w:t>
      </w:r>
      <w:proofErr w:type="gramEnd"/>
      <w:r w:rsidR="00AE4486">
        <w:rPr>
          <w:rFonts w:eastAsiaTheme="minorEastAsia" w:cs="Times New Roman" w:hint="eastAsia"/>
          <w:szCs w:val="24"/>
        </w:rPr>
        <w:t xml:space="preserve"> </w:t>
      </w:r>
      <w:r w:rsidRPr="00EB58A9">
        <w:rPr>
          <w:rFonts w:cs="Times New Roman"/>
          <w:szCs w:val="24"/>
        </w:rPr>
        <w:t>analyze</w:t>
      </w:r>
      <w:r w:rsidR="00AE4486">
        <w:rPr>
          <w:rFonts w:cs="Times New Roman"/>
          <w:szCs w:val="24"/>
        </w:rPr>
        <w:t xml:space="preserve"> them and provide</w:t>
      </w:r>
      <w:r w:rsidR="00AE4486">
        <w:rPr>
          <w:rFonts w:eastAsiaTheme="minorEastAsia" w:cs="Times New Roman" w:hint="eastAsia"/>
          <w:szCs w:val="24"/>
        </w:rPr>
        <w:t xml:space="preserve"> </w:t>
      </w:r>
      <w:r w:rsidRPr="00EB58A9">
        <w:rPr>
          <w:rFonts w:cs="Times New Roman"/>
          <w:szCs w:val="24"/>
        </w:rPr>
        <w:t>user</w:t>
      </w:r>
      <w:r w:rsidR="002A450E">
        <w:rPr>
          <w:rFonts w:eastAsiaTheme="minorEastAsia" w:cs="Times New Roman" w:hint="eastAsia"/>
          <w:szCs w:val="24"/>
        </w:rPr>
        <w:t>-</w:t>
      </w:r>
      <w:r w:rsidRPr="00EB58A9">
        <w:rPr>
          <w:rFonts w:cs="Times New Roman"/>
          <w:szCs w:val="24"/>
        </w:rPr>
        <w:t>friendly and recognizable traffic signs to the driver.</w:t>
      </w:r>
    </w:p>
    <w:p w:rsidR="0081657E" w:rsidRPr="00EB58A9" w:rsidRDefault="0081657E" w:rsidP="00EB58A9">
      <w:pPr>
        <w:spacing w:line="276" w:lineRule="auto"/>
        <w:rPr>
          <w:rFonts w:cs="Times New Roman"/>
          <w:szCs w:val="24"/>
        </w:rPr>
      </w:pPr>
    </w:p>
    <w:p w:rsidR="0081657E" w:rsidRPr="00B934B9" w:rsidRDefault="0081657E" w:rsidP="00B934B9">
      <w:pPr>
        <w:pStyle w:val="2"/>
      </w:pPr>
      <w:bookmarkStart w:id="5" w:name="_Toc388350395"/>
      <w:r w:rsidRPr="00B934B9">
        <w:t>1.2 Thesis Outline</w:t>
      </w:r>
      <w:bookmarkEnd w:id="5"/>
      <w:r w:rsidRPr="00B934B9">
        <w:t xml:space="preserve"> </w:t>
      </w:r>
    </w:p>
    <w:p w:rsidR="0081657E" w:rsidRPr="00EB58A9" w:rsidRDefault="0081657E" w:rsidP="00497F45">
      <w:pPr>
        <w:rPr>
          <w:rFonts w:cs="Times New Roman"/>
          <w:szCs w:val="24"/>
        </w:rPr>
      </w:pPr>
      <w:r w:rsidRPr="00EB58A9">
        <w:rPr>
          <w:rFonts w:cs="Times New Roman"/>
          <w:szCs w:val="24"/>
        </w:rPr>
        <w:t xml:space="preserve">In Chapter 1, </w:t>
      </w:r>
      <w:r w:rsidR="00794E7C" w:rsidRPr="00EB58A9">
        <w:rPr>
          <w:rFonts w:eastAsiaTheme="minorEastAsia" w:cs="Times New Roman"/>
          <w:szCs w:val="24"/>
        </w:rPr>
        <w:t>we</w:t>
      </w:r>
      <w:r w:rsidRPr="00EB58A9">
        <w:rPr>
          <w:rFonts w:cs="Times New Roman"/>
          <w:szCs w:val="24"/>
        </w:rPr>
        <w:t xml:space="preserve"> explain why </w:t>
      </w:r>
      <w:r w:rsidR="00794E7C" w:rsidRPr="00EB58A9">
        <w:rPr>
          <w:rFonts w:eastAsiaTheme="minorEastAsia" w:cs="Times New Roman"/>
          <w:szCs w:val="24"/>
        </w:rPr>
        <w:t>we</w:t>
      </w:r>
      <w:r w:rsidRPr="00EB58A9">
        <w:rPr>
          <w:rFonts w:cs="Times New Roman"/>
          <w:szCs w:val="24"/>
        </w:rPr>
        <w:t xml:space="preserve"> built the TSDR</w:t>
      </w:r>
      <w:r w:rsidR="00892B45">
        <w:rPr>
          <w:rFonts w:eastAsiaTheme="minorEastAsia" w:cs="Times New Roman" w:hint="eastAsia"/>
          <w:szCs w:val="24"/>
        </w:rPr>
        <w:t xml:space="preserve"> </w:t>
      </w:r>
      <w:r w:rsidR="000C4A4A">
        <w:rPr>
          <w:rFonts w:eastAsiaTheme="minorEastAsia" w:cs="Times New Roman" w:hint="eastAsia"/>
          <w:szCs w:val="24"/>
        </w:rPr>
        <w:t>s</w:t>
      </w:r>
      <w:r w:rsidR="00892B45">
        <w:rPr>
          <w:rFonts w:eastAsiaTheme="minorEastAsia" w:cs="Times New Roman" w:hint="eastAsia"/>
          <w:szCs w:val="24"/>
        </w:rPr>
        <w:t>ystem</w:t>
      </w:r>
      <w:r w:rsidRPr="00EB58A9">
        <w:rPr>
          <w:rFonts w:cs="Times New Roman"/>
          <w:szCs w:val="24"/>
        </w:rPr>
        <w:t xml:space="preserve">. In Chapter 2, </w:t>
      </w:r>
      <w:r w:rsidR="00794E7C" w:rsidRPr="00EB58A9">
        <w:rPr>
          <w:rFonts w:eastAsiaTheme="minorEastAsia" w:cs="Times New Roman"/>
          <w:szCs w:val="24"/>
        </w:rPr>
        <w:t>we</w:t>
      </w:r>
      <w:r w:rsidRPr="00EB58A9">
        <w:rPr>
          <w:rFonts w:cs="Times New Roman"/>
          <w:szCs w:val="24"/>
        </w:rPr>
        <w:t xml:space="preserve"> discuss the </w:t>
      </w:r>
      <w:r w:rsidR="000C4A4A">
        <w:rPr>
          <w:rFonts w:eastAsiaTheme="minorEastAsia" w:cs="Times New Roman" w:hint="eastAsia"/>
          <w:szCs w:val="24"/>
        </w:rPr>
        <w:t xml:space="preserve">related work </w:t>
      </w:r>
      <w:r w:rsidR="00AE4486">
        <w:rPr>
          <w:rFonts w:eastAsiaTheme="minorEastAsia" w:cs="Times New Roman" w:hint="eastAsia"/>
          <w:szCs w:val="24"/>
        </w:rPr>
        <w:t xml:space="preserve">in the context </w:t>
      </w:r>
      <w:r w:rsidRPr="00EB58A9">
        <w:rPr>
          <w:rFonts w:cs="Times New Roman"/>
          <w:szCs w:val="24"/>
        </w:rPr>
        <w:t>of different techniq</w:t>
      </w:r>
      <w:r w:rsidR="000C4A4A">
        <w:rPr>
          <w:rFonts w:cs="Times New Roman"/>
          <w:szCs w:val="24"/>
        </w:rPr>
        <w:t>ues already used in this field</w:t>
      </w:r>
      <w:r w:rsidR="00AE4486">
        <w:rPr>
          <w:rFonts w:eastAsiaTheme="minorEastAsia" w:cs="Times New Roman" w:hint="eastAsia"/>
          <w:szCs w:val="24"/>
        </w:rPr>
        <w:t xml:space="preserve">. </w:t>
      </w:r>
      <w:r w:rsidRPr="00EB58A9">
        <w:rPr>
          <w:rFonts w:cs="Times New Roman"/>
          <w:szCs w:val="24"/>
        </w:rPr>
        <w:t xml:space="preserve">In Chapter 3, </w:t>
      </w:r>
      <w:r w:rsidR="00794E7C" w:rsidRPr="00EB58A9">
        <w:rPr>
          <w:rFonts w:eastAsiaTheme="minorEastAsia" w:cs="Times New Roman"/>
          <w:szCs w:val="24"/>
        </w:rPr>
        <w:t>we</w:t>
      </w:r>
      <w:r w:rsidRPr="00EB58A9">
        <w:rPr>
          <w:rFonts w:cs="Times New Roman"/>
          <w:szCs w:val="24"/>
        </w:rPr>
        <w:t xml:space="preserve"> create a data</w:t>
      </w:r>
      <w:r w:rsidR="00AE4486">
        <w:rPr>
          <w:rFonts w:eastAsiaTheme="minorEastAsia" w:cs="Times New Roman" w:hint="eastAsia"/>
          <w:szCs w:val="24"/>
        </w:rPr>
        <w:t>set</w:t>
      </w:r>
      <w:r w:rsidRPr="00EB58A9">
        <w:rPr>
          <w:rFonts w:cs="Times New Roman"/>
          <w:szCs w:val="24"/>
        </w:rPr>
        <w:t xml:space="preserve"> that will be updated daily with all the North American traffic signs, especially </w:t>
      </w:r>
      <w:r w:rsidR="00AE4486">
        <w:rPr>
          <w:rFonts w:eastAsiaTheme="minorEastAsia" w:cs="Times New Roman" w:hint="eastAsia"/>
          <w:szCs w:val="24"/>
        </w:rPr>
        <w:t xml:space="preserve">with </w:t>
      </w:r>
      <w:r w:rsidRPr="00EB58A9">
        <w:rPr>
          <w:rFonts w:cs="Times New Roman"/>
          <w:szCs w:val="24"/>
        </w:rPr>
        <w:t xml:space="preserve">those found in Canada. </w:t>
      </w:r>
      <w:r w:rsidR="0072310B">
        <w:rPr>
          <w:rFonts w:eastAsiaTheme="minorEastAsia" w:cs="Times New Roman" w:hint="eastAsia"/>
          <w:szCs w:val="24"/>
        </w:rPr>
        <w:t xml:space="preserve">We </w:t>
      </w:r>
      <w:r w:rsidR="00AE4486">
        <w:rPr>
          <w:rFonts w:eastAsiaTheme="minorEastAsia" w:cs="Times New Roman" w:hint="eastAsia"/>
          <w:szCs w:val="24"/>
        </w:rPr>
        <w:t xml:space="preserve">do this </w:t>
      </w:r>
      <w:r w:rsidR="00AE4486">
        <w:rPr>
          <w:rFonts w:eastAsiaTheme="minorEastAsia" w:cs="Times New Roman"/>
          <w:szCs w:val="24"/>
        </w:rPr>
        <w:t>because</w:t>
      </w:r>
      <w:r w:rsidR="00AE4486">
        <w:rPr>
          <w:rFonts w:eastAsiaTheme="minorEastAsia" w:cs="Times New Roman" w:hint="eastAsia"/>
          <w:szCs w:val="24"/>
        </w:rPr>
        <w:t xml:space="preserve"> there is a </w:t>
      </w:r>
      <w:r w:rsidR="00AE4486" w:rsidRPr="00EB58A9">
        <w:rPr>
          <w:rFonts w:cs="Times New Roman"/>
          <w:szCs w:val="24"/>
        </w:rPr>
        <w:t xml:space="preserve">variety of different kinds of traffic signs in the world </w:t>
      </w:r>
      <w:r w:rsidR="00AE4486">
        <w:rPr>
          <w:rFonts w:eastAsiaTheme="minorEastAsia" w:cs="Times New Roman" w:hint="eastAsia"/>
          <w:szCs w:val="24"/>
        </w:rPr>
        <w:t>and</w:t>
      </w:r>
      <w:r w:rsidR="00AE4486" w:rsidRPr="00EB58A9">
        <w:rPr>
          <w:rFonts w:cs="Times New Roman"/>
          <w:szCs w:val="24"/>
        </w:rPr>
        <w:t xml:space="preserve"> no one single open-sourced data</w:t>
      </w:r>
      <w:r w:rsidR="00AE4486">
        <w:rPr>
          <w:rFonts w:eastAsiaTheme="minorEastAsia" w:cs="Times New Roman" w:hint="eastAsia"/>
          <w:szCs w:val="24"/>
        </w:rPr>
        <w:t>set</w:t>
      </w:r>
      <w:r w:rsidR="00AE4486" w:rsidRPr="00EB58A9">
        <w:rPr>
          <w:rFonts w:cs="Times New Roman"/>
          <w:szCs w:val="24"/>
        </w:rPr>
        <w:t xml:space="preserve"> that contains </w:t>
      </w:r>
      <w:r w:rsidR="00AE4486">
        <w:rPr>
          <w:rFonts w:eastAsiaTheme="minorEastAsia" w:cs="Times New Roman" w:hint="eastAsia"/>
          <w:szCs w:val="24"/>
        </w:rPr>
        <w:t>all of them</w:t>
      </w:r>
      <w:r w:rsidR="00AE4486" w:rsidRPr="00EB58A9">
        <w:rPr>
          <w:rFonts w:cs="Times New Roman"/>
          <w:szCs w:val="24"/>
        </w:rPr>
        <w:t xml:space="preserve">. </w:t>
      </w:r>
      <w:r w:rsidR="00794E7C" w:rsidRPr="00EB58A9">
        <w:rPr>
          <w:rFonts w:eastAsiaTheme="minorEastAsia" w:cs="Times New Roman"/>
          <w:szCs w:val="24"/>
        </w:rPr>
        <w:t>We</w:t>
      </w:r>
      <w:r w:rsidRPr="00EB58A9">
        <w:rPr>
          <w:rFonts w:cs="Times New Roman"/>
          <w:szCs w:val="24"/>
        </w:rPr>
        <w:t xml:space="preserve"> then explain how </w:t>
      </w:r>
      <w:r w:rsidR="00794E7C" w:rsidRPr="00EB58A9">
        <w:rPr>
          <w:rFonts w:eastAsiaTheme="minorEastAsia" w:cs="Times New Roman"/>
          <w:szCs w:val="24"/>
        </w:rPr>
        <w:t>we</w:t>
      </w:r>
      <w:r w:rsidRPr="00EB58A9">
        <w:rPr>
          <w:rFonts w:cs="Times New Roman"/>
          <w:szCs w:val="24"/>
        </w:rPr>
        <w:t xml:space="preserve"> used the data</w:t>
      </w:r>
      <w:r w:rsidR="00AE4486">
        <w:rPr>
          <w:rFonts w:eastAsiaTheme="minorEastAsia" w:cs="Times New Roman" w:hint="eastAsia"/>
          <w:szCs w:val="24"/>
        </w:rPr>
        <w:t>set</w:t>
      </w:r>
      <w:r w:rsidR="00794E7C" w:rsidRPr="00EB58A9">
        <w:rPr>
          <w:rFonts w:eastAsiaTheme="minorEastAsia" w:cs="Times New Roman"/>
          <w:szCs w:val="24"/>
        </w:rPr>
        <w:t xml:space="preserve"> we</w:t>
      </w:r>
      <w:r w:rsidRPr="00EB58A9">
        <w:rPr>
          <w:rFonts w:cs="Times New Roman"/>
          <w:szCs w:val="24"/>
        </w:rPr>
        <w:t xml:space="preserve"> created to train and test </w:t>
      </w:r>
      <w:r w:rsidR="00794E7C" w:rsidRPr="00EB58A9">
        <w:rPr>
          <w:rFonts w:eastAsiaTheme="minorEastAsia" w:cs="Times New Roman"/>
          <w:szCs w:val="24"/>
        </w:rPr>
        <w:t>our</w:t>
      </w:r>
      <w:r w:rsidRPr="00EB58A9">
        <w:rPr>
          <w:rFonts w:cs="Times New Roman"/>
          <w:szCs w:val="24"/>
        </w:rPr>
        <w:t xml:space="preserve"> final system. </w:t>
      </w:r>
    </w:p>
    <w:p w:rsidR="0081657E" w:rsidRPr="00EB58A9" w:rsidRDefault="0081657E" w:rsidP="00EB58A9">
      <w:pPr>
        <w:rPr>
          <w:rFonts w:cs="Times New Roman"/>
          <w:szCs w:val="24"/>
        </w:rPr>
      </w:pPr>
    </w:p>
    <w:p w:rsidR="0081657E" w:rsidRPr="00AE4486" w:rsidRDefault="00AE4486" w:rsidP="00EB58A9">
      <w:pPr>
        <w:rPr>
          <w:rFonts w:eastAsiaTheme="minorEastAsia" w:cs="Times New Roman"/>
          <w:szCs w:val="24"/>
        </w:rPr>
      </w:pPr>
      <w:r>
        <w:rPr>
          <w:rFonts w:eastAsiaTheme="minorEastAsia" w:cs="Times New Roman" w:hint="eastAsia"/>
          <w:szCs w:val="24"/>
        </w:rPr>
        <w:lastRenderedPageBreak/>
        <w:t>W</w:t>
      </w:r>
      <w:r w:rsidR="00794E7C" w:rsidRPr="00EB58A9">
        <w:rPr>
          <w:rFonts w:eastAsiaTheme="minorEastAsia" w:cs="Times New Roman"/>
          <w:szCs w:val="24"/>
        </w:rPr>
        <w:t>e</w:t>
      </w:r>
      <w:r w:rsidR="0081657E" w:rsidRPr="00EB58A9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then </w:t>
      </w:r>
      <w:r w:rsidR="0081657E" w:rsidRPr="00EB58A9">
        <w:rPr>
          <w:rFonts w:cs="Times New Roman"/>
          <w:szCs w:val="24"/>
        </w:rPr>
        <w:t>present the most important</w:t>
      </w:r>
      <w:r>
        <w:rPr>
          <w:rFonts w:eastAsiaTheme="minorEastAsia" w:cs="Times New Roman" w:hint="eastAsia"/>
          <w:szCs w:val="24"/>
        </w:rPr>
        <w:t xml:space="preserve"> chapter in </w:t>
      </w:r>
      <w:r w:rsidR="004F479D">
        <w:rPr>
          <w:rFonts w:eastAsiaTheme="minorEastAsia" w:cs="Times New Roman" w:hint="eastAsia"/>
          <w:szCs w:val="24"/>
        </w:rPr>
        <w:t>this</w:t>
      </w:r>
      <w:r>
        <w:rPr>
          <w:rFonts w:eastAsiaTheme="minorEastAsia" w:cs="Times New Roman" w:hint="eastAsia"/>
          <w:szCs w:val="24"/>
        </w:rPr>
        <w:t xml:space="preserve"> thesis, C</w:t>
      </w:r>
      <w:r>
        <w:rPr>
          <w:rFonts w:cs="Times New Roman"/>
          <w:szCs w:val="24"/>
        </w:rPr>
        <w:t>hapter 4.</w:t>
      </w:r>
      <w:r>
        <w:rPr>
          <w:rFonts w:eastAsiaTheme="minorEastAsia" w:cs="Times New Roman" w:hint="eastAsia"/>
          <w:szCs w:val="24"/>
        </w:rPr>
        <w:t xml:space="preserve"> </w:t>
      </w:r>
      <w:r w:rsidR="0081657E" w:rsidRPr="00EB58A9">
        <w:rPr>
          <w:rFonts w:cs="Times New Roman"/>
          <w:szCs w:val="24"/>
        </w:rPr>
        <w:t xml:space="preserve">In </w:t>
      </w:r>
      <w:r w:rsidR="004F479D">
        <w:rPr>
          <w:rFonts w:eastAsiaTheme="minorEastAsia" w:cs="Times New Roman" w:hint="eastAsia"/>
          <w:szCs w:val="24"/>
        </w:rPr>
        <w:t>this Chapter</w:t>
      </w:r>
      <w:r w:rsidR="0081657E" w:rsidRPr="00EB58A9">
        <w:rPr>
          <w:rFonts w:cs="Times New Roman"/>
          <w:szCs w:val="24"/>
        </w:rPr>
        <w:t xml:space="preserve">, </w:t>
      </w:r>
      <w:r w:rsidR="00794E7C" w:rsidRPr="00EB58A9">
        <w:rPr>
          <w:rFonts w:eastAsiaTheme="minorEastAsia" w:cs="Times New Roman"/>
          <w:szCs w:val="24"/>
        </w:rPr>
        <w:t>we</w:t>
      </w:r>
      <w:r w:rsidR="0081657E" w:rsidRPr="00EB58A9">
        <w:rPr>
          <w:rFonts w:cs="Times New Roman"/>
          <w:szCs w:val="24"/>
        </w:rPr>
        <w:t xml:space="preserve"> discuss</w:t>
      </w:r>
      <w:r>
        <w:rPr>
          <w:rFonts w:eastAsiaTheme="minorEastAsia" w:cs="Times New Roman" w:hint="eastAsia"/>
          <w:szCs w:val="24"/>
        </w:rPr>
        <w:t xml:space="preserve"> the elements described in the </w:t>
      </w:r>
      <w:r>
        <w:rPr>
          <w:rFonts w:eastAsiaTheme="minorEastAsia" w:cs="Times New Roman"/>
          <w:szCs w:val="24"/>
        </w:rPr>
        <w:t>following</w:t>
      </w:r>
      <w:r>
        <w:rPr>
          <w:rFonts w:eastAsiaTheme="minorEastAsia" w:cs="Times New Roman" w:hint="eastAsia"/>
          <w:szCs w:val="24"/>
        </w:rPr>
        <w:t xml:space="preserve"> three paragraphs</w:t>
      </w:r>
      <w:r w:rsidR="009F41CD">
        <w:rPr>
          <w:rFonts w:eastAsiaTheme="minorEastAsia" w:cs="Times New Roman" w:hint="eastAsia"/>
          <w:szCs w:val="24"/>
        </w:rPr>
        <w:t>.</w:t>
      </w:r>
    </w:p>
    <w:p w:rsidR="0081657E" w:rsidRPr="000C4A4A" w:rsidRDefault="000C4A4A" w:rsidP="00EB58A9">
      <w:pPr>
        <w:rPr>
          <w:rFonts w:eastAsiaTheme="minorEastAsia" w:cs="Times New Roman"/>
          <w:szCs w:val="24"/>
        </w:rPr>
      </w:pPr>
      <w:r>
        <w:rPr>
          <w:rFonts w:cs="Times New Roman"/>
          <w:szCs w:val="24"/>
        </w:rPr>
        <w:t>1.</w:t>
      </w:r>
      <w:r w:rsidRPr="00EB58A9">
        <w:rPr>
          <w:rFonts w:cs="Times New Roman"/>
          <w:szCs w:val="24"/>
        </w:rPr>
        <w:t xml:space="preserve"> </w:t>
      </w:r>
      <w:r w:rsidR="009F41CD">
        <w:rPr>
          <w:rFonts w:eastAsiaTheme="minorEastAsia" w:cs="Times New Roman" w:hint="eastAsia"/>
          <w:szCs w:val="24"/>
        </w:rPr>
        <w:t>We discuss the</w:t>
      </w:r>
      <w:r w:rsidR="0081657E" w:rsidRPr="00EB58A9">
        <w:rPr>
          <w:rFonts w:cs="Times New Roman"/>
          <w:szCs w:val="24"/>
        </w:rPr>
        <w:t xml:space="preserve"> algorithm details for the detection and classification stages </w:t>
      </w:r>
      <w:r w:rsidR="00B41802" w:rsidRPr="00EB58A9">
        <w:rPr>
          <w:rFonts w:eastAsiaTheme="minorEastAsia" w:cs="Times New Roman"/>
          <w:szCs w:val="24"/>
        </w:rPr>
        <w:t>we</w:t>
      </w:r>
      <w:r w:rsidR="0081657E" w:rsidRPr="00EB58A9">
        <w:rPr>
          <w:rFonts w:cs="Times New Roman"/>
          <w:szCs w:val="24"/>
        </w:rPr>
        <w:t xml:space="preserve"> used in this thesis. As the feature descriptor, </w:t>
      </w:r>
      <w:r w:rsidR="00B41802" w:rsidRPr="00EB58A9">
        <w:rPr>
          <w:rFonts w:eastAsiaTheme="minorEastAsia" w:cs="Times New Roman"/>
          <w:szCs w:val="24"/>
        </w:rPr>
        <w:t>we</w:t>
      </w:r>
      <w:r w:rsidR="0081657E" w:rsidRPr="00EB58A9">
        <w:rPr>
          <w:rFonts w:cs="Times New Roman"/>
          <w:szCs w:val="24"/>
        </w:rPr>
        <w:t xml:space="preserve"> introduce the classic descriptor of Histogram of Oriented Gradients</w:t>
      </w:r>
      <w:r w:rsidR="00FD6B5A" w:rsidRPr="00EB58A9">
        <w:rPr>
          <w:rFonts w:eastAsiaTheme="minorEastAsia" w:cs="Times New Roman"/>
          <w:szCs w:val="24"/>
        </w:rPr>
        <w:t xml:space="preserve"> (HOG)</w:t>
      </w:r>
      <w:r w:rsidR="009F41CD">
        <w:rPr>
          <w:rFonts w:cs="Times New Roman"/>
          <w:szCs w:val="24"/>
        </w:rPr>
        <w:t>.</w:t>
      </w:r>
      <w:r w:rsidR="009F41CD">
        <w:rPr>
          <w:rFonts w:eastAsiaTheme="minorEastAsia" w:cs="Times New Roman" w:hint="eastAsia"/>
          <w:szCs w:val="24"/>
        </w:rPr>
        <w:t xml:space="preserve"> W</w:t>
      </w:r>
      <w:r w:rsidR="00B41802" w:rsidRPr="00EB58A9">
        <w:rPr>
          <w:rFonts w:eastAsiaTheme="minorEastAsia" w:cs="Times New Roman"/>
          <w:szCs w:val="24"/>
        </w:rPr>
        <w:t>e</w:t>
      </w:r>
      <w:r w:rsidR="0081657E" w:rsidRPr="00EB58A9">
        <w:rPr>
          <w:rFonts w:cs="Times New Roman"/>
          <w:szCs w:val="24"/>
        </w:rPr>
        <w:t xml:space="preserve"> </w:t>
      </w:r>
      <w:r w:rsidR="009F41CD">
        <w:rPr>
          <w:rFonts w:eastAsiaTheme="minorEastAsia" w:cs="Times New Roman" w:hint="eastAsia"/>
          <w:szCs w:val="24"/>
        </w:rPr>
        <w:t xml:space="preserve">then </w:t>
      </w:r>
      <w:r w:rsidR="0081657E" w:rsidRPr="00EB58A9">
        <w:rPr>
          <w:rFonts w:cs="Times New Roman"/>
          <w:szCs w:val="24"/>
        </w:rPr>
        <w:t>discuss two classification algorithms that will be presented separately: Support Vector Machine</w:t>
      </w:r>
      <w:r w:rsidR="00FD6B5A" w:rsidRPr="00EB58A9">
        <w:rPr>
          <w:rFonts w:eastAsiaTheme="minorEastAsia" w:cs="Times New Roman"/>
          <w:szCs w:val="24"/>
        </w:rPr>
        <w:t xml:space="preserve"> (SVM)</w:t>
      </w:r>
      <w:r w:rsidR="00FD6B5A" w:rsidRPr="00EB58A9">
        <w:rPr>
          <w:rFonts w:cs="Times New Roman"/>
          <w:szCs w:val="24"/>
        </w:rPr>
        <w:t xml:space="preserve"> and</w:t>
      </w:r>
      <w:r w:rsidR="0081657E" w:rsidRPr="00EB58A9">
        <w:rPr>
          <w:rFonts w:cs="Times New Roman"/>
          <w:szCs w:val="24"/>
        </w:rPr>
        <w:t xml:space="preserve"> tre</w:t>
      </w:r>
      <w:r>
        <w:rPr>
          <w:rFonts w:cs="Times New Roman"/>
          <w:szCs w:val="24"/>
        </w:rPr>
        <w:t>e classifiers. These algorithms</w:t>
      </w:r>
      <w:r>
        <w:rPr>
          <w:rFonts w:eastAsiaTheme="minorEastAsia" w:cs="Times New Roman" w:hint="eastAsia"/>
          <w:szCs w:val="24"/>
        </w:rPr>
        <w:t xml:space="preserve">, </w:t>
      </w:r>
      <w:r w:rsidR="0081657E" w:rsidRPr="00EB58A9">
        <w:rPr>
          <w:rFonts w:cs="Times New Roman"/>
          <w:szCs w:val="24"/>
        </w:rPr>
        <w:t>with diff</w:t>
      </w:r>
      <w:r>
        <w:rPr>
          <w:rFonts w:cs="Times New Roman"/>
          <w:szCs w:val="24"/>
        </w:rPr>
        <w:t xml:space="preserve">erent </w:t>
      </w:r>
      <w:r w:rsidR="009F41CD">
        <w:rPr>
          <w:rFonts w:eastAsiaTheme="minorEastAsia" w:cs="Times New Roman" w:hint="eastAsia"/>
          <w:szCs w:val="24"/>
        </w:rPr>
        <w:t xml:space="preserve">setting </w:t>
      </w:r>
      <w:r>
        <w:rPr>
          <w:rFonts w:cs="Times New Roman"/>
          <w:szCs w:val="24"/>
        </w:rPr>
        <w:t>characteristic</w:t>
      </w:r>
      <w:r w:rsidR="009F41CD">
        <w:rPr>
          <w:rFonts w:eastAsiaTheme="minorEastAsia" w:cs="Times New Roman" w:hint="eastAsia"/>
          <w:szCs w:val="24"/>
        </w:rPr>
        <w:t>s</w:t>
      </w:r>
      <w:r>
        <w:rPr>
          <w:rFonts w:eastAsiaTheme="minorEastAsia" w:cs="Times New Roman"/>
          <w:szCs w:val="24"/>
        </w:rPr>
        <w:t>,</w:t>
      </w:r>
      <w:r w:rsidRPr="00EB58A9">
        <w:rPr>
          <w:rFonts w:cs="Times New Roman"/>
          <w:szCs w:val="24"/>
        </w:rPr>
        <w:t xml:space="preserve"> will help us distinguish the pos</w:t>
      </w:r>
      <w:r>
        <w:rPr>
          <w:rFonts w:cs="Times New Roman"/>
          <w:szCs w:val="24"/>
        </w:rPr>
        <w:t>itive from the negative samples</w:t>
      </w:r>
      <w:r>
        <w:rPr>
          <w:rFonts w:eastAsiaTheme="minorEastAsia" w:cs="Times New Roman" w:hint="eastAsia"/>
          <w:szCs w:val="24"/>
        </w:rPr>
        <w:t>.</w:t>
      </w:r>
    </w:p>
    <w:p w:rsidR="00393850" w:rsidRPr="00393850" w:rsidRDefault="00393850" w:rsidP="00EB58A9">
      <w:pPr>
        <w:rPr>
          <w:rFonts w:eastAsiaTheme="minorEastAsia" w:cs="Times New Roman"/>
          <w:szCs w:val="24"/>
        </w:rPr>
      </w:pPr>
    </w:p>
    <w:p w:rsidR="0081657E" w:rsidRDefault="000C4A4A" w:rsidP="00EB58A9">
      <w:pPr>
        <w:rPr>
          <w:rFonts w:eastAsiaTheme="minorEastAsia" w:cs="Times New Roman"/>
          <w:szCs w:val="24"/>
        </w:rPr>
      </w:pPr>
      <w:r>
        <w:rPr>
          <w:rFonts w:cs="Times New Roman"/>
          <w:szCs w:val="24"/>
        </w:rPr>
        <w:t>2.</w:t>
      </w:r>
      <w:r w:rsidRPr="00EB58A9">
        <w:rPr>
          <w:rFonts w:eastAsiaTheme="minorEastAsia" w:cs="Times New Roman"/>
          <w:szCs w:val="24"/>
        </w:rPr>
        <w:t xml:space="preserve"> We</w:t>
      </w:r>
      <w:r w:rsidR="0081657E" w:rsidRPr="00EB58A9">
        <w:rPr>
          <w:rFonts w:cs="Times New Roman"/>
          <w:szCs w:val="24"/>
        </w:rPr>
        <w:t xml:space="preserve"> discuss how to train and build the weight vector. The training of the HOG feature </w:t>
      </w:r>
      <w:r w:rsidR="004F479D">
        <w:rPr>
          <w:rFonts w:eastAsiaTheme="minorEastAsia" w:cs="Times New Roman" w:hint="eastAsia"/>
          <w:szCs w:val="24"/>
        </w:rPr>
        <w:t>is</w:t>
      </w:r>
      <w:r w:rsidR="0081657E" w:rsidRPr="00EB58A9">
        <w:rPr>
          <w:rFonts w:cs="Times New Roman"/>
          <w:szCs w:val="24"/>
        </w:rPr>
        <w:t xml:space="preserve"> based on the HOG parameter testing from </w:t>
      </w:r>
      <w:r w:rsidR="00B41802" w:rsidRPr="00EB58A9">
        <w:rPr>
          <w:rFonts w:eastAsiaTheme="minorEastAsia" w:cs="Times New Roman"/>
          <w:szCs w:val="24"/>
        </w:rPr>
        <w:t>our</w:t>
      </w:r>
      <w:r w:rsidR="0081657E" w:rsidRPr="00EB58A9">
        <w:rPr>
          <w:rFonts w:cs="Times New Roman"/>
          <w:szCs w:val="24"/>
        </w:rPr>
        <w:t xml:space="preserve"> own data</w:t>
      </w:r>
      <w:r w:rsidR="0072310B">
        <w:rPr>
          <w:rFonts w:eastAsiaTheme="minorEastAsia" w:cs="Times New Roman" w:hint="eastAsia"/>
          <w:szCs w:val="24"/>
        </w:rPr>
        <w:t>set</w:t>
      </w:r>
      <w:r w:rsidR="0081657E" w:rsidRPr="00EB58A9">
        <w:rPr>
          <w:rFonts w:cs="Times New Roman"/>
          <w:szCs w:val="24"/>
        </w:rPr>
        <w:t>, which will result in better performance.</w:t>
      </w:r>
    </w:p>
    <w:p w:rsidR="00393850" w:rsidRPr="00393850" w:rsidRDefault="00393850" w:rsidP="00EB58A9">
      <w:pPr>
        <w:rPr>
          <w:rFonts w:eastAsiaTheme="minorEastAsia" w:cs="Times New Roman"/>
          <w:szCs w:val="24"/>
        </w:rPr>
      </w:pPr>
    </w:p>
    <w:p w:rsidR="0081657E" w:rsidRPr="00EB58A9" w:rsidRDefault="000C4A4A" w:rsidP="00EB58A9">
      <w:pPr>
        <w:rPr>
          <w:rFonts w:cs="Times New Roman"/>
          <w:szCs w:val="24"/>
        </w:rPr>
      </w:pPr>
      <w:r>
        <w:rPr>
          <w:rFonts w:cs="Times New Roman"/>
          <w:szCs w:val="24"/>
        </w:rPr>
        <w:t>3.</w:t>
      </w:r>
      <w:r w:rsidRPr="00EB58A9">
        <w:rPr>
          <w:rFonts w:cs="Times New Roman"/>
          <w:szCs w:val="24"/>
        </w:rPr>
        <w:t xml:space="preserve"> The</w:t>
      </w:r>
      <w:r w:rsidR="0081657E" w:rsidRPr="00EB58A9">
        <w:rPr>
          <w:rFonts w:cs="Times New Roman"/>
          <w:szCs w:val="24"/>
        </w:rPr>
        <w:t xml:space="preserve"> construction design </w:t>
      </w:r>
      <w:r w:rsidR="009F41CD">
        <w:rPr>
          <w:rFonts w:eastAsiaTheme="minorEastAsia" w:cs="Times New Roman" w:hint="eastAsia"/>
          <w:szCs w:val="24"/>
        </w:rPr>
        <w:t xml:space="preserve">needed </w:t>
      </w:r>
      <w:r w:rsidR="0081657E" w:rsidRPr="00EB58A9">
        <w:rPr>
          <w:rFonts w:cs="Times New Roman"/>
          <w:szCs w:val="24"/>
        </w:rPr>
        <w:t xml:space="preserve">to suit </w:t>
      </w:r>
      <w:r w:rsidR="009F41CD">
        <w:rPr>
          <w:rFonts w:eastAsiaTheme="minorEastAsia" w:cs="Times New Roman" w:hint="eastAsia"/>
          <w:szCs w:val="24"/>
        </w:rPr>
        <w:t xml:space="preserve">the </w:t>
      </w:r>
      <w:r w:rsidR="0081657E" w:rsidRPr="00EB58A9">
        <w:rPr>
          <w:rFonts w:cs="Times New Roman"/>
          <w:szCs w:val="24"/>
        </w:rPr>
        <w:t>different purpose</w:t>
      </w:r>
      <w:r w:rsidR="009F41CD">
        <w:rPr>
          <w:rFonts w:eastAsiaTheme="minorEastAsia" w:cs="Times New Roman" w:hint="eastAsia"/>
          <w:szCs w:val="24"/>
        </w:rPr>
        <w:t>s</w:t>
      </w:r>
      <w:r>
        <w:rPr>
          <w:rFonts w:eastAsiaTheme="minorEastAsia" w:cs="Times New Roman" w:hint="eastAsia"/>
          <w:szCs w:val="24"/>
        </w:rPr>
        <w:t xml:space="preserve"> of</w:t>
      </w:r>
      <w:r w:rsidR="0081657E" w:rsidRPr="00EB58A9">
        <w:rPr>
          <w:rFonts w:cs="Times New Roman"/>
          <w:szCs w:val="24"/>
        </w:rPr>
        <w:t xml:space="preserve"> system, including the </w:t>
      </w:r>
      <w:r w:rsidR="009F41CD">
        <w:rPr>
          <w:rFonts w:eastAsiaTheme="minorEastAsia" w:cs="Times New Roman" w:hint="eastAsia"/>
          <w:szCs w:val="24"/>
        </w:rPr>
        <w:t xml:space="preserve">separation of the </w:t>
      </w:r>
      <w:r w:rsidR="0081657E" w:rsidRPr="00EB58A9">
        <w:rPr>
          <w:rFonts w:cs="Times New Roman"/>
          <w:szCs w:val="24"/>
        </w:rPr>
        <w:t xml:space="preserve">background color </w:t>
      </w:r>
      <w:r w:rsidR="009F41CD">
        <w:rPr>
          <w:rFonts w:cs="Times New Roman"/>
          <w:szCs w:val="24"/>
        </w:rPr>
        <w:t>and time saved</w:t>
      </w:r>
      <w:r w:rsidR="009F41CD">
        <w:rPr>
          <w:rFonts w:eastAsiaTheme="minorEastAsia" w:cs="Times New Roman" w:hint="eastAsia"/>
          <w:szCs w:val="24"/>
        </w:rPr>
        <w:t xml:space="preserve"> will be discussed.</w:t>
      </w:r>
      <w:r w:rsidR="0081657E" w:rsidRPr="00EB58A9">
        <w:rPr>
          <w:rFonts w:cs="Times New Roman"/>
          <w:szCs w:val="24"/>
        </w:rPr>
        <w:t xml:space="preserve"> </w:t>
      </w:r>
      <w:r w:rsidR="00B41802" w:rsidRPr="00EB58A9">
        <w:rPr>
          <w:rFonts w:eastAsiaTheme="minorEastAsia" w:cs="Times New Roman"/>
          <w:szCs w:val="24"/>
        </w:rPr>
        <w:t>We</w:t>
      </w:r>
      <w:r w:rsidR="0081657E" w:rsidRPr="00EB58A9">
        <w:rPr>
          <w:rFonts w:cs="Times New Roman"/>
          <w:szCs w:val="24"/>
        </w:rPr>
        <w:t xml:space="preserve"> will also test the different videos under different weather </w:t>
      </w:r>
      <w:r>
        <w:rPr>
          <w:rFonts w:eastAsiaTheme="minorEastAsia" w:cs="Times New Roman" w:hint="eastAsia"/>
          <w:szCs w:val="24"/>
        </w:rPr>
        <w:t xml:space="preserve">conditions </w:t>
      </w:r>
      <w:r w:rsidR="0081657E" w:rsidRPr="00EB58A9">
        <w:rPr>
          <w:rFonts w:cs="Times New Roman"/>
          <w:szCs w:val="24"/>
        </w:rPr>
        <w:t xml:space="preserve">and road conditions, as well as at different times of </w:t>
      </w:r>
      <w:r w:rsidR="009F41CD">
        <w:rPr>
          <w:rFonts w:eastAsiaTheme="minorEastAsia" w:cs="Times New Roman" w:hint="eastAsia"/>
          <w:szCs w:val="24"/>
        </w:rPr>
        <w:t xml:space="preserve">the </w:t>
      </w:r>
      <w:r w:rsidR="0081657E" w:rsidRPr="00EB58A9">
        <w:rPr>
          <w:rFonts w:cs="Times New Roman"/>
          <w:szCs w:val="24"/>
        </w:rPr>
        <w:t xml:space="preserve">day, to see how they would work. </w:t>
      </w:r>
    </w:p>
    <w:p w:rsidR="0081657E" w:rsidRPr="00EB58A9" w:rsidRDefault="0081657E" w:rsidP="00EB58A9">
      <w:pPr>
        <w:rPr>
          <w:rFonts w:cs="Times New Roman"/>
          <w:szCs w:val="24"/>
        </w:rPr>
      </w:pPr>
    </w:p>
    <w:p w:rsidR="00212C81" w:rsidRPr="009F41CD" w:rsidRDefault="0081657E" w:rsidP="00EB58A9">
      <w:pPr>
        <w:rPr>
          <w:rFonts w:eastAsiaTheme="minorEastAsia" w:cs="Times New Roman"/>
          <w:szCs w:val="24"/>
        </w:rPr>
      </w:pPr>
      <w:r w:rsidRPr="00EB58A9">
        <w:rPr>
          <w:rFonts w:cs="Times New Roman"/>
          <w:szCs w:val="24"/>
        </w:rPr>
        <w:t xml:space="preserve">In Chapter 5, </w:t>
      </w:r>
      <w:r w:rsidR="00B41802" w:rsidRPr="00EB58A9">
        <w:rPr>
          <w:rFonts w:cs="Times New Roman"/>
          <w:szCs w:val="24"/>
        </w:rPr>
        <w:t>we</w:t>
      </w:r>
      <w:r w:rsidR="006739AF">
        <w:rPr>
          <w:rFonts w:eastAsiaTheme="minorEastAsia" w:cs="Times New Roman" w:hint="eastAsia"/>
          <w:szCs w:val="24"/>
        </w:rPr>
        <w:t xml:space="preserve"> </w:t>
      </w:r>
      <w:r w:rsidRPr="00EB58A9">
        <w:rPr>
          <w:rFonts w:cs="Times New Roman"/>
          <w:szCs w:val="24"/>
        </w:rPr>
        <w:t xml:space="preserve">provide a new concept for solving the same problem without cameras. Instead, </w:t>
      </w:r>
      <w:r w:rsidR="00B41802" w:rsidRPr="00EB58A9">
        <w:rPr>
          <w:rFonts w:cs="Times New Roman"/>
          <w:szCs w:val="24"/>
        </w:rPr>
        <w:t>we</w:t>
      </w:r>
      <w:r w:rsidR="006739AF">
        <w:rPr>
          <w:rFonts w:eastAsiaTheme="minorEastAsia" w:cs="Times New Roman" w:hint="eastAsia"/>
          <w:szCs w:val="24"/>
        </w:rPr>
        <w:t xml:space="preserve"> </w:t>
      </w:r>
      <w:r w:rsidRPr="00EB58A9">
        <w:rPr>
          <w:rFonts w:cs="Times New Roman"/>
          <w:szCs w:val="24"/>
        </w:rPr>
        <w:t>suggest using navigation</w:t>
      </w:r>
      <w:r w:rsidR="009F41CD">
        <w:rPr>
          <w:rFonts w:eastAsiaTheme="minorEastAsia" w:cs="Times New Roman" w:hint="eastAsia"/>
          <w:szCs w:val="24"/>
        </w:rPr>
        <w:t>al</w:t>
      </w:r>
      <w:r w:rsidRPr="00EB58A9">
        <w:rPr>
          <w:rFonts w:cs="Times New Roman"/>
          <w:szCs w:val="24"/>
        </w:rPr>
        <w:t xml:space="preserve"> information and </w:t>
      </w:r>
      <w:r w:rsidR="009F41CD">
        <w:rPr>
          <w:rFonts w:eastAsiaTheme="minorEastAsia" w:cs="Times New Roman" w:hint="eastAsia"/>
          <w:szCs w:val="24"/>
        </w:rPr>
        <w:t xml:space="preserve">the </w:t>
      </w:r>
      <w:r w:rsidRPr="00EB58A9">
        <w:rPr>
          <w:rFonts w:cs="Times New Roman"/>
          <w:szCs w:val="24"/>
        </w:rPr>
        <w:t xml:space="preserve">algorithm for calculating </w:t>
      </w:r>
      <w:r w:rsidR="009F41CD">
        <w:rPr>
          <w:rFonts w:eastAsiaTheme="minorEastAsia" w:cs="Times New Roman" w:hint="eastAsia"/>
          <w:szCs w:val="24"/>
        </w:rPr>
        <w:t xml:space="preserve">the </w:t>
      </w:r>
      <w:r w:rsidRPr="00EB58A9">
        <w:rPr>
          <w:rFonts w:cs="Times New Roman"/>
          <w:szCs w:val="24"/>
        </w:rPr>
        <w:t xml:space="preserve">distance between two coordinates and </w:t>
      </w:r>
      <w:r w:rsidR="009F41CD">
        <w:rPr>
          <w:rFonts w:eastAsiaTheme="minorEastAsia" w:cs="Times New Roman" w:hint="eastAsia"/>
          <w:szCs w:val="24"/>
        </w:rPr>
        <w:t xml:space="preserve">for </w:t>
      </w:r>
      <w:r w:rsidRPr="00EB58A9">
        <w:rPr>
          <w:rFonts w:cs="Times New Roman"/>
          <w:szCs w:val="24"/>
        </w:rPr>
        <w:t xml:space="preserve">simulating part of the client side </w:t>
      </w:r>
      <w:r w:rsidR="009F41CD">
        <w:rPr>
          <w:rFonts w:eastAsiaTheme="minorEastAsia" w:cs="Times New Roman" w:hint="eastAsia"/>
          <w:szCs w:val="24"/>
        </w:rPr>
        <w:t xml:space="preserve">component </w:t>
      </w:r>
      <w:r w:rsidRPr="00EB58A9">
        <w:rPr>
          <w:rFonts w:cs="Times New Roman"/>
          <w:szCs w:val="24"/>
        </w:rPr>
        <w:t>based on this algorithm. Finally, Chapter 6 conclude</w:t>
      </w:r>
      <w:r w:rsidR="006739AF">
        <w:rPr>
          <w:rFonts w:eastAsiaTheme="minorEastAsia" w:cs="Times New Roman" w:hint="eastAsia"/>
          <w:szCs w:val="24"/>
        </w:rPr>
        <w:t>s</w:t>
      </w:r>
      <w:r w:rsidRPr="00EB58A9">
        <w:rPr>
          <w:rFonts w:cs="Times New Roman"/>
          <w:szCs w:val="24"/>
        </w:rPr>
        <w:t xml:space="preserve"> </w:t>
      </w:r>
      <w:r w:rsidR="004F479D">
        <w:rPr>
          <w:rFonts w:eastAsiaTheme="minorEastAsia" w:cs="Times New Roman" w:hint="eastAsia"/>
          <w:szCs w:val="24"/>
        </w:rPr>
        <w:t>this</w:t>
      </w:r>
      <w:r w:rsidRPr="00EB58A9">
        <w:rPr>
          <w:rFonts w:cs="Times New Roman"/>
          <w:szCs w:val="24"/>
        </w:rPr>
        <w:t xml:space="preserve"> thesis and </w:t>
      </w:r>
      <w:r w:rsidR="009F41CD">
        <w:rPr>
          <w:rFonts w:cs="Times New Roman"/>
          <w:szCs w:val="24"/>
        </w:rPr>
        <w:t>future plans</w:t>
      </w:r>
      <w:r w:rsidR="009F41CD">
        <w:rPr>
          <w:rFonts w:eastAsiaTheme="minorEastAsia" w:cs="Times New Roman" w:hint="eastAsia"/>
          <w:szCs w:val="24"/>
        </w:rPr>
        <w:t xml:space="preserve"> </w:t>
      </w:r>
      <w:r w:rsidR="004F479D">
        <w:rPr>
          <w:rFonts w:eastAsiaTheme="minorEastAsia" w:cs="Times New Roman" w:hint="eastAsia"/>
          <w:szCs w:val="24"/>
        </w:rPr>
        <w:t>are</w:t>
      </w:r>
      <w:r w:rsidR="009F41CD">
        <w:rPr>
          <w:rFonts w:eastAsiaTheme="minorEastAsia" w:cs="Times New Roman" w:hint="eastAsia"/>
          <w:szCs w:val="24"/>
        </w:rPr>
        <w:t xml:space="preserve"> discussed.</w:t>
      </w:r>
    </w:p>
    <w:p w:rsidR="002E469B" w:rsidRPr="00EB58A9" w:rsidRDefault="00212C81" w:rsidP="00EB58A9">
      <w:pPr>
        <w:rPr>
          <w:rFonts w:cs="Times New Roman"/>
          <w:szCs w:val="24"/>
        </w:rPr>
      </w:pPr>
      <w:r w:rsidRPr="00EB58A9">
        <w:rPr>
          <w:rFonts w:cs="Times New Roman"/>
          <w:szCs w:val="24"/>
        </w:rPr>
        <w:br w:type="page"/>
      </w:r>
    </w:p>
    <w:p w:rsidR="00DB17B0" w:rsidRPr="004F479D" w:rsidRDefault="0081657E" w:rsidP="004F479D">
      <w:pPr>
        <w:pStyle w:val="1"/>
      </w:pPr>
      <w:bookmarkStart w:id="6" w:name="_Toc388350396"/>
      <w:r w:rsidRPr="00B934B9">
        <w:lastRenderedPageBreak/>
        <w:t>Chapte</w:t>
      </w:r>
      <w:r w:rsidRPr="00B934B9">
        <w:rPr>
          <w:rFonts w:hint="eastAsia"/>
        </w:rPr>
        <w:t xml:space="preserve">r </w:t>
      </w:r>
      <w:r w:rsidR="0044313C" w:rsidRPr="00B934B9">
        <w:t>2</w:t>
      </w:r>
      <w:r w:rsidRPr="00B934B9">
        <w:rPr>
          <w:rFonts w:hint="eastAsia"/>
        </w:rPr>
        <w:t xml:space="preserve"> </w:t>
      </w:r>
      <w:r w:rsidR="00394D12" w:rsidRPr="00B934B9">
        <w:rPr>
          <w:rFonts w:hint="eastAsia"/>
        </w:rPr>
        <w:t>Related Work</w:t>
      </w:r>
      <w:bookmarkEnd w:id="6"/>
    </w:p>
    <w:p w:rsidR="004F479D" w:rsidRDefault="009F41CD" w:rsidP="004F479D">
      <w:pPr>
        <w:rPr>
          <w:rFonts w:eastAsiaTheme="minorEastAsia"/>
        </w:rPr>
      </w:pPr>
      <w:r>
        <w:rPr>
          <w:rFonts w:eastAsiaTheme="minorEastAsia" w:hint="eastAsia"/>
        </w:rPr>
        <w:t>Over the</w:t>
      </w:r>
      <w:r w:rsidR="0025049E">
        <w:rPr>
          <w:rFonts w:eastAsiaTheme="minorEastAsia" w:hint="eastAsia"/>
        </w:rPr>
        <w:t xml:space="preserve"> past </w:t>
      </w:r>
      <w:r w:rsidR="00613394">
        <w:rPr>
          <w:rFonts w:eastAsiaTheme="minorEastAsia" w:hint="eastAsia"/>
        </w:rPr>
        <w:t xml:space="preserve">twenty </w:t>
      </w:r>
      <w:r w:rsidR="00960D4B">
        <w:rPr>
          <w:rFonts w:eastAsiaTheme="minorEastAsia" w:hint="eastAsia"/>
        </w:rPr>
        <w:t>years,</w:t>
      </w:r>
      <w:r w:rsidR="00613394">
        <w:rPr>
          <w:rFonts w:eastAsiaTheme="minorEastAsia" w:hint="eastAsia"/>
        </w:rPr>
        <w:t xml:space="preserve"> French researcher </w:t>
      </w:r>
      <w:r w:rsidR="00960D4B" w:rsidRPr="00C87ED0">
        <w:rPr>
          <w:rFonts w:eastAsia="宋体" w:cs="Times New Roman"/>
          <w:kern w:val="0"/>
          <w:szCs w:val="24"/>
        </w:rPr>
        <w:t xml:space="preserve">De Saint </w:t>
      </w:r>
      <w:proofErr w:type="spellStart"/>
      <w:r w:rsidR="00960D4B" w:rsidRPr="00C87ED0">
        <w:rPr>
          <w:rFonts w:eastAsia="宋体" w:cs="Times New Roman"/>
          <w:kern w:val="0"/>
          <w:szCs w:val="24"/>
        </w:rPr>
        <w:t>Blancard</w:t>
      </w:r>
      <w:proofErr w:type="spellEnd"/>
      <w:r w:rsidR="00960D4B" w:rsidRPr="00C87ED0">
        <w:rPr>
          <w:rFonts w:eastAsia="宋体" w:cs="Times New Roman"/>
          <w:kern w:val="0"/>
          <w:szCs w:val="24"/>
        </w:rPr>
        <w:t xml:space="preserve"> M</w:t>
      </w:r>
      <w:r>
        <w:rPr>
          <w:rFonts w:eastAsia="宋体" w:cs="Times New Roman" w:hint="eastAsia"/>
          <w:kern w:val="0"/>
          <w:szCs w:val="24"/>
        </w:rPr>
        <w:t>. has</w:t>
      </w:r>
      <w:r w:rsidR="004838FE">
        <w:t xml:space="preserve"> </w:t>
      </w:r>
      <w:r w:rsidR="004838FE">
        <w:rPr>
          <w:rFonts w:hint="eastAsia"/>
        </w:rPr>
        <w:t>developed</w:t>
      </w:r>
      <w:r w:rsidR="004838FE">
        <w:t xml:space="preserve"> red sign recognition </w:t>
      </w:r>
      <w:proofErr w:type="gramStart"/>
      <w:r w:rsidR="00957622">
        <w:t>syste</w:t>
      </w:r>
      <w:r w:rsidR="00957622">
        <w:rPr>
          <w:rFonts w:eastAsiaTheme="minorEastAsia"/>
        </w:rPr>
        <w:t>ms</w:t>
      </w:r>
      <w:r w:rsidR="00957622">
        <w:rPr>
          <w:rFonts w:eastAsiaTheme="minorEastAsia" w:hint="eastAsia"/>
        </w:rPr>
        <w:t xml:space="preserve"> </w:t>
      </w:r>
      <w:proofErr w:type="gramEnd"/>
      <w:r w:rsidR="00E60FFC" w:rsidRPr="00B74768">
        <w:rPr>
          <w:rStyle w:val="af5"/>
          <w:vertAlign w:val="baseline"/>
        </w:rPr>
        <w:t>[</w:t>
      </w:r>
      <w:r w:rsidR="00E60FFC" w:rsidRPr="00B74768">
        <w:rPr>
          <w:rStyle w:val="af5"/>
          <w:vertAlign w:val="baseline"/>
        </w:rPr>
        <w:endnoteReference w:id="4"/>
      </w:r>
      <w:r w:rsidR="00E60FFC" w:rsidRPr="00B74768">
        <w:rPr>
          <w:rStyle w:val="af5"/>
          <w:vertAlign w:val="baseline"/>
        </w:rPr>
        <w:t>]</w:t>
      </w:r>
      <w:r>
        <w:rPr>
          <w:rFonts w:eastAsiaTheme="minorEastAsia" w:hint="eastAsia"/>
        </w:rPr>
        <w:t xml:space="preserve">, and, </w:t>
      </w:r>
      <w:r w:rsidR="00613394">
        <w:rPr>
          <w:rFonts w:eastAsiaTheme="minorEastAsia" w:hint="eastAsia"/>
        </w:rPr>
        <w:t>in 1992</w:t>
      </w:r>
      <w:r w:rsidR="004838FE" w:rsidRPr="00B74768">
        <w:t>,</w:t>
      </w:r>
      <w:r>
        <w:rPr>
          <w:rFonts w:eastAsiaTheme="minorEastAsia" w:hint="eastAsia"/>
        </w:rPr>
        <w:t xml:space="preserve"> these developed systems </w:t>
      </w:r>
      <w:r w:rsidR="004838FE">
        <w:t>use</w:t>
      </w:r>
      <w:r w:rsidR="004838FE">
        <w:rPr>
          <w:rFonts w:hint="eastAsia"/>
        </w:rPr>
        <w:t>d</w:t>
      </w:r>
      <w:r w:rsidR="004838FE">
        <w:t xml:space="preserve"> a re</w:t>
      </w:r>
      <w:r w:rsidR="00613394">
        <w:t>d filter, edge detection method</w:t>
      </w:r>
      <w:r w:rsidR="00613394">
        <w:rPr>
          <w:rFonts w:eastAsiaTheme="minorEastAsia" w:hint="eastAsia"/>
        </w:rPr>
        <w:t xml:space="preserve">, </w:t>
      </w:r>
      <w:r>
        <w:rPr>
          <w:rFonts w:eastAsiaTheme="minorEastAsia" w:hint="eastAsia"/>
        </w:rPr>
        <w:t xml:space="preserve">a </w:t>
      </w:r>
      <w:r w:rsidR="004838FE">
        <w:t xml:space="preserve">closed curve </w:t>
      </w:r>
      <w:r w:rsidR="004838FE">
        <w:rPr>
          <w:rFonts w:hint="eastAsia"/>
        </w:rPr>
        <w:t>detection method</w:t>
      </w:r>
      <w:r w:rsidR="004838FE">
        <w:t>, and</w:t>
      </w:r>
      <w:r>
        <w:rPr>
          <w:rFonts w:eastAsiaTheme="minorEastAsia" w:hint="eastAsia"/>
        </w:rPr>
        <w:t xml:space="preserve"> a</w:t>
      </w:r>
      <w:r w:rsidR="004838FE">
        <w:t xml:space="preserve"> neural network recognition </w:t>
      </w:r>
      <w:r>
        <w:rPr>
          <w:rFonts w:eastAsiaTheme="minorEastAsia" w:hint="eastAsia"/>
        </w:rPr>
        <w:t xml:space="preserve">method </w:t>
      </w:r>
      <w:r w:rsidR="004838FE">
        <w:t>to complete the extraction pro</w:t>
      </w:r>
      <w:r w:rsidR="00613394">
        <w:t>cess and target classification.</w:t>
      </w:r>
      <w:r w:rsidR="00613394">
        <w:rPr>
          <w:rFonts w:eastAsiaTheme="minorEastAsia" w:hint="eastAsia"/>
        </w:rPr>
        <w:t xml:space="preserve"> </w:t>
      </w:r>
      <w:r w:rsidR="004838FE">
        <w:t xml:space="preserve">The </w:t>
      </w:r>
      <w:r w:rsidR="006739AF">
        <w:rPr>
          <w:rFonts w:eastAsiaTheme="minorEastAsia" w:hint="eastAsia"/>
        </w:rPr>
        <w:t>American</w:t>
      </w:r>
      <w:r w:rsidR="004838FE">
        <w:t xml:space="preserve"> </w:t>
      </w:r>
      <w:r w:rsidR="00613394">
        <w:rPr>
          <w:rFonts w:eastAsiaTheme="minorEastAsia" w:hint="eastAsia"/>
        </w:rPr>
        <w:t xml:space="preserve">researchers </w:t>
      </w:r>
      <w:r>
        <w:rPr>
          <w:rFonts w:eastAsiaTheme="minorEastAsia" w:cs="Times New Roman"/>
          <w:kern w:val="0"/>
          <w:szCs w:val="24"/>
        </w:rPr>
        <w:t>N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 w:rsidR="00613394" w:rsidRPr="00C87ED0">
        <w:rPr>
          <w:rFonts w:eastAsiaTheme="minorEastAsia" w:cs="Times New Roman"/>
          <w:kern w:val="0"/>
          <w:szCs w:val="24"/>
        </w:rPr>
        <w:t>Kehtarnavaz</w:t>
      </w:r>
      <w:proofErr w:type="spellEnd"/>
      <w:r w:rsidR="00613394">
        <w:t xml:space="preserve"> </w:t>
      </w:r>
      <w:r w:rsidR="00613394">
        <w:rPr>
          <w:rFonts w:eastAsiaTheme="minorEastAsia" w:hint="eastAsia"/>
        </w:rPr>
        <w:t>et al</w:t>
      </w:r>
      <w:r w:rsidR="009D7864">
        <w:rPr>
          <w:rFonts w:eastAsiaTheme="minorEastAsia" w:hint="eastAsia"/>
        </w:rPr>
        <w:t>.</w:t>
      </w:r>
      <w:r>
        <w:rPr>
          <w:rFonts w:eastAsiaTheme="minorEastAsia" w:hint="eastAsia"/>
        </w:rPr>
        <w:t xml:space="preserve"> </w:t>
      </w:r>
      <w:r w:rsidR="004838FE">
        <w:t>adopted a color clustering method in 1993 to discriminate against stop sig</w:t>
      </w:r>
      <w:r w:rsidR="00EB58A9">
        <w:rPr>
          <w:rFonts w:eastAsiaTheme="minorEastAsia" w:hint="eastAsia"/>
        </w:rPr>
        <w:t>n</w:t>
      </w:r>
      <w:r>
        <w:rPr>
          <w:rFonts w:eastAsiaTheme="minorEastAsia" w:hint="eastAsia"/>
        </w:rPr>
        <w:t>s</w:t>
      </w:r>
      <w:r w:rsidR="00EB58A9">
        <w:rPr>
          <w:rFonts w:eastAsiaTheme="minorEastAsia" w:hint="eastAsia"/>
        </w:rPr>
        <w:t xml:space="preserve"> </w:t>
      </w:r>
      <w:r w:rsidR="00BF67CB">
        <w:rPr>
          <w:rFonts w:eastAsiaTheme="minorEastAsia" w:hint="eastAsia"/>
        </w:rPr>
        <w:t>[</w:t>
      </w:r>
      <w:r w:rsidR="008401BD">
        <w:rPr>
          <w:rFonts w:eastAsiaTheme="minorEastAsia"/>
        </w:rPr>
        <w:fldChar w:fldCharType="begin"/>
      </w:r>
      <w:r w:rsidR="00BF67CB">
        <w:rPr>
          <w:rFonts w:eastAsiaTheme="minorEastAsia"/>
        </w:rPr>
        <w:instrText xml:space="preserve"> </w:instrText>
      </w:r>
      <w:r w:rsidR="00BF67CB">
        <w:rPr>
          <w:rFonts w:eastAsiaTheme="minorEastAsia" w:hint="eastAsia"/>
        </w:rPr>
        <w:instrText>NOTEREF _Ref386552266 \h</w:instrText>
      </w:r>
      <w:r w:rsidR="00BF67CB">
        <w:rPr>
          <w:rFonts w:eastAsiaTheme="minorEastAsia"/>
        </w:rPr>
        <w:instrText xml:space="preserve"> </w:instrText>
      </w:r>
      <w:r w:rsidR="008401BD">
        <w:rPr>
          <w:rFonts w:eastAsiaTheme="minorEastAsia"/>
        </w:rPr>
      </w:r>
      <w:r w:rsidR="008401BD">
        <w:rPr>
          <w:rFonts w:eastAsiaTheme="minorEastAsia"/>
        </w:rPr>
        <w:fldChar w:fldCharType="separate"/>
      </w:r>
      <w:r w:rsidR="00AE69A1">
        <w:rPr>
          <w:rFonts w:eastAsiaTheme="minorEastAsia"/>
        </w:rPr>
        <w:t>3</w:t>
      </w:r>
      <w:r w:rsidR="008401BD">
        <w:rPr>
          <w:rFonts w:eastAsiaTheme="minorEastAsia"/>
        </w:rPr>
        <w:fldChar w:fldCharType="end"/>
      </w:r>
      <w:r w:rsidR="00BF67CB">
        <w:rPr>
          <w:rFonts w:eastAsiaTheme="minorEastAsia" w:hint="eastAsia"/>
        </w:rPr>
        <w:t>]</w:t>
      </w:r>
      <w:r w:rsidR="003F1F20">
        <w:rPr>
          <w:rFonts w:eastAsiaTheme="minorEastAsia" w:hint="eastAsia"/>
        </w:rPr>
        <w:t xml:space="preserve">. </w:t>
      </w:r>
      <w:r>
        <w:rPr>
          <w:rFonts w:eastAsiaTheme="minorEastAsia" w:hint="eastAsia"/>
        </w:rPr>
        <w:t>B</w:t>
      </w:r>
      <w:r w:rsidR="004838FE">
        <w:t>ut</w:t>
      </w:r>
      <w:r w:rsidR="003F1F20">
        <w:rPr>
          <w:rFonts w:eastAsiaTheme="minorEastAsia" w:hint="eastAsia"/>
        </w:rPr>
        <w:t>,</w:t>
      </w:r>
      <w:r w:rsidR="004838FE">
        <w:t xml:space="preserve"> this approach d</w:t>
      </w:r>
      <w:r w:rsidR="005A4A4D">
        <w:rPr>
          <w:rFonts w:eastAsiaTheme="minorEastAsia" w:hint="eastAsia"/>
        </w:rPr>
        <w:t>id</w:t>
      </w:r>
      <w:r w:rsidR="004838FE">
        <w:t xml:space="preserve"> not a</w:t>
      </w:r>
      <w:r w:rsidR="009F677C">
        <w:t>chieve real-time identification</w:t>
      </w:r>
      <w:r w:rsidR="009D7864">
        <w:rPr>
          <w:rFonts w:eastAsiaTheme="minorEastAsia" w:hint="eastAsia"/>
        </w:rPr>
        <w:t>.</w:t>
      </w:r>
      <w:r w:rsidR="009F677C">
        <w:t xml:space="preserve"> </w:t>
      </w:r>
      <w:r w:rsidR="004838FE">
        <w:rPr>
          <w:rFonts w:hint="eastAsia"/>
        </w:rPr>
        <w:t>In 1994,</w:t>
      </w:r>
      <w:r w:rsidR="004838FE" w:rsidRPr="006F4DF7">
        <w:t xml:space="preserve"> </w:t>
      </w:r>
      <w:r w:rsidR="004838FE">
        <w:t xml:space="preserve">German </w:t>
      </w:r>
      <w:r w:rsidR="00B934B9">
        <w:rPr>
          <w:rFonts w:eastAsiaTheme="minorEastAsia"/>
        </w:rPr>
        <w:t>scientist</w:t>
      </w:r>
      <w:r w:rsidR="003F1F20">
        <w:rPr>
          <w:rFonts w:eastAsiaTheme="minorEastAsia" w:hint="eastAsia"/>
        </w:rPr>
        <w:t xml:space="preserve">s </w:t>
      </w:r>
      <w:r w:rsidR="00B934B9">
        <w:rPr>
          <w:rFonts w:eastAsiaTheme="minorEastAsia" w:hint="eastAsia"/>
        </w:rPr>
        <w:t>S.</w:t>
      </w:r>
      <w:r w:rsidR="003F1F20">
        <w:rPr>
          <w:rFonts w:eastAsiaTheme="minorEastAsia" w:hint="eastAsia"/>
        </w:rPr>
        <w:t xml:space="preserve"> </w:t>
      </w:r>
      <w:proofErr w:type="spellStart"/>
      <w:r w:rsidR="00B934B9">
        <w:rPr>
          <w:rFonts w:eastAsiaTheme="minorEastAsia" w:hint="eastAsia"/>
        </w:rPr>
        <w:t>Estable</w:t>
      </w:r>
      <w:proofErr w:type="spellEnd"/>
      <w:r w:rsidR="00B934B9">
        <w:t xml:space="preserve"> </w:t>
      </w:r>
      <w:r w:rsidR="00B934B9">
        <w:rPr>
          <w:rFonts w:eastAsiaTheme="minorEastAsia" w:hint="eastAsia"/>
        </w:rPr>
        <w:t xml:space="preserve">et al. </w:t>
      </w:r>
      <w:r w:rsidR="004838FE">
        <w:t xml:space="preserve">launched the world's most advanced </w:t>
      </w:r>
      <w:r w:rsidR="004838FE">
        <w:rPr>
          <w:rFonts w:hint="eastAsia"/>
        </w:rPr>
        <w:t>TSDR</w:t>
      </w:r>
      <w:r w:rsidR="00892B45">
        <w:rPr>
          <w:rFonts w:eastAsiaTheme="minorEastAsia" w:hint="eastAsia"/>
        </w:rPr>
        <w:t xml:space="preserve"> system</w:t>
      </w:r>
      <w:r w:rsidR="00EB58A9">
        <w:rPr>
          <w:rFonts w:eastAsiaTheme="minorEastAsia" w:hint="eastAsia"/>
        </w:rPr>
        <w:t xml:space="preserve"> </w:t>
      </w:r>
      <w:r w:rsidR="00DB17B0" w:rsidRPr="00DB17B0">
        <w:rPr>
          <w:rFonts w:eastAsiaTheme="minorEastAsia" w:hint="eastAsia"/>
        </w:rPr>
        <w:t>[</w:t>
      </w:r>
      <w:r w:rsidR="00DB17B0" w:rsidRPr="00DB17B0">
        <w:rPr>
          <w:rStyle w:val="af5"/>
          <w:rFonts w:eastAsiaTheme="minorEastAsia"/>
          <w:vertAlign w:val="baseline"/>
        </w:rPr>
        <w:endnoteReference w:id="5"/>
      </w:r>
      <w:proofErr w:type="gramStart"/>
      <w:r w:rsidR="00DB17B0" w:rsidRPr="00DB17B0">
        <w:rPr>
          <w:rFonts w:eastAsiaTheme="minorEastAsia" w:hint="eastAsia"/>
        </w:rPr>
        <w:t>]</w:t>
      </w:r>
      <w:proofErr w:type="gramEnd"/>
      <w:r w:rsidR="00E74892">
        <w:rPr>
          <w:rStyle w:val="af5"/>
          <w:rFonts w:eastAsiaTheme="minorEastAsia" w:hint="eastAsia"/>
          <w:vertAlign w:val="baseline"/>
        </w:rPr>
        <w:t xml:space="preserve"> </w:t>
      </w:r>
      <w:r w:rsidR="009F677C">
        <w:t>at</w:t>
      </w:r>
      <w:r w:rsidR="004838FE">
        <w:rPr>
          <w:rFonts w:hint="eastAsia"/>
        </w:rPr>
        <w:t xml:space="preserve"> that time</w:t>
      </w:r>
      <w:r w:rsidR="003F1F20">
        <w:rPr>
          <w:rFonts w:eastAsiaTheme="minorEastAsia" w:hint="eastAsia"/>
        </w:rPr>
        <w:t>.</w:t>
      </w:r>
      <w:r w:rsidR="004838FE">
        <w:rPr>
          <w:rFonts w:hint="eastAsia"/>
        </w:rPr>
        <w:t xml:space="preserve"> </w:t>
      </w:r>
      <w:r w:rsidR="003F1F20">
        <w:rPr>
          <w:rFonts w:eastAsiaTheme="minorEastAsia" w:hint="eastAsia"/>
        </w:rPr>
        <w:t>T</w:t>
      </w:r>
      <w:r w:rsidR="004838FE">
        <w:t>he system use</w:t>
      </w:r>
      <w:r w:rsidR="004838FE">
        <w:rPr>
          <w:rFonts w:hint="eastAsia"/>
        </w:rPr>
        <w:t>d</w:t>
      </w:r>
      <w:r w:rsidR="0025049E">
        <w:t xml:space="preserve"> color segmentation</w:t>
      </w:r>
      <w:r w:rsidR="004838FE">
        <w:t xml:space="preserve">, shape </w:t>
      </w:r>
      <w:r w:rsidR="0025049E">
        <w:t>analysis</w:t>
      </w:r>
      <w:r w:rsidR="00DB17B0">
        <w:rPr>
          <w:rFonts w:eastAsiaTheme="minorEastAsia" w:hint="eastAsia"/>
        </w:rPr>
        <w:t xml:space="preserve"> and </w:t>
      </w:r>
      <w:r w:rsidR="004838FE">
        <w:t>statistical pattern recognition techniques. In the same year, Ital</w:t>
      </w:r>
      <w:r w:rsidR="003F1F20">
        <w:rPr>
          <w:rFonts w:eastAsiaTheme="minorEastAsia" w:hint="eastAsia"/>
        </w:rPr>
        <w:t>ian</w:t>
      </w:r>
      <w:r w:rsidR="004838FE">
        <w:t xml:space="preserve"> </w:t>
      </w:r>
      <w:r w:rsidR="00DB17B0">
        <w:rPr>
          <w:rFonts w:eastAsiaTheme="minorEastAsia" w:hint="eastAsia"/>
        </w:rPr>
        <w:t>researchers G.</w:t>
      </w:r>
      <w:r w:rsidR="003F1F20">
        <w:rPr>
          <w:rFonts w:eastAsiaTheme="minorEastAsia" w:hint="eastAsia"/>
        </w:rPr>
        <w:t xml:space="preserve"> </w:t>
      </w:r>
      <w:proofErr w:type="spellStart"/>
      <w:r w:rsidR="00DB17B0">
        <w:rPr>
          <w:rFonts w:eastAsiaTheme="minorEastAsia" w:hint="eastAsia"/>
        </w:rPr>
        <w:t>Piccioli</w:t>
      </w:r>
      <w:proofErr w:type="spellEnd"/>
      <w:r w:rsidR="00DB17B0">
        <w:rPr>
          <w:rFonts w:hint="eastAsia"/>
        </w:rPr>
        <w:t xml:space="preserve"> </w:t>
      </w:r>
      <w:r w:rsidR="00DB17B0">
        <w:rPr>
          <w:rFonts w:eastAsiaTheme="minorEastAsia" w:hint="eastAsia"/>
        </w:rPr>
        <w:t>et al</w:t>
      </w:r>
      <w:r w:rsidR="003F1F20">
        <w:rPr>
          <w:rFonts w:eastAsiaTheme="minorEastAsia" w:hint="eastAsia"/>
        </w:rPr>
        <w:t xml:space="preserve">. </w:t>
      </w:r>
      <w:r w:rsidR="004838FE">
        <w:rPr>
          <w:rFonts w:hint="eastAsia"/>
        </w:rPr>
        <w:t xml:space="preserve">proposed </w:t>
      </w:r>
      <w:r w:rsidR="003F1F20">
        <w:rPr>
          <w:rFonts w:eastAsiaTheme="minorEastAsia" w:hint="eastAsia"/>
        </w:rPr>
        <w:t>an</w:t>
      </w:r>
      <w:r w:rsidR="004838FE">
        <w:t xml:space="preserve"> extraction method using image geometry, namely linear detec</w:t>
      </w:r>
      <w:r w:rsidR="00E25D31">
        <w:t xml:space="preserve">tion, triangle </w:t>
      </w:r>
      <w:r w:rsidR="00DB17B0">
        <w:rPr>
          <w:rFonts w:eastAsiaTheme="minorEastAsia" w:hint="eastAsia"/>
        </w:rPr>
        <w:t>detection,</w:t>
      </w:r>
      <w:r w:rsidR="00E25D31">
        <w:t xml:space="preserve"> circle</w:t>
      </w:r>
      <w:r w:rsidR="004838FE">
        <w:t xml:space="preserve"> detection</w:t>
      </w:r>
      <w:r w:rsidR="00EB58A9">
        <w:rPr>
          <w:rFonts w:eastAsiaTheme="minorEastAsia" w:hint="eastAsia"/>
        </w:rPr>
        <w:t xml:space="preserve"> </w:t>
      </w:r>
      <w:r w:rsidR="00DB17B0">
        <w:rPr>
          <w:rFonts w:eastAsiaTheme="minorEastAsia" w:hint="eastAsia"/>
        </w:rPr>
        <w:t xml:space="preserve">and so </w:t>
      </w:r>
      <w:r w:rsidR="003F1F20">
        <w:rPr>
          <w:rFonts w:eastAsiaTheme="minorEastAsia" w:hint="eastAsia"/>
        </w:rPr>
        <w:t>forth</w:t>
      </w:r>
      <w:r w:rsidR="00DB17B0">
        <w:rPr>
          <w:rFonts w:eastAsiaTheme="minorEastAsia" w:hint="eastAsia"/>
        </w:rPr>
        <w:t xml:space="preserve"> </w:t>
      </w:r>
      <w:r w:rsidR="00DB17B0" w:rsidRPr="00DB17B0">
        <w:rPr>
          <w:rFonts w:eastAsiaTheme="minorEastAsia" w:hint="eastAsia"/>
        </w:rPr>
        <w:t>[</w:t>
      </w:r>
      <w:r w:rsidR="00DB17B0" w:rsidRPr="00DB17B0">
        <w:rPr>
          <w:rStyle w:val="af5"/>
          <w:rFonts w:eastAsiaTheme="minorEastAsia"/>
          <w:vertAlign w:val="baseline"/>
        </w:rPr>
        <w:endnoteReference w:id="6"/>
      </w:r>
      <w:r w:rsidR="00DB17B0" w:rsidRPr="00DB17B0">
        <w:rPr>
          <w:rFonts w:eastAsiaTheme="minorEastAsia" w:hint="eastAsia"/>
        </w:rPr>
        <w:t>]</w:t>
      </w:r>
      <w:r w:rsidR="004838FE">
        <w:t xml:space="preserve">. </w:t>
      </w:r>
    </w:p>
    <w:p w:rsidR="004F479D" w:rsidRPr="004F479D" w:rsidRDefault="004F479D" w:rsidP="004F479D">
      <w:pPr>
        <w:rPr>
          <w:rFonts w:eastAsiaTheme="minorEastAsia"/>
        </w:rPr>
      </w:pPr>
    </w:p>
    <w:p w:rsidR="0044313C" w:rsidRPr="00072C05" w:rsidRDefault="00DA2F08" w:rsidP="004F479D">
      <w:pPr>
        <w:spacing w:after="240"/>
        <w:rPr>
          <w:kern w:val="0"/>
        </w:rPr>
      </w:pPr>
      <w:r w:rsidRPr="00DA2F08">
        <w:rPr>
          <w:rFonts w:eastAsiaTheme="minorEastAsia" w:cs="Times New Roman" w:hint="eastAsia"/>
          <w:kern w:val="0"/>
          <w:szCs w:val="24"/>
        </w:rPr>
        <w:t>However,</w:t>
      </w:r>
      <w:r>
        <w:rPr>
          <w:rFonts w:eastAsiaTheme="minorEastAsia" w:cs="Times New Roman" w:hint="eastAsia"/>
          <w:kern w:val="0"/>
          <w:szCs w:val="24"/>
        </w:rPr>
        <w:t xml:space="preserve"> although the research on TSDR</w:t>
      </w:r>
      <w:r w:rsidR="00892B45"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>s</w:t>
      </w:r>
      <w:r w:rsidR="00892B45">
        <w:rPr>
          <w:rFonts w:eastAsiaTheme="minorEastAsia" w:cs="Times New Roman" w:hint="eastAsia"/>
          <w:kern w:val="0"/>
          <w:szCs w:val="24"/>
        </w:rPr>
        <w:t>ystem</w:t>
      </w:r>
      <w:r>
        <w:rPr>
          <w:rFonts w:eastAsiaTheme="minorEastAsia" w:cs="Times New Roman" w:hint="eastAsia"/>
          <w:kern w:val="0"/>
          <w:szCs w:val="24"/>
        </w:rPr>
        <w:t xml:space="preserve"> has achieved a few practical results with </w:t>
      </w:r>
      <w:r w:rsidR="003F1F20">
        <w:rPr>
          <w:rFonts w:eastAsiaTheme="minorEastAsia" w:cs="Times New Roman" w:hint="eastAsia"/>
          <w:kern w:val="0"/>
          <w:szCs w:val="24"/>
        </w:rPr>
        <w:t>its</w:t>
      </w:r>
      <w:r>
        <w:rPr>
          <w:rFonts w:eastAsiaTheme="minorEastAsia" w:cs="Times New Roman" w:hint="eastAsia"/>
          <w:kern w:val="0"/>
          <w:szCs w:val="24"/>
        </w:rPr>
        <w:t xml:space="preserve"> evolution </w:t>
      </w:r>
      <w:r w:rsidRPr="00DA2F08">
        <w:rPr>
          <w:szCs w:val="24"/>
        </w:rPr>
        <w:t>over</w:t>
      </w:r>
      <w:r w:rsidR="0025049E">
        <w:t xml:space="preserve"> </w:t>
      </w:r>
      <w:r w:rsidR="003F1F20">
        <w:rPr>
          <w:rFonts w:eastAsiaTheme="minorEastAsia" w:hint="eastAsia"/>
        </w:rPr>
        <w:t xml:space="preserve">the </w:t>
      </w:r>
      <w:r w:rsidR="0025049E">
        <w:t>past decade</w:t>
      </w:r>
      <w:r>
        <w:rPr>
          <w:rFonts w:eastAsiaTheme="minorEastAsia" w:hint="eastAsia"/>
        </w:rPr>
        <w:t>s</w:t>
      </w:r>
      <w:r w:rsidR="0025049E">
        <w:t xml:space="preserve">, there are still some </w:t>
      </w:r>
      <w:r w:rsidR="001901CA">
        <w:t>shortcomings</w:t>
      </w:r>
      <w:r w:rsidR="001901CA">
        <w:rPr>
          <w:rFonts w:eastAsiaTheme="minorEastAsia"/>
        </w:rPr>
        <w:t>.</w:t>
      </w:r>
      <w:r w:rsidR="001901CA" w:rsidRPr="00072C05">
        <w:t xml:space="preserve"> According</w:t>
      </w:r>
      <w:r w:rsidR="0044313C" w:rsidRPr="00072C05">
        <w:t xml:space="preserve"> to the research in this area and </w:t>
      </w:r>
      <w:r w:rsidR="003F1F20">
        <w:rPr>
          <w:rFonts w:eastAsiaTheme="minorEastAsia" w:hint="eastAsia"/>
        </w:rPr>
        <w:t xml:space="preserve">to </w:t>
      </w:r>
      <w:r w:rsidR="0044313C" w:rsidRPr="00072C05">
        <w:t>the characteristic</w:t>
      </w:r>
      <w:r w:rsidR="002D0BFE" w:rsidRPr="00072C05">
        <w:t>s</w:t>
      </w:r>
      <w:r w:rsidR="0044313C" w:rsidRPr="00072C05">
        <w:t xml:space="preserve"> of signs, </w:t>
      </w:r>
      <w:r w:rsidR="0044313C" w:rsidRPr="00072C05">
        <w:rPr>
          <w:kern w:val="0"/>
        </w:rPr>
        <w:t xml:space="preserve">most traffic detection and recognition algorithms divide the problem </w:t>
      </w:r>
      <w:r w:rsidR="003F1F20">
        <w:rPr>
          <w:rFonts w:eastAsiaTheme="minorEastAsia" w:hint="eastAsia"/>
          <w:kern w:val="0"/>
        </w:rPr>
        <w:t>facing TSDR</w:t>
      </w:r>
      <w:r w:rsidR="00892B45">
        <w:rPr>
          <w:rFonts w:eastAsiaTheme="minorEastAsia" w:hint="eastAsia"/>
          <w:kern w:val="0"/>
        </w:rPr>
        <w:t xml:space="preserve"> </w:t>
      </w:r>
      <w:r w:rsidR="003F1F20">
        <w:rPr>
          <w:rFonts w:eastAsiaTheme="minorEastAsia" w:hint="eastAsia"/>
          <w:kern w:val="0"/>
        </w:rPr>
        <w:t>s</w:t>
      </w:r>
      <w:r w:rsidR="00892B45">
        <w:rPr>
          <w:rFonts w:eastAsiaTheme="minorEastAsia" w:hint="eastAsia"/>
          <w:kern w:val="0"/>
        </w:rPr>
        <w:t>ystem</w:t>
      </w:r>
      <w:r w:rsidR="003F1F20">
        <w:rPr>
          <w:rFonts w:eastAsiaTheme="minorEastAsia" w:hint="eastAsia"/>
          <w:kern w:val="0"/>
        </w:rPr>
        <w:t xml:space="preserve"> into the following elements</w:t>
      </w:r>
      <w:r w:rsidR="0044313C" w:rsidRPr="00072C05">
        <w:rPr>
          <w:kern w:val="0"/>
        </w:rPr>
        <w:t>:</w:t>
      </w:r>
    </w:p>
    <w:p w:rsidR="00EB58A9" w:rsidRDefault="0044313C" w:rsidP="0067042C">
      <w:pPr>
        <w:pStyle w:val="a3"/>
        <w:numPr>
          <w:ilvl w:val="0"/>
          <w:numId w:val="4"/>
        </w:numPr>
        <w:ind w:firstLineChars="0"/>
        <w:rPr>
          <w:rFonts w:eastAsiaTheme="minorEastAsia"/>
          <w:kern w:val="0"/>
        </w:rPr>
      </w:pPr>
      <w:r w:rsidRPr="00DA2F08">
        <w:rPr>
          <w:kern w:val="0"/>
        </w:rPr>
        <w:t>Environment</w:t>
      </w:r>
      <w:r w:rsidR="002D0BFE" w:rsidRPr="00DA2F08">
        <w:rPr>
          <w:kern w:val="0"/>
        </w:rPr>
        <w:t>al</w:t>
      </w:r>
      <w:r w:rsidRPr="00DA2F08">
        <w:rPr>
          <w:kern w:val="0"/>
        </w:rPr>
        <w:t xml:space="preserve"> condition</w:t>
      </w:r>
      <w:r w:rsidR="002D0BFE" w:rsidRPr="00DA2F08">
        <w:rPr>
          <w:kern w:val="0"/>
        </w:rPr>
        <w:t>s</w:t>
      </w:r>
      <w:r w:rsidRPr="00DA2F08">
        <w:rPr>
          <w:kern w:val="0"/>
        </w:rPr>
        <w:t xml:space="preserve"> and road condition</w:t>
      </w:r>
      <w:r w:rsidR="002D0BFE" w:rsidRPr="00DA2F08">
        <w:rPr>
          <w:kern w:val="0"/>
        </w:rPr>
        <w:t>s</w:t>
      </w:r>
      <w:r w:rsidRPr="00DA2F08">
        <w:rPr>
          <w:kern w:val="0"/>
        </w:rPr>
        <w:t>:</w:t>
      </w:r>
      <w:r w:rsidR="00DA2F08">
        <w:rPr>
          <w:rFonts w:eastAsiaTheme="minorEastAsia" w:hint="eastAsia"/>
          <w:kern w:val="0"/>
        </w:rPr>
        <w:t xml:space="preserve"> </w:t>
      </w:r>
      <w:r w:rsidR="004F479D">
        <w:rPr>
          <w:rFonts w:eastAsiaTheme="minorEastAsia" w:hint="eastAsia"/>
          <w:kern w:val="0"/>
        </w:rPr>
        <w:t>t</w:t>
      </w:r>
      <w:r w:rsidR="00FC079F">
        <w:rPr>
          <w:rFonts w:eastAsiaTheme="minorEastAsia" w:hint="eastAsia"/>
          <w:kern w:val="0"/>
        </w:rPr>
        <w:t xml:space="preserve">he </w:t>
      </w:r>
      <w:r w:rsidR="00FC079F">
        <w:rPr>
          <w:rFonts w:eastAsiaTheme="minorEastAsia"/>
          <w:kern w:val="0"/>
        </w:rPr>
        <w:t>environmental</w:t>
      </w:r>
      <w:r w:rsidR="00FC079F">
        <w:rPr>
          <w:rFonts w:eastAsiaTheme="minorEastAsia" w:hint="eastAsia"/>
          <w:kern w:val="0"/>
        </w:rPr>
        <w:t xml:space="preserve"> conditions always vary </w:t>
      </w:r>
      <w:r w:rsidR="003F1F20">
        <w:rPr>
          <w:rFonts w:eastAsiaTheme="minorEastAsia" w:hint="eastAsia"/>
          <w:kern w:val="0"/>
        </w:rPr>
        <w:t>according to</w:t>
      </w:r>
      <w:r w:rsidR="00FC079F">
        <w:rPr>
          <w:rFonts w:eastAsiaTheme="minorEastAsia" w:hint="eastAsia"/>
          <w:kern w:val="0"/>
        </w:rPr>
        <w:t xml:space="preserve"> </w:t>
      </w:r>
      <w:r w:rsidRPr="00DA2F08">
        <w:rPr>
          <w:kern w:val="0"/>
        </w:rPr>
        <w:t>lighting, illumination</w:t>
      </w:r>
      <w:r w:rsidR="003F1F20">
        <w:rPr>
          <w:rFonts w:eastAsiaTheme="minorEastAsia" w:hint="eastAsia"/>
          <w:kern w:val="0"/>
        </w:rPr>
        <w:t xml:space="preserve"> and weather</w:t>
      </w:r>
      <w:r w:rsidR="001B0E23">
        <w:rPr>
          <w:rFonts w:eastAsiaTheme="minorEastAsia" w:hint="eastAsia"/>
          <w:kern w:val="0"/>
        </w:rPr>
        <w:t xml:space="preserve">. As uncontrollable </w:t>
      </w:r>
      <w:r w:rsidR="003F1F20">
        <w:rPr>
          <w:rFonts w:eastAsiaTheme="minorEastAsia" w:hint="eastAsia"/>
          <w:kern w:val="0"/>
        </w:rPr>
        <w:t xml:space="preserve">as the </w:t>
      </w:r>
      <w:r w:rsidR="001B0E23">
        <w:rPr>
          <w:rFonts w:eastAsiaTheme="minorEastAsia" w:hint="eastAsia"/>
          <w:kern w:val="0"/>
        </w:rPr>
        <w:t>above</w:t>
      </w:r>
      <w:r w:rsidR="003F1F20">
        <w:rPr>
          <w:rFonts w:eastAsiaTheme="minorEastAsia" w:hint="eastAsia"/>
          <w:kern w:val="0"/>
        </w:rPr>
        <w:t>-mentioned factors are,</w:t>
      </w:r>
      <w:r w:rsidR="001B0E23">
        <w:rPr>
          <w:rFonts w:eastAsiaTheme="minorEastAsia" w:hint="eastAsia"/>
          <w:kern w:val="0"/>
        </w:rPr>
        <w:t xml:space="preserve"> environmental conditions </w:t>
      </w:r>
      <w:r w:rsidR="004F479D">
        <w:rPr>
          <w:rFonts w:eastAsiaTheme="minorEastAsia" w:hint="eastAsia"/>
          <w:kern w:val="0"/>
        </w:rPr>
        <w:t>which</w:t>
      </w:r>
      <w:r w:rsidR="001B0E23">
        <w:rPr>
          <w:rFonts w:eastAsiaTheme="minorEastAsia" w:hint="eastAsia"/>
          <w:kern w:val="0"/>
        </w:rPr>
        <w:t xml:space="preserve"> </w:t>
      </w:r>
      <w:r w:rsidR="001B0E23">
        <w:rPr>
          <w:rFonts w:eastAsiaTheme="minorEastAsia"/>
          <w:kern w:val="0"/>
        </w:rPr>
        <w:t>affect</w:t>
      </w:r>
      <w:r w:rsidR="001B0E23">
        <w:rPr>
          <w:rFonts w:eastAsiaTheme="minorEastAsia" w:hint="eastAsia"/>
          <w:kern w:val="0"/>
        </w:rPr>
        <w:t xml:space="preserve"> the results of TSDR</w:t>
      </w:r>
      <w:r w:rsidR="00892B45">
        <w:rPr>
          <w:rFonts w:eastAsiaTheme="minorEastAsia" w:hint="eastAsia"/>
          <w:kern w:val="0"/>
        </w:rPr>
        <w:t xml:space="preserve"> </w:t>
      </w:r>
      <w:r w:rsidR="001B0E23">
        <w:rPr>
          <w:rFonts w:eastAsiaTheme="minorEastAsia" w:hint="eastAsia"/>
          <w:kern w:val="0"/>
        </w:rPr>
        <w:t>s</w:t>
      </w:r>
      <w:r w:rsidR="00892B45">
        <w:rPr>
          <w:rFonts w:eastAsiaTheme="minorEastAsia" w:hint="eastAsia"/>
          <w:kern w:val="0"/>
        </w:rPr>
        <w:t>ystem</w:t>
      </w:r>
      <w:r w:rsidR="003F1F20">
        <w:rPr>
          <w:rFonts w:eastAsiaTheme="minorEastAsia" w:hint="eastAsia"/>
          <w:kern w:val="0"/>
        </w:rPr>
        <w:t>.</w:t>
      </w:r>
      <w:r w:rsidR="001B0E23">
        <w:rPr>
          <w:rFonts w:eastAsiaTheme="minorEastAsia" w:hint="eastAsia"/>
          <w:kern w:val="0"/>
        </w:rPr>
        <w:t xml:space="preserve"> </w:t>
      </w:r>
      <w:r w:rsidR="003F1F20">
        <w:rPr>
          <w:rFonts w:eastAsiaTheme="minorEastAsia" w:hint="eastAsia"/>
          <w:kern w:val="0"/>
        </w:rPr>
        <w:t>Additionally</w:t>
      </w:r>
      <w:r w:rsidR="00892B45">
        <w:rPr>
          <w:rFonts w:eastAsiaTheme="minorEastAsia" w:hint="eastAsia"/>
          <w:kern w:val="0"/>
        </w:rPr>
        <w:t>,</w:t>
      </w:r>
      <w:r w:rsidR="001B0E23" w:rsidRPr="00DA2F08">
        <w:rPr>
          <w:kern w:val="0"/>
        </w:rPr>
        <w:t xml:space="preserve"> the detect</w:t>
      </w:r>
      <w:r w:rsidR="00CC4623">
        <w:rPr>
          <w:kern w:val="0"/>
        </w:rPr>
        <w:t>ion quality will be lower</w:t>
      </w:r>
      <w:r w:rsidR="004F479D">
        <w:rPr>
          <w:rFonts w:eastAsiaTheme="minorEastAsia" w:hint="eastAsia"/>
          <w:kern w:val="0"/>
        </w:rPr>
        <w:t xml:space="preserve">. </w:t>
      </w:r>
      <w:r w:rsidR="001B0E23">
        <w:rPr>
          <w:rFonts w:eastAsiaTheme="minorEastAsia" w:hint="eastAsia"/>
          <w:kern w:val="0"/>
        </w:rPr>
        <w:t xml:space="preserve">The road </w:t>
      </w:r>
      <w:r w:rsidR="001B0E23">
        <w:rPr>
          <w:rFonts w:eastAsiaTheme="minorEastAsia"/>
          <w:kern w:val="0"/>
        </w:rPr>
        <w:t>conditions</w:t>
      </w:r>
      <w:r w:rsidR="001B0E23">
        <w:rPr>
          <w:rFonts w:eastAsiaTheme="minorEastAsia" w:hint="eastAsia"/>
          <w:kern w:val="0"/>
        </w:rPr>
        <w:t xml:space="preserve"> will influence TSDR</w:t>
      </w:r>
      <w:r w:rsidR="00892B45">
        <w:rPr>
          <w:rFonts w:eastAsiaTheme="minorEastAsia" w:hint="eastAsia"/>
          <w:kern w:val="0"/>
        </w:rPr>
        <w:t xml:space="preserve"> </w:t>
      </w:r>
      <w:r w:rsidR="001B0E23">
        <w:rPr>
          <w:rFonts w:eastAsiaTheme="minorEastAsia" w:hint="eastAsia"/>
          <w:kern w:val="0"/>
        </w:rPr>
        <w:t>s</w:t>
      </w:r>
      <w:r w:rsidR="00892B45">
        <w:rPr>
          <w:rFonts w:eastAsiaTheme="minorEastAsia" w:hint="eastAsia"/>
          <w:kern w:val="0"/>
        </w:rPr>
        <w:t>ystem</w:t>
      </w:r>
      <w:r w:rsidR="001B0E23">
        <w:rPr>
          <w:rFonts w:eastAsiaTheme="minorEastAsia" w:hint="eastAsia"/>
          <w:kern w:val="0"/>
        </w:rPr>
        <w:t xml:space="preserve"> in other aspects</w:t>
      </w:r>
      <w:r w:rsidR="003F1F20">
        <w:rPr>
          <w:rFonts w:eastAsiaTheme="minorEastAsia" w:hint="eastAsia"/>
          <w:kern w:val="0"/>
        </w:rPr>
        <w:t>.</w:t>
      </w:r>
      <w:r w:rsidR="001B0E23">
        <w:rPr>
          <w:rFonts w:eastAsiaTheme="minorEastAsia" w:hint="eastAsia"/>
          <w:kern w:val="0"/>
        </w:rPr>
        <w:t xml:space="preserve"> </w:t>
      </w:r>
      <w:r w:rsidR="003F1F20">
        <w:rPr>
          <w:rFonts w:eastAsiaTheme="minorEastAsia" w:cs="Times New Roman" w:hint="eastAsia"/>
          <w:kern w:val="0"/>
          <w:szCs w:val="24"/>
        </w:rPr>
        <w:t>B</w:t>
      </w:r>
      <w:r w:rsidR="00971E7B" w:rsidRPr="001B0E23">
        <w:rPr>
          <w:rFonts w:eastAsiaTheme="minorEastAsia" w:cs="Times New Roman"/>
          <w:kern w:val="0"/>
          <w:szCs w:val="24"/>
        </w:rPr>
        <w:t>ecause</w:t>
      </w:r>
      <w:r w:rsidR="00971E7B" w:rsidRPr="001B0E23">
        <w:rPr>
          <w:rFonts w:eastAsiaTheme="minorEastAsia" w:cs="Times New Roman" w:hint="eastAsia"/>
          <w:kern w:val="0"/>
          <w:szCs w:val="24"/>
        </w:rPr>
        <w:t xml:space="preserve"> </w:t>
      </w:r>
      <w:r w:rsidRPr="001B0E23">
        <w:rPr>
          <w:kern w:val="0"/>
        </w:rPr>
        <w:t>the camera</w:t>
      </w:r>
      <w:r w:rsidR="001B0E23">
        <w:rPr>
          <w:rFonts w:eastAsiaTheme="minorEastAsia" w:hint="eastAsia"/>
          <w:kern w:val="0"/>
        </w:rPr>
        <w:t>s</w:t>
      </w:r>
      <w:r w:rsidRPr="001B0E23">
        <w:rPr>
          <w:kern w:val="0"/>
        </w:rPr>
        <w:t xml:space="preserve"> </w:t>
      </w:r>
      <w:r w:rsidR="001B0E23">
        <w:rPr>
          <w:rFonts w:eastAsiaTheme="minorEastAsia" w:hint="eastAsia"/>
          <w:kern w:val="0"/>
        </w:rPr>
        <w:t xml:space="preserve">are </w:t>
      </w:r>
      <w:r w:rsidRPr="001B0E23">
        <w:rPr>
          <w:kern w:val="0"/>
        </w:rPr>
        <w:t xml:space="preserve">always </w:t>
      </w:r>
      <w:r w:rsidR="003F1F20">
        <w:rPr>
          <w:rFonts w:eastAsiaTheme="minorEastAsia" w:hint="eastAsia"/>
          <w:kern w:val="0"/>
        </w:rPr>
        <w:t>installed i</w:t>
      </w:r>
      <w:r w:rsidRPr="001B0E23">
        <w:rPr>
          <w:kern w:val="0"/>
        </w:rPr>
        <w:t xml:space="preserve">n the </w:t>
      </w:r>
      <w:r w:rsidR="003F1F20">
        <w:rPr>
          <w:rFonts w:eastAsiaTheme="minorEastAsia" w:hint="eastAsia"/>
          <w:kern w:val="0"/>
        </w:rPr>
        <w:t>vehicle</w:t>
      </w:r>
      <w:r w:rsidR="001D7265" w:rsidRPr="001B0E23">
        <w:rPr>
          <w:rFonts w:eastAsiaTheme="minorEastAsia" w:hint="eastAsia"/>
          <w:kern w:val="0"/>
        </w:rPr>
        <w:t xml:space="preserve">, </w:t>
      </w:r>
      <w:r w:rsidR="00CC4623">
        <w:rPr>
          <w:rFonts w:eastAsiaTheme="minorEastAsia" w:hint="eastAsia"/>
          <w:kern w:val="0"/>
        </w:rPr>
        <w:t xml:space="preserve">holes on the roads, or </w:t>
      </w:r>
      <w:r w:rsidR="003F1F20">
        <w:rPr>
          <w:rFonts w:eastAsiaTheme="minorEastAsia" w:hint="eastAsia"/>
          <w:kern w:val="0"/>
        </w:rPr>
        <w:t xml:space="preserve">the </w:t>
      </w:r>
      <w:r w:rsidR="00CC4623">
        <w:rPr>
          <w:rFonts w:eastAsiaTheme="minorEastAsia" w:hint="eastAsia"/>
          <w:kern w:val="0"/>
        </w:rPr>
        <w:t xml:space="preserve">muddy </w:t>
      </w:r>
      <w:r w:rsidR="003F1F20">
        <w:rPr>
          <w:rFonts w:eastAsiaTheme="minorEastAsia" w:hint="eastAsia"/>
          <w:kern w:val="0"/>
        </w:rPr>
        <w:t xml:space="preserve">conditions of </w:t>
      </w:r>
      <w:r w:rsidR="00CC4623">
        <w:rPr>
          <w:rFonts w:eastAsiaTheme="minorEastAsia" w:hint="eastAsia"/>
          <w:kern w:val="0"/>
        </w:rPr>
        <w:t>roads</w:t>
      </w:r>
      <w:r w:rsidR="003F1F20">
        <w:rPr>
          <w:rFonts w:eastAsiaTheme="minorEastAsia" w:hint="eastAsia"/>
          <w:kern w:val="0"/>
        </w:rPr>
        <w:t>,</w:t>
      </w:r>
      <w:r w:rsidR="00CC4623">
        <w:rPr>
          <w:rFonts w:eastAsiaTheme="minorEastAsia" w:hint="eastAsia"/>
          <w:kern w:val="0"/>
        </w:rPr>
        <w:t xml:space="preserve"> will cause </w:t>
      </w:r>
      <w:r w:rsidR="00425464" w:rsidRPr="001B0E23">
        <w:rPr>
          <w:color w:val="000000"/>
          <w:kern w:val="0"/>
        </w:rPr>
        <w:t>vibrations and oscillations</w:t>
      </w:r>
      <w:r w:rsidR="00CC4623">
        <w:rPr>
          <w:rFonts w:eastAsiaTheme="minorEastAsia" w:hint="eastAsia"/>
          <w:color w:val="000000"/>
          <w:kern w:val="0"/>
        </w:rPr>
        <w:t>, which</w:t>
      </w:r>
      <w:r w:rsidR="001D7265" w:rsidRPr="001B0E23">
        <w:rPr>
          <w:rFonts w:eastAsiaTheme="minorEastAsia" w:hint="eastAsia"/>
          <w:color w:val="000000"/>
          <w:kern w:val="0"/>
        </w:rPr>
        <w:t xml:space="preserve"> will</w:t>
      </w:r>
      <w:r w:rsidR="00425464" w:rsidRPr="001B0E23">
        <w:rPr>
          <w:color w:val="000000"/>
          <w:kern w:val="0"/>
        </w:rPr>
        <w:t xml:space="preserve"> affect </w:t>
      </w:r>
      <w:r w:rsidR="001D7265" w:rsidRPr="001B0E23">
        <w:rPr>
          <w:rFonts w:eastAsiaTheme="minorEastAsia" w:hint="eastAsia"/>
          <w:color w:val="000000"/>
          <w:kern w:val="0"/>
        </w:rPr>
        <w:t xml:space="preserve">the video quality captured by </w:t>
      </w:r>
      <w:r w:rsidR="00425464" w:rsidRPr="001B0E23">
        <w:rPr>
          <w:color w:val="000000"/>
          <w:kern w:val="0"/>
        </w:rPr>
        <w:t>camera</w:t>
      </w:r>
      <w:r w:rsidR="001B0E23">
        <w:rPr>
          <w:rFonts w:eastAsiaTheme="minorEastAsia" w:hint="eastAsia"/>
          <w:color w:val="000000"/>
          <w:kern w:val="0"/>
        </w:rPr>
        <w:t>s</w:t>
      </w:r>
      <w:r w:rsidR="00CC4623">
        <w:rPr>
          <w:rFonts w:eastAsiaTheme="minorEastAsia" w:hint="eastAsia"/>
          <w:kern w:val="0"/>
        </w:rPr>
        <w:t>.</w:t>
      </w:r>
      <w:r w:rsidRPr="001B0E23">
        <w:rPr>
          <w:kern w:val="0"/>
        </w:rPr>
        <w:t xml:space="preserve"> </w:t>
      </w:r>
      <w:r w:rsidR="003F1F20">
        <w:rPr>
          <w:rFonts w:eastAsiaTheme="minorEastAsia" w:hint="eastAsia"/>
          <w:kern w:val="0"/>
        </w:rPr>
        <w:t>R</w:t>
      </w:r>
      <w:r w:rsidR="00CC4623">
        <w:rPr>
          <w:rFonts w:eastAsiaTheme="minorEastAsia" w:hint="eastAsia"/>
          <w:kern w:val="0"/>
        </w:rPr>
        <w:t>oad condition</w:t>
      </w:r>
      <w:r w:rsidR="003F1F20">
        <w:rPr>
          <w:rFonts w:eastAsiaTheme="minorEastAsia" w:hint="eastAsia"/>
          <w:kern w:val="0"/>
        </w:rPr>
        <w:t>s</w:t>
      </w:r>
      <w:r w:rsidR="00CC4623">
        <w:rPr>
          <w:rFonts w:eastAsiaTheme="minorEastAsia" w:hint="eastAsia"/>
          <w:kern w:val="0"/>
        </w:rPr>
        <w:t xml:space="preserve"> </w:t>
      </w:r>
      <w:r w:rsidR="003F1F20">
        <w:rPr>
          <w:rFonts w:eastAsiaTheme="minorEastAsia" w:hint="eastAsia"/>
          <w:kern w:val="0"/>
        </w:rPr>
        <w:t xml:space="preserve">are a </w:t>
      </w:r>
      <w:r w:rsidR="00CC4623">
        <w:rPr>
          <w:rFonts w:eastAsiaTheme="minorEastAsia" w:hint="eastAsia"/>
          <w:kern w:val="0"/>
        </w:rPr>
        <w:t>tough</w:t>
      </w:r>
      <w:r w:rsidR="00CC4623">
        <w:rPr>
          <w:kern w:val="0"/>
        </w:rPr>
        <w:t xml:space="preserve"> issue for moving </w:t>
      </w:r>
      <w:r w:rsidR="003F1F20">
        <w:rPr>
          <w:rFonts w:eastAsiaTheme="minorEastAsia" w:hint="eastAsia"/>
          <w:kern w:val="0"/>
        </w:rPr>
        <w:t>vehicle</w:t>
      </w:r>
      <w:r w:rsidR="00CC4623">
        <w:rPr>
          <w:rFonts w:eastAsiaTheme="minorEastAsia" w:hint="eastAsia"/>
          <w:kern w:val="0"/>
        </w:rPr>
        <w:t>s as well.</w:t>
      </w:r>
    </w:p>
    <w:p w:rsidR="00CC4623" w:rsidRPr="003F1F20" w:rsidRDefault="00CC4623" w:rsidP="00CC4623">
      <w:pPr>
        <w:rPr>
          <w:rFonts w:eastAsiaTheme="minorEastAsia"/>
          <w:kern w:val="0"/>
        </w:rPr>
      </w:pPr>
    </w:p>
    <w:p w:rsidR="0044313C" w:rsidRPr="00CC4623" w:rsidRDefault="00CC4623" w:rsidP="0067042C">
      <w:pPr>
        <w:pStyle w:val="a3"/>
        <w:numPr>
          <w:ilvl w:val="0"/>
          <w:numId w:val="4"/>
        </w:numPr>
        <w:ind w:firstLineChars="0"/>
        <w:rPr>
          <w:rFonts w:eastAsiaTheme="minorEastAsia"/>
          <w:kern w:val="0"/>
        </w:rPr>
      </w:pPr>
      <w:r>
        <w:rPr>
          <w:rFonts w:eastAsiaTheme="minorEastAsia"/>
          <w:kern w:val="0"/>
        </w:rPr>
        <w:t>Region</w:t>
      </w:r>
      <w:r w:rsidR="0044313C" w:rsidRPr="00CC4623">
        <w:rPr>
          <w:kern w:val="0"/>
        </w:rPr>
        <w:t xml:space="preserve"> determination:</w:t>
      </w:r>
      <w:r w:rsidR="009B7D75" w:rsidRPr="00CC4623">
        <w:rPr>
          <w:kern w:val="0"/>
        </w:rPr>
        <w:t xml:space="preserve"> </w:t>
      </w:r>
      <w:r w:rsidRPr="00CC4623">
        <w:rPr>
          <w:kern w:val="0"/>
        </w:rPr>
        <w:t xml:space="preserve">objects </w:t>
      </w:r>
      <w:r w:rsidR="003F1F20">
        <w:rPr>
          <w:rFonts w:eastAsiaTheme="minorEastAsia" w:hint="eastAsia"/>
          <w:kern w:val="0"/>
        </w:rPr>
        <w:t xml:space="preserve">that </w:t>
      </w:r>
      <w:r>
        <w:rPr>
          <w:rFonts w:eastAsiaTheme="minorEastAsia" w:hint="eastAsia"/>
          <w:kern w:val="0"/>
        </w:rPr>
        <w:t>hav</w:t>
      </w:r>
      <w:r w:rsidR="003F1F20">
        <w:rPr>
          <w:rFonts w:eastAsiaTheme="minorEastAsia" w:hint="eastAsia"/>
          <w:kern w:val="0"/>
        </w:rPr>
        <w:t xml:space="preserve">e the </w:t>
      </w:r>
      <w:r w:rsidRPr="00CC4623">
        <w:rPr>
          <w:kern w:val="0"/>
        </w:rPr>
        <w:t xml:space="preserve">same characteristics as traffic signs may present difficulties </w:t>
      </w:r>
      <w:r w:rsidR="003F1F20">
        <w:rPr>
          <w:rFonts w:eastAsiaTheme="minorEastAsia" w:hint="eastAsia"/>
          <w:kern w:val="0"/>
        </w:rPr>
        <w:t xml:space="preserve">for </w:t>
      </w:r>
      <w:r w:rsidR="003F1F20">
        <w:rPr>
          <w:rFonts w:eastAsiaTheme="minorEastAsia"/>
          <w:kern w:val="0"/>
        </w:rPr>
        <w:t>systems</w:t>
      </w:r>
      <w:r w:rsidR="003F1F20">
        <w:rPr>
          <w:rFonts w:eastAsiaTheme="minorEastAsia" w:hint="eastAsia"/>
          <w:kern w:val="0"/>
        </w:rPr>
        <w:t xml:space="preserve"> when</w:t>
      </w:r>
      <w:r w:rsidRPr="00CC4623">
        <w:rPr>
          <w:kern w:val="0"/>
        </w:rPr>
        <w:t xml:space="preserve"> determining the location of the signs</w:t>
      </w:r>
      <w:r>
        <w:rPr>
          <w:rFonts w:eastAsiaTheme="minorEastAsia" w:hint="eastAsia"/>
          <w:kern w:val="0"/>
        </w:rPr>
        <w:t xml:space="preserve">; </w:t>
      </w:r>
      <w:r w:rsidR="00872FA1">
        <w:rPr>
          <w:rFonts w:eastAsiaTheme="minorEastAsia"/>
          <w:kern w:val="0"/>
        </w:rPr>
        <w:t>the</w:t>
      </w:r>
      <w:r>
        <w:rPr>
          <w:rFonts w:eastAsiaTheme="minorEastAsia" w:hint="eastAsia"/>
          <w:kern w:val="0"/>
        </w:rPr>
        <w:t xml:space="preserve"> </w:t>
      </w:r>
      <w:r>
        <w:rPr>
          <w:rFonts w:eastAsiaTheme="minorEastAsia"/>
          <w:kern w:val="0"/>
        </w:rPr>
        <w:t>barrier</w:t>
      </w:r>
      <w:r>
        <w:rPr>
          <w:rFonts w:eastAsiaTheme="minorEastAsia" w:hint="eastAsia"/>
          <w:kern w:val="0"/>
        </w:rPr>
        <w:t xml:space="preserve">s on the road like advertising boards will </w:t>
      </w:r>
      <w:r w:rsidR="007C3101">
        <w:rPr>
          <w:rFonts w:eastAsiaTheme="minorEastAsia" w:hint="eastAsia"/>
          <w:kern w:val="0"/>
        </w:rPr>
        <w:t>result in</w:t>
      </w:r>
      <w:r>
        <w:rPr>
          <w:rFonts w:eastAsiaTheme="minorEastAsia" w:hint="eastAsia"/>
          <w:kern w:val="0"/>
        </w:rPr>
        <w:t xml:space="preserve"> incomplete target region </w:t>
      </w:r>
      <w:r>
        <w:rPr>
          <w:rFonts w:eastAsiaTheme="minorEastAsia"/>
          <w:kern w:val="0"/>
        </w:rPr>
        <w:t>determination</w:t>
      </w:r>
      <w:r>
        <w:rPr>
          <w:rFonts w:eastAsiaTheme="minorEastAsia" w:hint="eastAsia"/>
          <w:kern w:val="0"/>
        </w:rPr>
        <w:t xml:space="preserve"> as well. Besides</w:t>
      </w:r>
      <w:r>
        <w:rPr>
          <w:rFonts w:eastAsiaTheme="minorEastAsia"/>
          <w:kern w:val="0"/>
        </w:rPr>
        <w:t>,</w:t>
      </w:r>
      <w:r w:rsidRPr="00CC4623">
        <w:rPr>
          <w:kern w:val="0"/>
        </w:rPr>
        <w:t xml:space="preserve"> </w:t>
      </w:r>
      <w:r w:rsidR="007C3101">
        <w:rPr>
          <w:rFonts w:eastAsiaTheme="minorEastAsia" w:hint="eastAsia"/>
          <w:kern w:val="0"/>
        </w:rPr>
        <w:t xml:space="preserve">the states of </w:t>
      </w:r>
      <w:r>
        <w:rPr>
          <w:rFonts w:eastAsiaTheme="minorEastAsia" w:hint="eastAsia"/>
          <w:kern w:val="0"/>
        </w:rPr>
        <w:t>m</w:t>
      </w:r>
      <w:r w:rsidRPr="00CC4623">
        <w:rPr>
          <w:kern w:val="0"/>
        </w:rPr>
        <w:t>any</w:t>
      </w:r>
      <w:r w:rsidR="0044313C" w:rsidRPr="00CC4623">
        <w:rPr>
          <w:kern w:val="0"/>
        </w:rPr>
        <w:t xml:space="preserve"> traffic signs </w:t>
      </w:r>
      <w:r w:rsidR="00425464" w:rsidRPr="00CC4623">
        <w:rPr>
          <w:kern w:val="0"/>
        </w:rPr>
        <w:t xml:space="preserve">are also </w:t>
      </w:r>
      <w:r w:rsidR="00E74892">
        <w:rPr>
          <w:kern w:val="0"/>
        </w:rPr>
        <w:t>d</w:t>
      </w:r>
      <w:r w:rsidR="00E74892">
        <w:rPr>
          <w:rFonts w:eastAsiaTheme="minorEastAsia"/>
          <w:kern w:val="0"/>
        </w:rPr>
        <w:t>egraded</w:t>
      </w:r>
      <w:r w:rsidR="007C3101">
        <w:rPr>
          <w:rFonts w:eastAsiaTheme="minorEastAsia" w:hint="eastAsia"/>
          <w:kern w:val="0"/>
        </w:rPr>
        <w:t>.</w:t>
      </w:r>
    </w:p>
    <w:p w:rsidR="00EB58A9" w:rsidRPr="00EB58A9" w:rsidRDefault="00EB58A9" w:rsidP="00737E28">
      <w:pPr>
        <w:rPr>
          <w:rFonts w:eastAsiaTheme="minorEastAsia"/>
          <w:kern w:val="0"/>
        </w:rPr>
      </w:pPr>
    </w:p>
    <w:p w:rsidR="0044313C" w:rsidRPr="00266046" w:rsidRDefault="0044313C" w:rsidP="0067042C">
      <w:pPr>
        <w:pStyle w:val="a3"/>
        <w:numPr>
          <w:ilvl w:val="0"/>
          <w:numId w:val="4"/>
        </w:numPr>
        <w:ind w:firstLineChars="0"/>
        <w:rPr>
          <w:kern w:val="0"/>
        </w:rPr>
      </w:pPr>
      <w:r w:rsidRPr="00266046">
        <w:rPr>
          <w:kern w:val="0"/>
        </w:rPr>
        <w:t xml:space="preserve">Candidate classification: </w:t>
      </w:r>
      <w:r w:rsidR="004F479D">
        <w:rPr>
          <w:rFonts w:eastAsiaTheme="minorEastAsia" w:hint="eastAsia"/>
          <w:kern w:val="0"/>
        </w:rPr>
        <w:t>t</w:t>
      </w:r>
      <w:r w:rsidR="005B7087" w:rsidRPr="00266046">
        <w:rPr>
          <w:rFonts w:eastAsiaTheme="minorEastAsia"/>
          <w:kern w:val="0"/>
        </w:rPr>
        <w:t>h</w:t>
      </w:r>
      <w:r w:rsidR="005B7087" w:rsidRPr="00266046">
        <w:rPr>
          <w:rFonts w:eastAsiaTheme="minorEastAsia" w:hint="eastAsia"/>
          <w:kern w:val="0"/>
        </w:rPr>
        <w:t>is problem happens when</w:t>
      </w:r>
      <w:r w:rsidRPr="00266046">
        <w:rPr>
          <w:kern w:val="0"/>
        </w:rPr>
        <w:t xml:space="preserve"> identify</w:t>
      </w:r>
      <w:r w:rsidR="007C3101">
        <w:rPr>
          <w:rFonts w:eastAsiaTheme="minorEastAsia" w:hint="eastAsia"/>
          <w:kern w:val="0"/>
        </w:rPr>
        <w:t>ing</w:t>
      </w:r>
      <w:r w:rsidRPr="00266046">
        <w:rPr>
          <w:kern w:val="0"/>
        </w:rPr>
        <w:t xml:space="preserve"> the content of extracted </w:t>
      </w:r>
      <w:r w:rsidR="00046BA9" w:rsidRPr="00266046">
        <w:rPr>
          <w:rFonts w:eastAsiaTheme="minorEastAsia" w:hint="eastAsia"/>
          <w:kern w:val="0"/>
        </w:rPr>
        <w:t>regions</w:t>
      </w:r>
      <w:r w:rsidR="007C3101">
        <w:rPr>
          <w:rFonts w:eastAsiaTheme="minorEastAsia" w:hint="eastAsia"/>
          <w:kern w:val="0"/>
        </w:rPr>
        <w:t>.</w:t>
      </w:r>
      <w:r w:rsidR="00046BA9" w:rsidRPr="00266046">
        <w:rPr>
          <w:rFonts w:eastAsiaTheme="minorEastAsia" w:hint="eastAsia"/>
          <w:kern w:val="0"/>
        </w:rPr>
        <w:t xml:space="preserve"> </w:t>
      </w:r>
      <w:proofErr w:type="spellStart"/>
      <w:r w:rsidR="007C3101" w:rsidRPr="00266046">
        <w:rPr>
          <w:rFonts w:eastAsiaTheme="minorEastAsia"/>
          <w:kern w:val="0"/>
        </w:rPr>
        <w:t>M</w:t>
      </w:r>
      <w:r w:rsidR="00046BA9" w:rsidRPr="00266046">
        <w:rPr>
          <w:rFonts w:eastAsiaTheme="minorEastAsia" w:hint="eastAsia"/>
          <w:kern w:val="0"/>
        </w:rPr>
        <w:t>is</w:t>
      </w:r>
      <w:proofErr w:type="spellEnd"/>
      <w:r w:rsidR="007C3101">
        <w:rPr>
          <w:rFonts w:eastAsiaTheme="minorEastAsia" w:hint="eastAsia"/>
          <w:kern w:val="0"/>
        </w:rPr>
        <w:t>-</w:t>
      </w:r>
      <w:r w:rsidR="00046BA9" w:rsidRPr="00266046">
        <w:rPr>
          <w:rFonts w:eastAsiaTheme="minorEastAsia" w:hint="eastAsia"/>
          <w:kern w:val="0"/>
        </w:rPr>
        <w:t>recognition may happen when</w:t>
      </w:r>
      <w:r w:rsidR="007C3101">
        <w:rPr>
          <w:rFonts w:eastAsiaTheme="minorEastAsia" w:hint="eastAsia"/>
          <w:kern w:val="0"/>
        </w:rPr>
        <w:t xml:space="preserve"> some signs have the </w:t>
      </w:r>
      <w:r w:rsidR="00266046" w:rsidRPr="00266046">
        <w:rPr>
          <w:rFonts w:eastAsiaTheme="minorEastAsia" w:hint="eastAsia"/>
          <w:kern w:val="0"/>
        </w:rPr>
        <w:t>same pattern</w:t>
      </w:r>
      <w:r w:rsidR="007C3101">
        <w:rPr>
          <w:rFonts w:eastAsiaTheme="minorEastAsia" w:hint="eastAsia"/>
          <w:kern w:val="0"/>
        </w:rPr>
        <w:t>s</w:t>
      </w:r>
      <w:r w:rsidR="00266046" w:rsidRPr="00266046">
        <w:rPr>
          <w:rFonts w:eastAsiaTheme="minorEastAsia" w:hint="eastAsia"/>
          <w:kern w:val="0"/>
        </w:rPr>
        <w:t xml:space="preserve"> but </w:t>
      </w:r>
      <w:r w:rsidR="007C3101">
        <w:rPr>
          <w:rFonts w:eastAsiaTheme="minorEastAsia" w:hint="eastAsia"/>
          <w:kern w:val="0"/>
        </w:rPr>
        <w:t>use</w:t>
      </w:r>
      <w:r w:rsidR="00266046" w:rsidRPr="00266046">
        <w:rPr>
          <w:rFonts w:eastAsiaTheme="minorEastAsia" w:hint="eastAsia"/>
          <w:kern w:val="0"/>
        </w:rPr>
        <w:t xml:space="preserve"> different text</w:t>
      </w:r>
      <w:r w:rsidR="007C3101">
        <w:rPr>
          <w:rFonts w:eastAsiaTheme="minorEastAsia" w:hint="eastAsia"/>
          <w:kern w:val="0"/>
        </w:rPr>
        <w:t>s</w:t>
      </w:r>
      <w:r w:rsidR="00266046" w:rsidRPr="00266046">
        <w:rPr>
          <w:rFonts w:eastAsiaTheme="minorEastAsia" w:hint="eastAsia"/>
          <w:kern w:val="0"/>
        </w:rPr>
        <w:t xml:space="preserve"> </w:t>
      </w:r>
      <w:r w:rsidR="00266046" w:rsidRPr="00266046">
        <w:rPr>
          <w:rFonts w:eastAsiaTheme="minorEastAsia"/>
          <w:kern w:val="0"/>
        </w:rPr>
        <w:t>(speed</w:t>
      </w:r>
      <w:r w:rsidR="00266046" w:rsidRPr="00266046">
        <w:rPr>
          <w:rFonts w:eastAsiaTheme="minorEastAsia" w:hint="eastAsia"/>
          <w:kern w:val="0"/>
        </w:rPr>
        <w:t xml:space="preserve"> limit </w:t>
      </w:r>
      <w:r w:rsidR="00266046" w:rsidRPr="00266046">
        <w:rPr>
          <w:rFonts w:eastAsiaTheme="minorEastAsia"/>
          <w:kern w:val="0"/>
        </w:rPr>
        <w:t>signs)</w:t>
      </w:r>
      <w:r w:rsidR="00266046" w:rsidRPr="00266046">
        <w:rPr>
          <w:rFonts w:eastAsiaTheme="minorEastAsia" w:hint="eastAsia"/>
          <w:kern w:val="0"/>
        </w:rPr>
        <w:t>.</w:t>
      </w:r>
      <w:r w:rsidR="002F3D63" w:rsidRPr="00266046">
        <w:rPr>
          <w:rFonts w:eastAsiaTheme="minorEastAsia" w:hint="eastAsia"/>
          <w:kern w:val="0"/>
        </w:rPr>
        <w:t xml:space="preserve"> </w:t>
      </w:r>
      <w:r w:rsidR="004F479D">
        <w:rPr>
          <w:rFonts w:eastAsiaTheme="minorEastAsia" w:hint="eastAsia"/>
          <w:kern w:val="0"/>
        </w:rPr>
        <w:t>F</w:t>
      </w:r>
      <w:r w:rsidR="002F3D63" w:rsidRPr="00266046">
        <w:rPr>
          <w:rFonts w:eastAsiaTheme="minorEastAsia" w:hint="eastAsia"/>
          <w:kern w:val="0"/>
        </w:rPr>
        <w:t xml:space="preserve">ew </w:t>
      </w:r>
      <w:r w:rsidR="007760AA" w:rsidRPr="00266046">
        <w:rPr>
          <w:rFonts w:eastAsiaTheme="minorEastAsia" w:hint="eastAsia"/>
          <w:kern w:val="0"/>
        </w:rPr>
        <w:t>techniques</w:t>
      </w:r>
      <w:r w:rsidR="002F3D63" w:rsidRPr="00266046">
        <w:rPr>
          <w:rFonts w:eastAsiaTheme="minorEastAsia" w:hint="eastAsia"/>
          <w:kern w:val="0"/>
        </w:rPr>
        <w:t xml:space="preserve"> exist</w:t>
      </w:r>
      <w:r w:rsidR="001D7265" w:rsidRPr="00266046">
        <w:rPr>
          <w:rFonts w:eastAsiaTheme="minorEastAsia" w:hint="eastAsia"/>
          <w:kern w:val="0"/>
        </w:rPr>
        <w:t xml:space="preserve"> </w:t>
      </w:r>
      <w:r w:rsidR="00266046" w:rsidRPr="00266046">
        <w:rPr>
          <w:rFonts w:eastAsiaTheme="minorEastAsia"/>
          <w:kern w:val="0"/>
        </w:rPr>
        <w:t>here;</w:t>
      </w:r>
      <w:r w:rsidR="00046BA9" w:rsidRPr="00266046">
        <w:rPr>
          <w:rFonts w:eastAsiaTheme="minorEastAsia" w:hint="eastAsia"/>
          <w:kern w:val="0"/>
        </w:rPr>
        <w:t xml:space="preserve"> </w:t>
      </w:r>
      <w:r w:rsidR="00266046" w:rsidRPr="00266046">
        <w:rPr>
          <w:rFonts w:eastAsiaTheme="minorEastAsia" w:hint="eastAsia"/>
          <w:kern w:val="0"/>
        </w:rPr>
        <w:t>e</w:t>
      </w:r>
      <w:r w:rsidR="00971E7B" w:rsidRPr="00266046">
        <w:rPr>
          <w:rFonts w:eastAsiaTheme="minorEastAsia" w:hint="eastAsia"/>
          <w:kern w:val="0"/>
        </w:rPr>
        <w:t xml:space="preserve">ach technique needs to </w:t>
      </w:r>
      <w:r w:rsidR="007C3101">
        <w:rPr>
          <w:rFonts w:eastAsiaTheme="minorEastAsia" w:hint="eastAsia"/>
          <w:kern w:val="0"/>
        </w:rPr>
        <w:t xml:space="preserve">be </w:t>
      </w:r>
      <w:r w:rsidR="00266046" w:rsidRPr="00266046">
        <w:rPr>
          <w:rFonts w:eastAsiaTheme="minorEastAsia" w:hint="eastAsia"/>
          <w:kern w:val="0"/>
        </w:rPr>
        <w:t>combine</w:t>
      </w:r>
      <w:r w:rsidR="007C3101">
        <w:rPr>
          <w:rFonts w:eastAsiaTheme="minorEastAsia" w:hint="eastAsia"/>
          <w:kern w:val="0"/>
        </w:rPr>
        <w:t>d</w:t>
      </w:r>
      <w:r w:rsidR="00266046" w:rsidRPr="00266046">
        <w:rPr>
          <w:rFonts w:eastAsiaTheme="minorEastAsia" w:hint="eastAsia"/>
          <w:kern w:val="0"/>
        </w:rPr>
        <w:t xml:space="preserve"> </w:t>
      </w:r>
      <w:r w:rsidR="00971E7B" w:rsidRPr="00266046">
        <w:rPr>
          <w:rFonts w:eastAsiaTheme="minorEastAsia" w:hint="eastAsia"/>
          <w:kern w:val="0"/>
        </w:rPr>
        <w:t xml:space="preserve">with </w:t>
      </w:r>
      <w:r w:rsidR="007760AA" w:rsidRPr="00266046">
        <w:rPr>
          <w:rFonts w:eastAsiaTheme="minorEastAsia" w:hint="eastAsia"/>
          <w:kern w:val="0"/>
        </w:rPr>
        <w:t xml:space="preserve">the detection stage so that </w:t>
      </w:r>
      <w:r w:rsidR="00971E7B" w:rsidRPr="00266046">
        <w:rPr>
          <w:rFonts w:eastAsiaTheme="minorEastAsia" w:hint="eastAsia"/>
          <w:kern w:val="0"/>
        </w:rPr>
        <w:t xml:space="preserve">there are </w:t>
      </w:r>
      <w:r w:rsidR="007760AA" w:rsidRPr="00266046">
        <w:rPr>
          <w:rFonts w:eastAsiaTheme="minorEastAsia" w:hint="eastAsia"/>
          <w:kern w:val="0"/>
        </w:rPr>
        <w:t xml:space="preserve">many restrictions </w:t>
      </w:r>
      <w:r w:rsidR="007C3101">
        <w:rPr>
          <w:rFonts w:eastAsiaTheme="minorEastAsia" w:hint="eastAsia"/>
          <w:kern w:val="0"/>
        </w:rPr>
        <w:t>in terms of</w:t>
      </w:r>
      <w:r w:rsidR="007760AA" w:rsidRPr="00266046">
        <w:rPr>
          <w:rFonts w:eastAsiaTheme="minorEastAsia" w:hint="eastAsia"/>
          <w:kern w:val="0"/>
        </w:rPr>
        <w:t xml:space="preserve"> choice. In </w:t>
      </w:r>
      <w:r w:rsidR="007760AA" w:rsidRPr="00266046">
        <w:rPr>
          <w:rFonts w:eastAsiaTheme="minorEastAsia"/>
          <w:kern w:val="0"/>
        </w:rPr>
        <w:t>addition</w:t>
      </w:r>
      <w:r w:rsidR="007760AA" w:rsidRPr="00266046">
        <w:rPr>
          <w:rFonts w:eastAsiaTheme="minorEastAsia" w:hint="eastAsia"/>
          <w:kern w:val="0"/>
        </w:rPr>
        <w:t xml:space="preserve">, </w:t>
      </w:r>
      <w:r w:rsidR="007C3101">
        <w:rPr>
          <w:rFonts w:eastAsiaTheme="minorEastAsia" w:hint="eastAsia"/>
          <w:kern w:val="0"/>
        </w:rPr>
        <w:t>few</w:t>
      </w:r>
      <w:r w:rsidR="007760AA" w:rsidRPr="00266046">
        <w:rPr>
          <w:rFonts w:eastAsiaTheme="minorEastAsia" w:hint="eastAsia"/>
          <w:kern w:val="0"/>
        </w:rPr>
        <w:t xml:space="preserve"> techniques can classify the entire content or </w:t>
      </w:r>
      <w:r w:rsidR="007C3101">
        <w:rPr>
          <w:rFonts w:eastAsiaTheme="minorEastAsia" w:hint="eastAsia"/>
          <w:kern w:val="0"/>
        </w:rPr>
        <w:t xml:space="preserve">all the </w:t>
      </w:r>
      <w:r w:rsidR="007760AA" w:rsidRPr="00266046">
        <w:rPr>
          <w:rFonts w:eastAsiaTheme="minorEastAsia" w:hint="eastAsia"/>
          <w:kern w:val="0"/>
        </w:rPr>
        <w:t xml:space="preserve">information </w:t>
      </w:r>
      <w:r w:rsidR="007C3101">
        <w:rPr>
          <w:rFonts w:eastAsiaTheme="minorEastAsia" w:hint="eastAsia"/>
          <w:kern w:val="0"/>
        </w:rPr>
        <w:t>of</w:t>
      </w:r>
      <w:r w:rsidR="007760AA" w:rsidRPr="00266046">
        <w:rPr>
          <w:rFonts w:eastAsiaTheme="minorEastAsia" w:hint="eastAsia"/>
          <w:kern w:val="0"/>
        </w:rPr>
        <w:t xml:space="preserve"> signs clearly.</w:t>
      </w:r>
      <w:r w:rsidR="002F3D63" w:rsidRPr="00266046">
        <w:rPr>
          <w:rFonts w:eastAsiaTheme="minorEastAsia" w:hint="eastAsia"/>
          <w:kern w:val="0"/>
        </w:rPr>
        <w:t xml:space="preserve"> </w:t>
      </w:r>
    </w:p>
    <w:p w:rsidR="00266046" w:rsidRPr="00266046" w:rsidRDefault="00266046" w:rsidP="00266046">
      <w:pPr>
        <w:rPr>
          <w:rFonts w:eastAsiaTheme="minorEastAsia"/>
          <w:kern w:val="0"/>
        </w:rPr>
      </w:pPr>
    </w:p>
    <w:p w:rsidR="0044313C" w:rsidRPr="00072C05" w:rsidRDefault="00190330" w:rsidP="00737E28">
      <w:pPr>
        <w:rPr>
          <w:kern w:val="0"/>
        </w:rPr>
      </w:pPr>
      <w:r w:rsidRPr="00072C05">
        <w:rPr>
          <w:kern w:val="0"/>
        </w:rPr>
        <w:t xml:space="preserve">Because of the problems we </w:t>
      </w:r>
      <w:r w:rsidR="007C3101">
        <w:rPr>
          <w:rFonts w:eastAsiaTheme="minorEastAsia" w:hint="eastAsia"/>
          <w:kern w:val="0"/>
        </w:rPr>
        <w:t>obtained</w:t>
      </w:r>
      <w:r w:rsidRPr="00072C05">
        <w:rPr>
          <w:kern w:val="0"/>
        </w:rPr>
        <w:t xml:space="preserve">, </w:t>
      </w:r>
      <w:r w:rsidR="0044313C" w:rsidRPr="00072C05">
        <w:rPr>
          <w:kern w:val="0"/>
        </w:rPr>
        <w:t>TSDR</w:t>
      </w:r>
      <w:r w:rsidR="00892B45">
        <w:rPr>
          <w:rFonts w:eastAsiaTheme="minorEastAsia" w:hint="eastAsia"/>
          <w:kern w:val="0"/>
        </w:rPr>
        <w:t xml:space="preserve"> </w:t>
      </w:r>
      <w:r w:rsidR="00266046">
        <w:rPr>
          <w:rFonts w:eastAsiaTheme="minorEastAsia" w:hint="eastAsia"/>
          <w:kern w:val="0"/>
        </w:rPr>
        <w:t>s</w:t>
      </w:r>
      <w:r w:rsidR="00892B45">
        <w:rPr>
          <w:rFonts w:eastAsiaTheme="minorEastAsia" w:hint="eastAsia"/>
          <w:kern w:val="0"/>
        </w:rPr>
        <w:t>ystem</w:t>
      </w:r>
      <w:r w:rsidR="0044313C" w:rsidRPr="00072C05">
        <w:rPr>
          <w:kern w:val="0"/>
        </w:rPr>
        <w:t xml:space="preserve"> is always studied </w:t>
      </w:r>
      <w:r w:rsidR="007C3101">
        <w:rPr>
          <w:rFonts w:eastAsiaTheme="minorEastAsia" w:hint="eastAsia"/>
          <w:kern w:val="0"/>
        </w:rPr>
        <w:t>in</w:t>
      </w:r>
      <w:r w:rsidR="0044313C" w:rsidRPr="00072C05">
        <w:rPr>
          <w:kern w:val="0"/>
        </w:rPr>
        <w:t xml:space="preserve"> three basic stages:</w:t>
      </w:r>
    </w:p>
    <w:p w:rsidR="0044313C" w:rsidRPr="00266046" w:rsidRDefault="009B7D75" w:rsidP="0067042C">
      <w:pPr>
        <w:pStyle w:val="a3"/>
        <w:numPr>
          <w:ilvl w:val="0"/>
          <w:numId w:val="5"/>
        </w:numPr>
        <w:ind w:firstLineChars="0"/>
        <w:rPr>
          <w:kern w:val="0"/>
        </w:rPr>
      </w:pPr>
      <w:r w:rsidRPr="00266046">
        <w:rPr>
          <w:kern w:val="0"/>
        </w:rPr>
        <w:t>Pre</w:t>
      </w:r>
      <w:r w:rsidR="007C3101">
        <w:rPr>
          <w:rFonts w:eastAsiaTheme="minorEastAsia" w:hint="eastAsia"/>
          <w:kern w:val="0"/>
        </w:rPr>
        <w:t>-</w:t>
      </w:r>
      <w:r w:rsidRPr="00266046">
        <w:rPr>
          <w:kern w:val="0"/>
        </w:rPr>
        <w:t>p</w:t>
      </w:r>
      <w:r w:rsidR="0044313C" w:rsidRPr="00266046">
        <w:rPr>
          <w:kern w:val="0"/>
        </w:rPr>
        <w:t xml:space="preserve">rocessing stage </w:t>
      </w:r>
    </w:p>
    <w:p w:rsidR="0044313C" w:rsidRPr="00266046" w:rsidRDefault="0044313C" w:rsidP="0067042C">
      <w:pPr>
        <w:pStyle w:val="a3"/>
        <w:numPr>
          <w:ilvl w:val="0"/>
          <w:numId w:val="5"/>
        </w:numPr>
        <w:ind w:firstLineChars="0"/>
        <w:rPr>
          <w:kern w:val="0"/>
        </w:rPr>
      </w:pPr>
      <w:r w:rsidRPr="00266046">
        <w:rPr>
          <w:kern w:val="0"/>
        </w:rPr>
        <w:t xml:space="preserve">Detection stage </w:t>
      </w:r>
    </w:p>
    <w:p w:rsidR="0044313C" w:rsidRPr="00266046" w:rsidRDefault="0044313C" w:rsidP="0067042C">
      <w:pPr>
        <w:pStyle w:val="a3"/>
        <w:numPr>
          <w:ilvl w:val="0"/>
          <w:numId w:val="5"/>
        </w:numPr>
        <w:ind w:firstLineChars="0"/>
        <w:rPr>
          <w:rFonts w:eastAsiaTheme="minorEastAsia"/>
          <w:kern w:val="0"/>
        </w:rPr>
      </w:pPr>
      <w:r w:rsidRPr="00266046">
        <w:rPr>
          <w:kern w:val="0"/>
        </w:rPr>
        <w:t>Recognition stage</w:t>
      </w:r>
    </w:p>
    <w:p w:rsidR="0025049E" w:rsidRPr="0025049E" w:rsidRDefault="0025049E" w:rsidP="00737E28">
      <w:pPr>
        <w:rPr>
          <w:rFonts w:eastAsiaTheme="minorEastAsia"/>
          <w:kern w:val="0"/>
        </w:rPr>
      </w:pPr>
    </w:p>
    <w:p w:rsidR="0044313C" w:rsidRDefault="0025049E" w:rsidP="00266046">
      <w:pPr>
        <w:rPr>
          <w:rFonts w:eastAsiaTheme="minorEastAsia"/>
        </w:rPr>
      </w:pPr>
      <w:r>
        <w:rPr>
          <w:rFonts w:eastAsiaTheme="minorEastAsia" w:hint="eastAsia"/>
        </w:rPr>
        <w:t>According to the above</w:t>
      </w:r>
      <w:r w:rsidR="007C3101">
        <w:rPr>
          <w:rFonts w:eastAsiaTheme="minorEastAsia" w:hint="eastAsia"/>
        </w:rPr>
        <w:t>-mentioned</w:t>
      </w:r>
      <w:r>
        <w:rPr>
          <w:rFonts w:eastAsiaTheme="minorEastAsia" w:hint="eastAsia"/>
        </w:rPr>
        <w:t xml:space="preserve"> stages</w:t>
      </w:r>
      <w:r w:rsidR="00266046">
        <w:rPr>
          <w:rFonts w:eastAsiaTheme="minorEastAsia" w:hint="eastAsia"/>
        </w:rPr>
        <w:t xml:space="preserve">, we </w:t>
      </w:r>
      <w:r w:rsidR="007C3101">
        <w:rPr>
          <w:rFonts w:eastAsiaTheme="minorEastAsia" w:hint="eastAsia"/>
        </w:rPr>
        <w:t>determined the following objectives</w:t>
      </w:r>
      <w:r w:rsidR="00266046">
        <w:rPr>
          <w:rFonts w:eastAsiaTheme="minorEastAsia" w:hint="eastAsia"/>
        </w:rPr>
        <w:t xml:space="preserve"> for future research and development in this field: </w:t>
      </w:r>
      <w:r w:rsidR="008F354F">
        <w:rPr>
          <w:rFonts w:eastAsiaTheme="minorEastAsia" w:hint="eastAsia"/>
        </w:rPr>
        <w:t>s</w:t>
      </w:r>
      <w:r>
        <w:t>implify complex problems, improve the traditional method,</w:t>
      </w:r>
      <w:r>
        <w:rPr>
          <w:rFonts w:hint="eastAsia"/>
        </w:rPr>
        <w:t xml:space="preserve"> and use</w:t>
      </w:r>
      <w:r w:rsidR="00266046">
        <w:t xml:space="preserve"> a smart approach</w:t>
      </w:r>
      <w:r w:rsidR="00266046">
        <w:rPr>
          <w:rFonts w:eastAsiaTheme="minorEastAsia" w:hint="eastAsia"/>
        </w:rPr>
        <w:t>.</w:t>
      </w:r>
    </w:p>
    <w:p w:rsidR="00266046" w:rsidRPr="00266046" w:rsidRDefault="00266046" w:rsidP="00266046">
      <w:pPr>
        <w:rPr>
          <w:rFonts w:eastAsiaTheme="minorEastAsia" w:cs="Times New Roman"/>
          <w:kern w:val="0"/>
          <w:sz w:val="28"/>
          <w:szCs w:val="28"/>
        </w:rPr>
      </w:pPr>
    </w:p>
    <w:p w:rsidR="00190330" w:rsidRPr="008F354F" w:rsidRDefault="00154C28" w:rsidP="008F354F">
      <w:pPr>
        <w:pStyle w:val="2"/>
      </w:pPr>
      <w:bookmarkStart w:id="7" w:name="_Toc388350397"/>
      <w:r w:rsidRPr="008F354F">
        <w:rPr>
          <w:rFonts w:hint="eastAsia"/>
        </w:rPr>
        <w:t xml:space="preserve">2.1 </w:t>
      </w:r>
      <w:r w:rsidR="005962A8" w:rsidRPr="008F354F">
        <w:rPr>
          <w:rFonts w:hint="eastAsia"/>
        </w:rPr>
        <w:t>Pre</w:t>
      </w:r>
      <w:r w:rsidR="007C3101">
        <w:rPr>
          <w:rFonts w:hint="eastAsia"/>
        </w:rPr>
        <w:t>-</w:t>
      </w:r>
      <w:r w:rsidR="005962A8" w:rsidRPr="008F354F">
        <w:rPr>
          <w:rFonts w:hint="eastAsia"/>
        </w:rPr>
        <w:t>p</w:t>
      </w:r>
      <w:r w:rsidR="00190330" w:rsidRPr="008F354F">
        <w:rPr>
          <w:rFonts w:hint="eastAsia"/>
        </w:rPr>
        <w:t xml:space="preserve">rocessing </w:t>
      </w:r>
      <w:r w:rsidR="00D46C1E" w:rsidRPr="008F354F">
        <w:rPr>
          <w:rFonts w:hint="eastAsia"/>
        </w:rPr>
        <w:t>T</w:t>
      </w:r>
      <w:r w:rsidR="00EE4F54" w:rsidRPr="008F354F">
        <w:rPr>
          <w:rFonts w:hint="eastAsia"/>
        </w:rPr>
        <w:t>echniques</w:t>
      </w:r>
      <w:bookmarkEnd w:id="7"/>
    </w:p>
    <w:p w:rsidR="00B75467" w:rsidRPr="004F479D" w:rsidRDefault="0044313C" w:rsidP="00737E28">
      <w:pPr>
        <w:rPr>
          <w:rFonts w:eastAsiaTheme="minorEastAsia"/>
          <w:kern w:val="0"/>
        </w:rPr>
      </w:pPr>
      <w:r w:rsidRPr="00072C05">
        <w:rPr>
          <w:kern w:val="0"/>
        </w:rPr>
        <w:t xml:space="preserve">The processing step is not </w:t>
      </w:r>
      <w:r w:rsidR="00154C28" w:rsidRPr="00072C05">
        <w:rPr>
          <w:kern w:val="0"/>
        </w:rPr>
        <w:t>a</w:t>
      </w:r>
      <w:r w:rsidRPr="00072C05">
        <w:rPr>
          <w:kern w:val="0"/>
        </w:rPr>
        <w:t xml:space="preserve"> mandatory one</w:t>
      </w:r>
      <w:r w:rsidR="00D02B5E">
        <w:rPr>
          <w:rFonts w:eastAsiaTheme="minorEastAsia" w:hint="eastAsia"/>
          <w:kern w:val="0"/>
        </w:rPr>
        <w:t>.</w:t>
      </w:r>
      <w:r w:rsidRPr="00072C05">
        <w:rPr>
          <w:kern w:val="0"/>
        </w:rPr>
        <w:t xml:space="preserve"> </w:t>
      </w:r>
      <w:r w:rsidR="00D02B5E">
        <w:rPr>
          <w:rFonts w:eastAsiaTheme="minorEastAsia" w:hint="eastAsia"/>
          <w:kern w:val="0"/>
        </w:rPr>
        <w:t>B</w:t>
      </w:r>
      <w:r w:rsidRPr="00072C05">
        <w:rPr>
          <w:kern w:val="0"/>
        </w:rPr>
        <w:t>ut</w:t>
      </w:r>
      <w:r w:rsidR="00D02B5E">
        <w:rPr>
          <w:rFonts w:eastAsiaTheme="minorEastAsia" w:hint="eastAsia"/>
          <w:kern w:val="0"/>
        </w:rPr>
        <w:t>,</w:t>
      </w:r>
      <w:r w:rsidR="008D07D6">
        <w:rPr>
          <w:rFonts w:eastAsiaTheme="minorEastAsia" w:hint="eastAsia"/>
          <w:kern w:val="0"/>
        </w:rPr>
        <w:t xml:space="preserve"> </w:t>
      </w:r>
      <w:r w:rsidR="00B75467" w:rsidRPr="00072C05">
        <w:rPr>
          <w:kern w:val="0"/>
        </w:rPr>
        <w:t>this step</w:t>
      </w:r>
      <w:r w:rsidRPr="00072C05">
        <w:rPr>
          <w:kern w:val="0"/>
        </w:rPr>
        <w:t xml:space="preserve"> m</w:t>
      </w:r>
      <w:r w:rsidR="00B75467" w:rsidRPr="00072C05">
        <w:rPr>
          <w:kern w:val="0"/>
        </w:rPr>
        <w:t xml:space="preserve">ay increase the efficiency </w:t>
      </w:r>
      <w:r w:rsidR="00D02B5E">
        <w:rPr>
          <w:rFonts w:eastAsiaTheme="minorEastAsia" w:hint="eastAsia"/>
          <w:kern w:val="0"/>
        </w:rPr>
        <w:t>of the</w:t>
      </w:r>
      <w:r w:rsidR="00B75467" w:rsidRPr="00072C05">
        <w:rPr>
          <w:kern w:val="0"/>
        </w:rPr>
        <w:t xml:space="preserve"> following </w:t>
      </w:r>
      <w:r w:rsidR="00425464" w:rsidRPr="00072C05">
        <w:rPr>
          <w:kern w:val="0"/>
        </w:rPr>
        <w:t>steps.</w:t>
      </w:r>
      <w:r w:rsidRPr="00072C05">
        <w:rPr>
          <w:kern w:val="0"/>
          <w:sz w:val="18"/>
          <w:szCs w:val="18"/>
        </w:rPr>
        <w:t xml:space="preserve"> </w:t>
      </w:r>
      <w:r w:rsidR="00425464" w:rsidRPr="00072C05">
        <w:rPr>
          <w:kern w:val="0"/>
        </w:rPr>
        <w:t xml:space="preserve">The </w:t>
      </w:r>
      <w:r w:rsidR="009365A0" w:rsidRPr="00072C05">
        <w:rPr>
          <w:kern w:val="0"/>
        </w:rPr>
        <w:t xml:space="preserve">fundamental function of the </w:t>
      </w:r>
      <w:r w:rsidRPr="00072C05">
        <w:rPr>
          <w:kern w:val="0"/>
        </w:rPr>
        <w:t>pre</w:t>
      </w:r>
      <w:r w:rsidR="00D02B5E">
        <w:rPr>
          <w:rFonts w:eastAsiaTheme="minorEastAsia" w:hint="eastAsia"/>
          <w:kern w:val="0"/>
        </w:rPr>
        <w:t>-</w:t>
      </w:r>
      <w:r w:rsidRPr="00072C05">
        <w:rPr>
          <w:kern w:val="0"/>
        </w:rPr>
        <w:t xml:space="preserve">processing stage is to enhance the input image and </w:t>
      </w:r>
      <w:r w:rsidR="00D02B5E">
        <w:rPr>
          <w:rFonts w:eastAsiaTheme="minorEastAsia" w:hint="eastAsia"/>
          <w:kern w:val="0"/>
        </w:rPr>
        <w:t xml:space="preserve">to </w:t>
      </w:r>
      <w:r w:rsidRPr="00072C05">
        <w:rPr>
          <w:kern w:val="0"/>
        </w:rPr>
        <w:t xml:space="preserve">avoid </w:t>
      </w:r>
      <w:r w:rsidR="00D02B5E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 xml:space="preserve">dense scanning of it. </w:t>
      </w:r>
    </w:p>
    <w:p w:rsidR="00D02B5E" w:rsidRDefault="0044313C" w:rsidP="002C3247">
      <w:pPr>
        <w:widowControl/>
        <w:rPr>
          <w:rFonts w:eastAsiaTheme="minorEastAsia"/>
          <w:i/>
          <w:iCs/>
          <w:kern w:val="0"/>
        </w:rPr>
      </w:pPr>
      <w:r w:rsidRPr="00095577">
        <w:rPr>
          <w:b/>
          <w:i/>
          <w:iCs/>
          <w:kern w:val="0"/>
        </w:rPr>
        <w:lastRenderedPageBreak/>
        <w:t>Camera calibration</w:t>
      </w:r>
      <w:r w:rsidRPr="00072C05">
        <w:rPr>
          <w:i/>
          <w:iCs/>
          <w:kern w:val="0"/>
        </w:rPr>
        <w:t xml:space="preserve"> </w:t>
      </w:r>
    </w:p>
    <w:p w:rsidR="00275EB2" w:rsidRPr="00095577" w:rsidRDefault="00D02B5E" w:rsidP="002C3247">
      <w:pPr>
        <w:widowControl/>
        <w:rPr>
          <w:rFonts w:eastAsiaTheme="minorEastAsia"/>
        </w:rPr>
      </w:pPr>
      <w:r w:rsidRPr="00D02B5E">
        <w:rPr>
          <w:rFonts w:eastAsiaTheme="minorEastAsia" w:hint="eastAsia"/>
          <w:iCs/>
          <w:kern w:val="0"/>
        </w:rPr>
        <w:t xml:space="preserve">Camera </w:t>
      </w:r>
      <w:r w:rsidRPr="00D02B5E">
        <w:rPr>
          <w:rFonts w:eastAsiaTheme="minorEastAsia"/>
          <w:iCs/>
          <w:kern w:val="0"/>
        </w:rPr>
        <w:t>calibration</w:t>
      </w:r>
      <w:r w:rsidRPr="00D02B5E">
        <w:rPr>
          <w:rFonts w:eastAsiaTheme="minorEastAsia" w:hint="eastAsia"/>
          <w:iCs/>
          <w:kern w:val="0"/>
        </w:rPr>
        <w:t xml:space="preserve"> </w:t>
      </w:r>
      <w:r w:rsidR="00425464" w:rsidRPr="00072C05">
        <w:rPr>
          <w:kern w:val="0"/>
        </w:rPr>
        <w:t xml:space="preserve">is </w:t>
      </w:r>
      <w:r w:rsidR="00D823D9" w:rsidRPr="00072C05">
        <w:rPr>
          <w:kern w:val="0"/>
        </w:rPr>
        <w:t xml:space="preserve">a step which finds the extrinsic and intrinsic parameters for a camera set on </w:t>
      </w:r>
      <w:bookmarkStart w:id="8" w:name="_Ref384139400"/>
      <w:r>
        <w:rPr>
          <w:rFonts w:eastAsiaTheme="minorEastAsia" w:hint="eastAsia"/>
          <w:kern w:val="0"/>
        </w:rPr>
        <w:t>vehicles</w:t>
      </w:r>
      <w:bookmarkEnd w:id="8"/>
      <w:r w:rsidR="003057E5" w:rsidRPr="003057E5">
        <w:rPr>
          <w:rFonts w:eastAsiaTheme="minorEastAsia" w:hint="eastAsia"/>
          <w:kern w:val="0"/>
        </w:rPr>
        <w:t xml:space="preserve"> [</w:t>
      </w:r>
      <w:r w:rsidR="003057E5" w:rsidRPr="003057E5">
        <w:rPr>
          <w:rStyle w:val="af5"/>
          <w:rFonts w:eastAsiaTheme="minorEastAsia"/>
          <w:kern w:val="0"/>
          <w:vertAlign w:val="baseline"/>
        </w:rPr>
        <w:endnoteReference w:id="7"/>
      </w:r>
      <w:r w:rsidR="003057E5" w:rsidRPr="003057E5">
        <w:rPr>
          <w:rFonts w:eastAsiaTheme="minorEastAsia" w:hint="eastAsia"/>
          <w:kern w:val="0"/>
        </w:rPr>
        <w:t>]</w:t>
      </w:r>
      <w:r w:rsidR="00D823D9" w:rsidRPr="003057E5">
        <w:rPr>
          <w:kern w:val="0"/>
        </w:rPr>
        <w:t>.</w:t>
      </w:r>
      <w:r w:rsidR="00D823D9">
        <w:rPr>
          <w:rFonts w:eastAsiaTheme="minorEastAsia" w:hint="eastAsia"/>
          <w:kern w:val="0"/>
        </w:rPr>
        <w:t xml:space="preserve"> </w:t>
      </w:r>
      <w:r w:rsidR="00D823D9">
        <w:rPr>
          <w:rStyle w:val="hps"/>
          <w:rFonts w:eastAsiaTheme="minorEastAsia" w:hint="eastAsia"/>
        </w:rPr>
        <w:t>I</w:t>
      </w:r>
      <w:r w:rsidR="00E44546">
        <w:rPr>
          <w:rStyle w:val="hps"/>
        </w:rPr>
        <w:t>n</w:t>
      </w:r>
      <w:r w:rsidR="00E44546">
        <w:t xml:space="preserve"> </w:t>
      </w:r>
      <w:r w:rsidR="00E44546">
        <w:rPr>
          <w:rStyle w:val="hps"/>
        </w:rPr>
        <w:t>the process of</w:t>
      </w:r>
      <w:r w:rsidR="00E44546">
        <w:t xml:space="preserve"> </w:t>
      </w:r>
      <w:r w:rsidR="00E44546">
        <w:rPr>
          <w:rStyle w:val="hps"/>
        </w:rPr>
        <w:t>image measurement</w:t>
      </w:r>
      <w:r w:rsidR="00E44546">
        <w:t xml:space="preserve"> </w:t>
      </w:r>
      <w:r w:rsidR="00E44546">
        <w:rPr>
          <w:rStyle w:val="hps"/>
        </w:rPr>
        <w:t>and machine vision</w:t>
      </w:r>
      <w:r w:rsidR="00E44546">
        <w:t xml:space="preserve"> </w:t>
      </w:r>
      <w:r w:rsidR="00E44546">
        <w:rPr>
          <w:rStyle w:val="hps"/>
        </w:rPr>
        <w:t>applications,</w:t>
      </w:r>
      <w:r w:rsidR="00E44546">
        <w:t xml:space="preserve"> </w:t>
      </w:r>
      <w:r w:rsidR="00D823D9">
        <w:rPr>
          <w:rFonts w:eastAsiaTheme="minorEastAsia" w:hint="eastAsia"/>
        </w:rPr>
        <w:t xml:space="preserve">we need to establish </w:t>
      </w:r>
      <w:r w:rsidR="004F5B37">
        <w:rPr>
          <w:rFonts w:eastAsiaTheme="minorEastAsia" w:hint="eastAsia"/>
        </w:rPr>
        <w:t xml:space="preserve">the imaging geometry </w:t>
      </w:r>
      <w:r w:rsidR="00275EB2">
        <w:rPr>
          <w:rFonts w:eastAsiaTheme="minorEastAsia" w:hint="eastAsia"/>
        </w:rPr>
        <w:t>model on camera</w:t>
      </w:r>
      <w:r>
        <w:rPr>
          <w:rFonts w:eastAsiaTheme="minorEastAsia" w:hint="eastAsia"/>
        </w:rPr>
        <w:t>s</w:t>
      </w:r>
      <w:r w:rsidR="00A82CA1">
        <w:rPr>
          <w:rFonts w:eastAsiaTheme="minorEastAsia" w:hint="eastAsia"/>
        </w:rPr>
        <w:t xml:space="preserve">. This model helps us </w:t>
      </w:r>
      <w:r w:rsidR="00D823D9">
        <w:rPr>
          <w:rStyle w:val="hps"/>
          <w:rFonts w:eastAsiaTheme="minorEastAsia" w:hint="eastAsia"/>
        </w:rPr>
        <w:t>to</w:t>
      </w:r>
      <w:r w:rsidR="00E44546">
        <w:rPr>
          <w:rStyle w:val="hps"/>
        </w:rPr>
        <w:t xml:space="preserve"> determine</w:t>
      </w:r>
      <w:r w:rsidR="00E44546">
        <w:t xml:space="preserve"> </w:t>
      </w:r>
      <w:r w:rsidR="00D823D9">
        <w:rPr>
          <w:rStyle w:val="hps"/>
        </w:rPr>
        <w:t>the</w:t>
      </w:r>
      <w:r w:rsidR="00D823D9">
        <w:rPr>
          <w:rStyle w:val="hps"/>
          <w:rFonts w:eastAsiaTheme="minorEastAsia" w:hint="eastAsia"/>
        </w:rPr>
        <w:t xml:space="preserve"> corresponding relationship between points in the image and </w:t>
      </w:r>
      <w:r>
        <w:rPr>
          <w:rStyle w:val="hps"/>
          <w:rFonts w:eastAsiaTheme="minorEastAsia" w:hint="eastAsia"/>
        </w:rPr>
        <w:t xml:space="preserve">the </w:t>
      </w:r>
      <w:r w:rsidR="00D823D9">
        <w:rPr>
          <w:rStyle w:val="hps"/>
          <w:rFonts w:eastAsiaTheme="minorEastAsia" w:hint="eastAsia"/>
        </w:rPr>
        <w:t>3-</w:t>
      </w:r>
      <w:r w:rsidR="00E44546">
        <w:rPr>
          <w:rStyle w:val="hps"/>
        </w:rPr>
        <w:t>dimensional</w:t>
      </w:r>
      <w:r w:rsidR="00E44546">
        <w:t xml:space="preserve"> </w:t>
      </w:r>
      <w:r w:rsidR="00E44546">
        <w:rPr>
          <w:rStyle w:val="hps"/>
        </w:rPr>
        <w:t>geome</w:t>
      </w:r>
      <w:r w:rsidR="00D823D9">
        <w:rPr>
          <w:rStyle w:val="hps"/>
          <w:rFonts w:eastAsiaTheme="minorEastAsia" w:hint="eastAsia"/>
        </w:rPr>
        <w:t>tric position</w:t>
      </w:r>
      <w:r w:rsidR="00E44546">
        <w:rPr>
          <w:rStyle w:val="hps"/>
        </w:rPr>
        <w:t xml:space="preserve"> of</w:t>
      </w:r>
      <w:r w:rsidR="00E44546">
        <w:t xml:space="preserve"> </w:t>
      </w:r>
      <w:r>
        <w:rPr>
          <w:rFonts w:eastAsiaTheme="minorEastAsia" w:hint="eastAsia"/>
        </w:rPr>
        <w:t xml:space="preserve">respective </w:t>
      </w:r>
      <w:r w:rsidR="00E44546">
        <w:rPr>
          <w:rStyle w:val="hps"/>
        </w:rPr>
        <w:t>th</w:t>
      </w:r>
      <w:r w:rsidR="00D823D9">
        <w:rPr>
          <w:rStyle w:val="hps"/>
          <w:rFonts w:eastAsiaTheme="minorEastAsia" w:hint="eastAsia"/>
        </w:rPr>
        <w:t>at point</w:t>
      </w:r>
      <w:r>
        <w:rPr>
          <w:rStyle w:val="hps"/>
          <w:rFonts w:eastAsiaTheme="minorEastAsia" w:hint="eastAsia"/>
        </w:rPr>
        <w:t>s</w:t>
      </w:r>
      <w:r w:rsidR="00D823D9">
        <w:rPr>
          <w:rStyle w:val="hps"/>
          <w:rFonts w:eastAsiaTheme="minorEastAsia" w:hint="eastAsia"/>
        </w:rPr>
        <w:t xml:space="preserve"> </w:t>
      </w:r>
      <w:r>
        <w:rPr>
          <w:rStyle w:val="hps"/>
          <w:rFonts w:eastAsiaTheme="minorEastAsia" w:hint="eastAsia"/>
        </w:rPr>
        <w:t>i</w:t>
      </w:r>
      <w:r w:rsidR="00D823D9">
        <w:rPr>
          <w:rStyle w:val="hps"/>
          <w:rFonts w:eastAsiaTheme="minorEastAsia" w:hint="eastAsia"/>
        </w:rPr>
        <w:t>n the</w:t>
      </w:r>
      <w:r w:rsidR="00095577">
        <w:rPr>
          <w:rStyle w:val="hps"/>
          <w:rFonts w:eastAsiaTheme="minorEastAsia" w:hint="eastAsia"/>
        </w:rPr>
        <w:t xml:space="preserve"> </w:t>
      </w:r>
      <w:r w:rsidR="00E44546">
        <w:rPr>
          <w:rStyle w:val="hps"/>
        </w:rPr>
        <w:t>surface</w:t>
      </w:r>
      <w:r w:rsidR="00E44546">
        <w:t xml:space="preserve"> </w:t>
      </w:r>
      <w:r w:rsidR="00E44546">
        <w:rPr>
          <w:rStyle w:val="hps"/>
        </w:rPr>
        <w:t>space</w:t>
      </w:r>
      <w:r>
        <w:rPr>
          <w:rStyle w:val="hps"/>
          <w:rFonts w:eastAsiaTheme="minorEastAsia" w:hint="eastAsia"/>
        </w:rPr>
        <w:t xml:space="preserve"> of the object</w:t>
      </w:r>
      <w:r w:rsidR="00817850">
        <w:rPr>
          <w:rStyle w:val="hps"/>
          <w:rFonts w:eastAsiaTheme="minorEastAsia" w:hint="eastAsia"/>
        </w:rPr>
        <w:t xml:space="preserve">. </w:t>
      </w:r>
      <w:r w:rsidR="00E44546">
        <w:rPr>
          <w:rStyle w:val="hps"/>
        </w:rPr>
        <w:t>Under</w:t>
      </w:r>
      <w:r w:rsidR="00E44546">
        <w:t xml:space="preserve"> </w:t>
      </w:r>
      <w:r w:rsidR="00E44546">
        <w:rPr>
          <w:rStyle w:val="hps"/>
        </w:rPr>
        <w:t xml:space="preserve">most </w:t>
      </w:r>
      <w:r w:rsidR="00275EB2">
        <w:rPr>
          <w:rStyle w:val="hps"/>
          <w:rFonts w:eastAsiaTheme="minorEastAsia" w:hint="eastAsia"/>
        </w:rPr>
        <w:t xml:space="preserve">situations, </w:t>
      </w:r>
      <w:r w:rsidR="00E44546">
        <w:rPr>
          <w:rStyle w:val="hps"/>
        </w:rPr>
        <w:t>these</w:t>
      </w:r>
      <w:r w:rsidR="00E44546">
        <w:t xml:space="preserve"> </w:t>
      </w:r>
      <w:r w:rsidR="00E44546">
        <w:rPr>
          <w:rStyle w:val="hps"/>
        </w:rPr>
        <w:t>parameters</w:t>
      </w:r>
      <w:r w:rsidR="00275EB2">
        <w:rPr>
          <w:rStyle w:val="hps"/>
          <w:rFonts w:eastAsiaTheme="minorEastAsia" w:hint="eastAsia"/>
        </w:rPr>
        <w:t xml:space="preserve"> are </w:t>
      </w:r>
      <w:r w:rsidR="00A82CA1">
        <w:rPr>
          <w:rStyle w:val="hps"/>
          <w:rFonts w:eastAsiaTheme="minorEastAsia" w:hint="eastAsia"/>
        </w:rPr>
        <w:t>obtained</w:t>
      </w:r>
      <w:r w:rsidR="00275EB2">
        <w:rPr>
          <w:rStyle w:val="hps"/>
          <w:rFonts w:eastAsiaTheme="minorEastAsia" w:hint="eastAsia"/>
        </w:rPr>
        <w:t xml:space="preserve"> by </w:t>
      </w:r>
      <w:r w:rsidR="00E44546">
        <w:rPr>
          <w:rStyle w:val="hps"/>
        </w:rPr>
        <w:t>experiment</w:t>
      </w:r>
      <w:r w:rsidR="00275EB2">
        <w:rPr>
          <w:rStyle w:val="hps"/>
          <w:rFonts w:eastAsiaTheme="minorEastAsia" w:hint="eastAsia"/>
        </w:rPr>
        <w:t>s</w:t>
      </w:r>
      <w:r w:rsidR="00E44546">
        <w:t xml:space="preserve"> </w:t>
      </w:r>
      <w:r w:rsidR="00E44546">
        <w:rPr>
          <w:rStyle w:val="hps"/>
        </w:rPr>
        <w:t>and calculation</w:t>
      </w:r>
      <w:r w:rsidR="00275EB2">
        <w:rPr>
          <w:rStyle w:val="hps"/>
          <w:rFonts w:eastAsiaTheme="minorEastAsia" w:hint="eastAsia"/>
        </w:rPr>
        <w:t>s</w:t>
      </w:r>
      <w:r w:rsidR="00A82CA1">
        <w:rPr>
          <w:rStyle w:val="hps"/>
          <w:rFonts w:eastAsiaTheme="minorEastAsia" w:hint="eastAsia"/>
        </w:rPr>
        <w:t>.</w:t>
      </w:r>
      <w:r w:rsidR="00817850">
        <w:rPr>
          <w:rStyle w:val="hps"/>
          <w:rFonts w:eastAsiaTheme="minorEastAsia" w:hint="eastAsia"/>
        </w:rPr>
        <w:t xml:space="preserve"> </w:t>
      </w:r>
      <w:r w:rsidR="00817850">
        <w:rPr>
          <w:rFonts w:eastAsiaTheme="minorEastAsia" w:hint="eastAsia"/>
        </w:rPr>
        <w:t>T</w:t>
      </w:r>
      <w:r w:rsidR="00275EB2">
        <w:rPr>
          <w:rFonts w:eastAsiaTheme="minorEastAsia" w:hint="eastAsia"/>
        </w:rPr>
        <w:t xml:space="preserve">he process </w:t>
      </w:r>
      <w:r w:rsidR="00095577">
        <w:rPr>
          <w:rStyle w:val="hps"/>
          <w:rFonts w:eastAsiaTheme="minorEastAsia" w:hint="eastAsia"/>
        </w:rPr>
        <w:t xml:space="preserve">of </w:t>
      </w:r>
      <w:r w:rsidR="00A82CA1">
        <w:rPr>
          <w:rStyle w:val="hps"/>
          <w:rFonts w:eastAsiaTheme="minorEastAsia" w:hint="eastAsia"/>
        </w:rPr>
        <w:t>obtaining</w:t>
      </w:r>
      <w:r w:rsidR="00E44546">
        <w:t xml:space="preserve"> </w:t>
      </w:r>
      <w:r w:rsidR="00275EB2">
        <w:rPr>
          <w:rFonts w:eastAsiaTheme="minorEastAsia" w:hint="eastAsia"/>
        </w:rPr>
        <w:t xml:space="preserve">these parameters </w:t>
      </w:r>
      <w:r w:rsidR="00A82CA1">
        <w:rPr>
          <w:rFonts w:eastAsiaTheme="minorEastAsia" w:hint="eastAsia"/>
        </w:rPr>
        <w:t xml:space="preserve">is </w:t>
      </w:r>
      <w:r w:rsidR="00275EB2">
        <w:rPr>
          <w:rFonts w:eastAsiaTheme="minorEastAsia" w:hint="eastAsia"/>
        </w:rPr>
        <w:t xml:space="preserve">called </w:t>
      </w:r>
      <w:r w:rsidR="00E44546">
        <w:rPr>
          <w:rStyle w:val="hps"/>
        </w:rPr>
        <w:t xml:space="preserve">camera </w:t>
      </w:r>
      <w:r w:rsidR="005D33F6">
        <w:rPr>
          <w:rStyle w:val="hps"/>
        </w:rPr>
        <w:t>calibration</w:t>
      </w:r>
      <w:r w:rsidR="005D33F6">
        <w:rPr>
          <w:rStyle w:val="hps"/>
          <w:rFonts w:eastAsiaTheme="minorEastAsia"/>
        </w:rPr>
        <w:t>.</w:t>
      </w:r>
    </w:p>
    <w:p w:rsidR="00275EB2" w:rsidRDefault="00275EB2" w:rsidP="002C3247">
      <w:pPr>
        <w:widowControl/>
        <w:rPr>
          <w:rFonts w:eastAsiaTheme="minorEastAsia"/>
        </w:rPr>
      </w:pPr>
    </w:p>
    <w:p w:rsidR="0051485D" w:rsidRPr="007E78F9" w:rsidRDefault="00A82CA1" w:rsidP="00275EB2">
      <w:pPr>
        <w:rPr>
          <w:rFonts w:eastAsia="宋体" w:cs="Times New Roman"/>
          <w:kern w:val="0"/>
          <w:szCs w:val="24"/>
        </w:rPr>
      </w:pPr>
      <w:r>
        <w:rPr>
          <w:rFonts w:eastAsia="宋体" w:cs="Times New Roman" w:hint="eastAsia"/>
          <w:kern w:val="0"/>
          <w:szCs w:val="24"/>
        </w:rPr>
        <w:t>Regardless of</w:t>
      </w:r>
      <w:r w:rsidR="00275EB2" w:rsidRPr="00275EB2">
        <w:rPr>
          <w:rFonts w:eastAsia="宋体" w:cs="Times New Roman"/>
          <w:kern w:val="0"/>
          <w:szCs w:val="24"/>
        </w:rPr>
        <w:t xml:space="preserve"> the image measurement or </w:t>
      </w:r>
      <w:r>
        <w:rPr>
          <w:rFonts w:eastAsia="宋体" w:cs="Times New Roman" w:hint="eastAsia"/>
          <w:kern w:val="0"/>
          <w:szCs w:val="24"/>
        </w:rPr>
        <w:t xml:space="preserve">the </w:t>
      </w:r>
      <w:r w:rsidR="00275EB2" w:rsidRPr="00275EB2">
        <w:rPr>
          <w:rFonts w:eastAsia="宋体" w:cs="Times New Roman"/>
          <w:kern w:val="0"/>
          <w:szCs w:val="24"/>
        </w:rPr>
        <w:t xml:space="preserve">machine vision applications, camera calibration </w:t>
      </w:r>
      <w:r w:rsidR="00FD1580">
        <w:rPr>
          <w:rFonts w:eastAsia="宋体" w:cs="Times New Roman" w:hint="eastAsia"/>
          <w:kern w:val="0"/>
          <w:szCs w:val="24"/>
        </w:rPr>
        <w:t xml:space="preserve">is </w:t>
      </w:r>
      <w:r w:rsidR="00920A39">
        <w:rPr>
          <w:rFonts w:eastAsia="宋体" w:cs="Times New Roman" w:hint="eastAsia"/>
          <w:kern w:val="0"/>
          <w:szCs w:val="24"/>
        </w:rPr>
        <w:t xml:space="preserve">a </w:t>
      </w:r>
      <w:r w:rsidR="00FD1580">
        <w:rPr>
          <w:rFonts w:eastAsia="宋体" w:cs="Times New Roman"/>
          <w:kern w:val="0"/>
          <w:szCs w:val="24"/>
        </w:rPr>
        <w:t>very critical aspect</w:t>
      </w:r>
      <w:r>
        <w:rPr>
          <w:rFonts w:eastAsia="宋体" w:cs="Times New Roman" w:hint="eastAsia"/>
          <w:kern w:val="0"/>
          <w:szCs w:val="24"/>
        </w:rPr>
        <w:t>. T</w:t>
      </w:r>
      <w:r w:rsidR="00FD1580">
        <w:rPr>
          <w:rFonts w:eastAsia="宋体" w:cs="Times New Roman" w:hint="eastAsia"/>
          <w:kern w:val="0"/>
          <w:szCs w:val="24"/>
        </w:rPr>
        <w:t xml:space="preserve">he </w:t>
      </w:r>
      <w:r w:rsidR="00FD1580">
        <w:rPr>
          <w:rFonts w:eastAsia="宋体" w:cs="Times New Roman"/>
          <w:kern w:val="0"/>
          <w:szCs w:val="24"/>
        </w:rPr>
        <w:t>accuracy</w:t>
      </w:r>
      <w:r w:rsidR="00FD1580">
        <w:rPr>
          <w:rFonts w:eastAsia="宋体" w:cs="Times New Roman" w:hint="eastAsia"/>
          <w:kern w:val="0"/>
          <w:szCs w:val="24"/>
        </w:rPr>
        <w:t xml:space="preserve"> and </w:t>
      </w:r>
      <w:r w:rsidR="00275EB2" w:rsidRPr="00275EB2">
        <w:rPr>
          <w:rFonts w:eastAsia="宋体" w:cs="Times New Roman"/>
          <w:kern w:val="0"/>
          <w:szCs w:val="24"/>
        </w:rPr>
        <w:t xml:space="preserve">stability of </w:t>
      </w:r>
      <w:r>
        <w:rPr>
          <w:rFonts w:eastAsia="宋体" w:cs="Times New Roman" w:hint="eastAsia"/>
          <w:kern w:val="0"/>
          <w:szCs w:val="24"/>
        </w:rPr>
        <w:t xml:space="preserve">the </w:t>
      </w:r>
      <w:r w:rsidR="00275EB2" w:rsidRPr="00275EB2">
        <w:rPr>
          <w:rFonts w:eastAsia="宋体" w:cs="Times New Roman"/>
          <w:kern w:val="0"/>
          <w:szCs w:val="24"/>
        </w:rPr>
        <w:t xml:space="preserve">calibration algorithm </w:t>
      </w:r>
      <w:r w:rsidR="00FD1580">
        <w:rPr>
          <w:rFonts w:eastAsia="宋体" w:cs="Times New Roman" w:hint="eastAsia"/>
          <w:kern w:val="0"/>
          <w:szCs w:val="24"/>
        </w:rPr>
        <w:t xml:space="preserve">will </w:t>
      </w:r>
      <w:r w:rsidR="00275EB2" w:rsidRPr="00275EB2">
        <w:rPr>
          <w:rFonts w:eastAsia="宋体" w:cs="Times New Roman"/>
          <w:kern w:val="0"/>
          <w:szCs w:val="24"/>
        </w:rPr>
        <w:t xml:space="preserve">affect the </w:t>
      </w:r>
      <w:r w:rsidR="00FD1580">
        <w:rPr>
          <w:rFonts w:eastAsia="宋体" w:cs="Times New Roman" w:hint="eastAsia"/>
          <w:kern w:val="0"/>
          <w:szCs w:val="24"/>
        </w:rPr>
        <w:t>c</w:t>
      </w:r>
      <w:r w:rsidR="00920A39">
        <w:rPr>
          <w:rFonts w:eastAsia="宋体" w:cs="Times New Roman" w:hint="eastAsia"/>
          <w:kern w:val="0"/>
          <w:szCs w:val="24"/>
        </w:rPr>
        <w:t>alibration</w:t>
      </w:r>
      <w:r w:rsidR="00FD1580">
        <w:rPr>
          <w:rFonts w:eastAsia="宋体" w:cs="Times New Roman" w:hint="eastAsia"/>
          <w:kern w:val="0"/>
          <w:szCs w:val="24"/>
        </w:rPr>
        <w:t xml:space="preserve"> </w:t>
      </w:r>
      <w:r w:rsidR="00275EB2" w:rsidRPr="00275EB2">
        <w:rPr>
          <w:rFonts w:eastAsia="宋体" w:cs="Times New Roman"/>
          <w:kern w:val="0"/>
          <w:szCs w:val="24"/>
        </w:rPr>
        <w:t>accuracy</w:t>
      </w:r>
      <w:r w:rsidR="00920A39">
        <w:rPr>
          <w:rFonts w:eastAsia="宋体" w:cs="Times New Roman" w:hint="eastAsia"/>
          <w:kern w:val="0"/>
          <w:szCs w:val="24"/>
        </w:rPr>
        <w:t xml:space="preserve"> directly</w:t>
      </w:r>
      <w:r w:rsidR="00FD1580">
        <w:rPr>
          <w:rFonts w:eastAsia="宋体" w:cs="Times New Roman" w:hint="eastAsia"/>
          <w:kern w:val="0"/>
          <w:szCs w:val="24"/>
        </w:rPr>
        <w:t>.</w:t>
      </w:r>
      <w:r w:rsidR="00275EB2" w:rsidRPr="00275EB2">
        <w:rPr>
          <w:rFonts w:eastAsia="宋体" w:cs="Times New Roman"/>
          <w:kern w:val="0"/>
          <w:szCs w:val="24"/>
        </w:rPr>
        <w:t xml:space="preserve"> Therefore, good camera calibration is </w:t>
      </w:r>
      <w:r>
        <w:rPr>
          <w:rFonts w:eastAsia="宋体" w:cs="Times New Roman" w:hint="eastAsia"/>
          <w:kern w:val="0"/>
          <w:szCs w:val="24"/>
        </w:rPr>
        <w:t xml:space="preserve">a valuable </w:t>
      </w:r>
      <w:r w:rsidR="00275EB2" w:rsidRPr="00275EB2">
        <w:rPr>
          <w:rFonts w:eastAsia="宋体" w:cs="Times New Roman"/>
          <w:kern w:val="0"/>
          <w:szCs w:val="24"/>
        </w:rPr>
        <w:t xml:space="preserve">premise </w:t>
      </w:r>
      <w:r>
        <w:rPr>
          <w:rFonts w:eastAsia="宋体" w:cs="Times New Roman" w:hint="eastAsia"/>
          <w:kern w:val="0"/>
          <w:szCs w:val="24"/>
        </w:rPr>
        <w:t>for</w:t>
      </w:r>
      <w:r w:rsidR="00275EB2" w:rsidRPr="00275EB2">
        <w:rPr>
          <w:rFonts w:eastAsia="宋体" w:cs="Times New Roman"/>
          <w:kern w:val="0"/>
          <w:szCs w:val="24"/>
        </w:rPr>
        <w:t xml:space="preserve"> </w:t>
      </w:r>
      <w:r w:rsidR="00FD1580" w:rsidRPr="00275EB2">
        <w:rPr>
          <w:rFonts w:eastAsia="宋体" w:cs="Times New Roman"/>
          <w:kern w:val="0"/>
          <w:szCs w:val="24"/>
        </w:rPr>
        <w:t>follow-up work</w:t>
      </w:r>
      <w:r w:rsidR="00896B0F">
        <w:rPr>
          <w:rFonts w:eastAsia="宋体" w:cs="Times New Roman" w:hint="eastAsia"/>
          <w:kern w:val="0"/>
          <w:szCs w:val="24"/>
        </w:rPr>
        <w:t>;</w:t>
      </w:r>
      <w:r w:rsidR="00FD1580" w:rsidRPr="00275EB2">
        <w:rPr>
          <w:rFonts w:eastAsia="宋体" w:cs="Times New Roman"/>
          <w:kern w:val="0"/>
          <w:szCs w:val="24"/>
        </w:rPr>
        <w:t xml:space="preserve"> </w:t>
      </w:r>
      <w:r>
        <w:rPr>
          <w:rFonts w:eastAsia="宋体" w:cs="Times New Roman" w:hint="eastAsia"/>
          <w:kern w:val="0"/>
          <w:szCs w:val="24"/>
        </w:rPr>
        <w:t>a</w:t>
      </w:r>
      <w:r w:rsidR="00FD1580">
        <w:rPr>
          <w:rFonts w:eastAsia="宋体" w:cs="Times New Roman" w:hint="eastAsia"/>
          <w:kern w:val="0"/>
          <w:szCs w:val="24"/>
        </w:rPr>
        <w:t>nd</w:t>
      </w:r>
      <w:r>
        <w:rPr>
          <w:rFonts w:eastAsia="宋体" w:cs="Times New Roman" w:hint="eastAsia"/>
          <w:kern w:val="0"/>
          <w:szCs w:val="24"/>
        </w:rPr>
        <w:t>,</w:t>
      </w:r>
      <w:r w:rsidR="00FD1580"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 w:hint="eastAsia"/>
          <w:kern w:val="0"/>
          <w:szCs w:val="24"/>
        </w:rPr>
        <w:t xml:space="preserve">exactly </w:t>
      </w:r>
      <w:r w:rsidR="00920A39">
        <w:rPr>
          <w:rFonts w:eastAsia="宋体" w:cs="Times New Roman" w:hint="eastAsia"/>
          <w:kern w:val="0"/>
          <w:szCs w:val="24"/>
        </w:rPr>
        <w:t xml:space="preserve">how to </w:t>
      </w:r>
      <w:r w:rsidR="00FD1580">
        <w:rPr>
          <w:rFonts w:eastAsia="宋体" w:cs="Times New Roman" w:hint="eastAsia"/>
          <w:kern w:val="0"/>
          <w:szCs w:val="24"/>
        </w:rPr>
        <w:t>improve</w:t>
      </w:r>
      <w:r w:rsidR="00275EB2" w:rsidRPr="00275EB2">
        <w:rPr>
          <w:rFonts w:eastAsia="宋体" w:cs="Times New Roman"/>
          <w:kern w:val="0"/>
          <w:szCs w:val="24"/>
        </w:rPr>
        <w:t xml:space="preserve"> the calibration accuracy </w:t>
      </w:r>
      <w:r w:rsidR="00FD1580">
        <w:rPr>
          <w:rFonts w:eastAsia="宋体" w:cs="Times New Roman" w:hint="eastAsia"/>
          <w:kern w:val="0"/>
          <w:szCs w:val="24"/>
        </w:rPr>
        <w:t>should be</w:t>
      </w:r>
      <w:r w:rsidR="00275EB2" w:rsidRPr="00275EB2">
        <w:rPr>
          <w:rFonts w:eastAsia="宋体" w:cs="Times New Roman"/>
          <w:kern w:val="0"/>
          <w:szCs w:val="24"/>
        </w:rPr>
        <w:t xml:space="preserve"> </w:t>
      </w:r>
      <w:r w:rsidR="00FD1580">
        <w:rPr>
          <w:rFonts w:eastAsia="宋体" w:cs="Times New Roman"/>
          <w:kern w:val="0"/>
          <w:szCs w:val="24"/>
        </w:rPr>
        <w:t>focus</w:t>
      </w:r>
      <w:r w:rsidR="00FD1580">
        <w:rPr>
          <w:rFonts w:eastAsia="宋体" w:cs="Times New Roman" w:hint="eastAsia"/>
          <w:kern w:val="0"/>
          <w:szCs w:val="24"/>
        </w:rPr>
        <w:t xml:space="preserve">ed </w:t>
      </w:r>
      <w:r>
        <w:rPr>
          <w:rFonts w:eastAsia="宋体" w:cs="Times New Roman" w:hint="eastAsia"/>
          <w:kern w:val="0"/>
          <w:szCs w:val="24"/>
        </w:rPr>
        <w:t xml:space="preserve">on </w:t>
      </w:r>
      <w:r w:rsidR="00FD1580">
        <w:rPr>
          <w:rFonts w:eastAsia="宋体" w:cs="Times New Roman" w:hint="eastAsia"/>
          <w:kern w:val="0"/>
          <w:szCs w:val="24"/>
        </w:rPr>
        <w:t>by</w:t>
      </w:r>
      <w:r w:rsidR="00275EB2" w:rsidRPr="00275EB2">
        <w:rPr>
          <w:rFonts w:eastAsia="宋体" w:cs="Times New Roman"/>
          <w:kern w:val="0"/>
          <w:szCs w:val="24"/>
        </w:rPr>
        <w:t xml:space="preserve"> scientific research</w:t>
      </w:r>
      <w:r w:rsidR="00920A39">
        <w:rPr>
          <w:rFonts w:eastAsia="宋体" w:cs="Times New Roman" w:hint="eastAsia"/>
          <w:kern w:val="0"/>
          <w:szCs w:val="24"/>
        </w:rPr>
        <w:t>ers</w:t>
      </w:r>
      <w:r w:rsidR="00AD52FA">
        <w:rPr>
          <w:rFonts w:eastAsia="宋体" w:cs="Times New Roman" w:hint="eastAsia"/>
          <w:kern w:val="0"/>
          <w:szCs w:val="24"/>
        </w:rPr>
        <w:t xml:space="preserve"> </w:t>
      </w:r>
      <w:r w:rsidR="00AD52FA" w:rsidRPr="00AD52FA">
        <w:rPr>
          <w:rFonts w:eastAsia="宋体" w:cs="Times New Roman" w:hint="eastAsia"/>
          <w:kern w:val="0"/>
          <w:szCs w:val="24"/>
        </w:rPr>
        <w:t>[</w:t>
      </w:r>
      <w:r w:rsidR="00AD52FA" w:rsidRPr="00AD52FA">
        <w:rPr>
          <w:rStyle w:val="af5"/>
          <w:rFonts w:eastAsia="宋体" w:cs="Times New Roman"/>
          <w:kern w:val="0"/>
          <w:szCs w:val="24"/>
          <w:vertAlign w:val="baseline"/>
        </w:rPr>
        <w:endnoteReference w:id="8"/>
      </w:r>
      <w:r w:rsidR="00AD52FA" w:rsidRPr="00AD52FA">
        <w:rPr>
          <w:rFonts w:eastAsia="宋体" w:cs="Times New Roman" w:hint="eastAsia"/>
          <w:kern w:val="0"/>
          <w:szCs w:val="24"/>
        </w:rPr>
        <w:t>]</w:t>
      </w:r>
      <w:r w:rsidR="00275EB2" w:rsidRPr="00AD52FA">
        <w:rPr>
          <w:rFonts w:eastAsia="宋体" w:cs="Times New Roman"/>
          <w:kern w:val="0"/>
          <w:szCs w:val="24"/>
        </w:rPr>
        <w:t>.</w:t>
      </w:r>
      <w:r w:rsidR="007E78F9">
        <w:rPr>
          <w:rFonts w:eastAsia="宋体" w:cs="Times New Roman" w:hint="eastAsia"/>
          <w:kern w:val="0"/>
          <w:szCs w:val="24"/>
        </w:rPr>
        <w:t xml:space="preserve"> So far, </w:t>
      </w:r>
      <w:r w:rsidR="007E78F9">
        <w:rPr>
          <w:rStyle w:val="hps"/>
          <w:rFonts w:eastAsiaTheme="minorEastAsia"/>
        </w:rPr>
        <w:t>there</w:t>
      </w:r>
      <w:r w:rsidR="008E1048">
        <w:rPr>
          <w:rStyle w:val="hps"/>
          <w:rFonts w:eastAsiaTheme="minorEastAsia" w:hint="eastAsia"/>
        </w:rPr>
        <w:t xml:space="preserve"> are </w:t>
      </w:r>
      <w:r w:rsidR="007E78F9">
        <w:rPr>
          <w:rStyle w:val="hps"/>
          <w:rFonts w:eastAsiaTheme="minorEastAsia" w:hint="eastAsia"/>
        </w:rPr>
        <w:t xml:space="preserve">three main </w:t>
      </w:r>
      <w:r w:rsidR="008E1048">
        <w:rPr>
          <w:rStyle w:val="hps"/>
          <w:rFonts w:eastAsiaTheme="minorEastAsia" w:hint="eastAsia"/>
        </w:rPr>
        <w:t xml:space="preserve">methods </w:t>
      </w:r>
      <w:r>
        <w:rPr>
          <w:rStyle w:val="hps"/>
          <w:rFonts w:eastAsiaTheme="minorEastAsia" w:hint="eastAsia"/>
        </w:rPr>
        <w:t>for</w:t>
      </w:r>
      <w:r w:rsidR="008E1048">
        <w:rPr>
          <w:rStyle w:val="hps"/>
          <w:rFonts w:eastAsiaTheme="minorEastAsia" w:hint="eastAsia"/>
        </w:rPr>
        <w:t xml:space="preserve"> c</w:t>
      </w:r>
      <w:r w:rsidR="008E1048">
        <w:rPr>
          <w:rStyle w:val="hps"/>
        </w:rPr>
        <w:t>amera calibration</w:t>
      </w:r>
      <w:r w:rsidR="008E1048">
        <w:rPr>
          <w:rFonts w:eastAsiaTheme="minorEastAsia" w:hint="eastAsia"/>
        </w:rPr>
        <w:t xml:space="preserve">: </w:t>
      </w:r>
      <w:r w:rsidR="008E1048">
        <w:rPr>
          <w:rStyle w:val="hps"/>
        </w:rPr>
        <w:t>traditional camera</w:t>
      </w:r>
      <w:r w:rsidR="008E1048">
        <w:t xml:space="preserve"> </w:t>
      </w:r>
      <w:r w:rsidR="008E1048">
        <w:rPr>
          <w:rStyle w:val="hps"/>
        </w:rPr>
        <w:t>calibration</w:t>
      </w:r>
      <w:r w:rsidR="008E1048">
        <w:t>,</w:t>
      </w:r>
      <w:r w:rsidR="00B65E7A" w:rsidRPr="00B65E7A">
        <w:rPr>
          <w:rStyle w:val="hps"/>
        </w:rPr>
        <w:t xml:space="preserve"> </w:t>
      </w:r>
      <w:r w:rsidR="00B65E7A">
        <w:rPr>
          <w:rStyle w:val="hps"/>
        </w:rPr>
        <w:t>camera</w:t>
      </w:r>
      <w:r w:rsidR="00B65E7A">
        <w:t xml:space="preserve"> </w:t>
      </w:r>
      <w:r w:rsidR="005D33F6">
        <w:rPr>
          <w:rStyle w:val="hps"/>
          <w:rFonts w:eastAsiaTheme="minorEastAsia" w:hint="eastAsia"/>
        </w:rPr>
        <w:t>auto</w:t>
      </w:r>
      <w:r w:rsidR="00B65E7A">
        <w:rPr>
          <w:rStyle w:val="hps"/>
        </w:rPr>
        <w:t>-calibration</w:t>
      </w:r>
      <w:r w:rsidR="008E1048">
        <w:t xml:space="preserve"> </w:t>
      </w:r>
      <w:r w:rsidR="00B65E7A">
        <w:rPr>
          <w:rFonts w:eastAsiaTheme="minorEastAsia" w:hint="eastAsia"/>
        </w:rPr>
        <w:t xml:space="preserve">and </w:t>
      </w:r>
      <w:r w:rsidR="008E1048">
        <w:rPr>
          <w:rStyle w:val="hps"/>
        </w:rPr>
        <w:t xml:space="preserve">camera </w:t>
      </w:r>
      <w:r w:rsidR="005D33F6">
        <w:rPr>
          <w:rStyle w:val="hps"/>
          <w:rFonts w:eastAsiaTheme="minorEastAsia" w:hint="eastAsia"/>
        </w:rPr>
        <w:t>self-</w:t>
      </w:r>
      <w:r w:rsidR="008E1048">
        <w:rPr>
          <w:rStyle w:val="hps"/>
        </w:rPr>
        <w:t>calibration</w:t>
      </w:r>
      <w:r w:rsidR="005D33F6" w:rsidRPr="005D33F6">
        <w:rPr>
          <w:rStyle w:val="hps"/>
        </w:rPr>
        <w:t xml:space="preserve"> </w:t>
      </w:r>
      <w:r w:rsidR="005D33F6">
        <w:rPr>
          <w:rStyle w:val="hps"/>
          <w:rFonts w:eastAsiaTheme="minorEastAsia" w:hint="eastAsia"/>
        </w:rPr>
        <w:t xml:space="preserve">based on </w:t>
      </w:r>
      <w:r w:rsidR="005D33F6">
        <w:rPr>
          <w:rStyle w:val="hps"/>
        </w:rPr>
        <w:t>active vision</w:t>
      </w:r>
      <w:r w:rsidR="00AD52FA" w:rsidRPr="00AD52FA">
        <w:rPr>
          <w:rStyle w:val="hps"/>
          <w:rFonts w:eastAsiaTheme="minorEastAsia" w:hint="eastAsia"/>
        </w:rPr>
        <w:t xml:space="preserve"> [</w:t>
      </w:r>
      <w:bookmarkStart w:id="9" w:name="_Ref388620200"/>
      <w:r w:rsidR="00AD52FA" w:rsidRPr="00AD52FA">
        <w:rPr>
          <w:rStyle w:val="af5"/>
          <w:rFonts w:eastAsiaTheme="minorEastAsia"/>
          <w:vertAlign w:val="baseline"/>
        </w:rPr>
        <w:endnoteReference w:id="9"/>
      </w:r>
      <w:bookmarkEnd w:id="9"/>
      <w:r w:rsidR="00AD52FA" w:rsidRPr="00AD52FA">
        <w:rPr>
          <w:rStyle w:val="hps"/>
          <w:rFonts w:eastAsiaTheme="minorEastAsia" w:hint="eastAsia"/>
        </w:rPr>
        <w:t>]</w:t>
      </w:r>
      <w:r w:rsidR="00B65E7A" w:rsidRPr="00AD52FA">
        <w:rPr>
          <w:rStyle w:val="hps"/>
          <w:rFonts w:eastAsiaTheme="minorEastAsia" w:hint="eastAsia"/>
        </w:rPr>
        <w:t>.</w:t>
      </w:r>
    </w:p>
    <w:p w:rsidR="00EE76A6" w:rsidRDefault="00EE76A6" w:rsidP="00A82CA1">
      <w:pPr>
        <w:rPr>
          <w:rFonts w:eastAsiaTheme="minorEastAsia"/>
        </w:rPr>
      </w:pPr>
    </w:p>
    <w:p w:rsidR="009A0013" w:rsidRPr="00817850" w:rsidRDefault="00EE76A6" w:rsidP="00A82CA1">
      <w:pPr>
        <w:rPr>
          <w:rFonts w:eastAsiaTheme="minorEastAsia"/>
        </w:rPr>
      </w:pPr>
      <w:r>
        <w:t>Traditional camera calibration requires a</w:t>
      </w:r>
      <w:r w:rsidR="00A82CA1">
        <w:rPr>
          <w:rFonts w:eastAsiaTheme="minorEastAsia" w:hint="eastAsia"/>
        </w:rPr>
        <w:t xml:space="preserve">n </w:t>
      </w:r>
      <w:r>
        <w:t xml:space="preserve">object </w:t>
      </w:r>
      <w:r w:rsidR="00A82CA1">
        <w:rPr>
          <w:rFonts w:eastAsiaTheme="minorEastAsia" w:hint="eastAsia"/>
        </w:rPr>
        <w:t xml:space="preserve">of a </w:t>
      </w:r>
      <w:r>
        <w:t>known</w:t>
      </w:r>
      <w:r w:rsidR="00A82CA1">
        <w:rPr>
          <w:rFonts w:eastAsiaTheme="minorEastAsia" w:hint="eastAsia"/>
        </w:rPr>
        <w:t xml:space="preserve"> </w:t>
      </w:r>
      <w:r w:rsidR="00CC21A3">
        <w:t>size</w:t>
      </w:r>
      <w:r w:rsidR="00A82CA1">
        <w:rPr>
          <w:rFonts w:eastAsiaTheme="minorEastAsia" w:hint="eastAsia"/>
        </w:rPr>
        <w:t xml:space="preserve"> to calibrate</w:t>
      </w:r>
      <w:r w:rsidR="00817850">
        <w:rPr>
          <w:rFonts w:eastAsiaTheme="minorEastAsia" w:hint="eastAsia"/>
        </w:rPr>
        <w:t>.</w:t>
      </w:r>
      <w:r w:rsidR="00165305">
        <w:t xml:space="preserve"> </w:t>
      </w:r>
      <w:r w:rsidR="00817850">
        <w:rPr>
          <w:rFonts w:eastAsiaTheme="minorEastAsia" w:hint="eastAsia"/>
        </w:rPr>
        <w:t>T</w:t>
      </w:r>
      <w:r w:rsidR="00A82CA1">
        <w:rPr>
          <w:rFonts w:eastAsiaTheme="minorEastAsia" w:hint="eastAsia"/>
        </w:rPr>
        <w:t xml:space="preserve">his is done </w:t>
      </w:r>
      <w:r w:rsidR="00165305">
        <w:t xml:space="preserve">through </w:t>
      </w:r>
      <w:r w:rsidR="00165305">
        <w:rPr>
          <w:rFonts w:eastAsiaTheme="minorEastAsia" w:hint="eastAsia"/>
        </w:rPr>
        <w:t>an</w:t>
      </w:r>
      <w:r>
        <w:t xml:space="preserve"> establish</w:t>
      </w:r>
      <w:r w:rsidR="00A82CA1">
        <w:rPr>
          <w:rFonts w:eastAsiaTheme="minorEastAsia" w:hint="eastAsia"/>
        </w:rPr>
        <w:t>ed</w:t>
      </w:r>
      <w:r>
        <w:t xml:space="preserve"> </w:t>
      </w:r>
      <w:r w:rsidR="00165305">
        <w:rPr>
          <w:rFonts w:eastAsiaTheme="minorEastAsia" w:hint="eastAsia"/>
        </w:rPr>
        <w:t>relationship between the known coordinate points o</w:t>
      </w:r>
      <w:r w:rsidR="00A82CA1">
        <w:rPr>
          <w:rFonts w:eastAsiaTheme="minorEastAsia" w:hint="eastAsia"/>
        </w:rPr>
        <w:t>f</w:t>
      </w:r>
      <w:r w:rsidR="00165305">
        <w:rPr>
          <w:rFonts w:eastAsiaTheme="minorEastAsia" w:hint="eastAsia"/>
        </w:rPr>
        <w:t xml:space="preserve"> </w:t>
      </w:r>
      <w:r w:rsidR="00A82CA1">
        <w:rPr>
          <w:rFonts w:eastAsiaTheme="minorEastAsia" w:hint="eastAsia"/>
        </w:rPr>
        <w:t xml:space="preserve">the </w:t>
      </w:r>
      <w:r>
        <w:t xml:space="preserve">object </w:t>
      </w:r>
      <w:r w:rsidR="00A82CA1">
        <w:rPr>
          <w:rFonts w:eastAsiaTheme="minorEastAsia" w:hint="eastAsia"/>
        </w:rPr>
        <w:t xml:space="preserve">to be calibrated </w:t>
      </w:r>
      <w:r w:rsidR="00165305">
        <w:rPr>
          <w:rFonts w:eastAsiaTheme="minorEastAsia" w:hint="eastAsia"/>
        </w:rPr>
        <w:t xml:space="preserve">and </w:t>
      </w:r>
      <w:r>
        <w:t xml:space="preserve">its image </w:t>
      </w:r>
      <w:r w:rsidR="00926471">
        <w:t>points</w:t>
      </w:r>
      <w:r w:rsidR="00A82CA1">
        <w:rPr>
          <w:rFonts w:eastAsiaTheme="minorEastAsia" w:hint="eastAsia"/>
        </w:rPr>
        <w:t xml:space="preserve">. Additionally, </w:t>
      </w:r>
      <w:r w:rsidR="00926471">
        <w:t>a certain algorithm</w:t>
      </w:r>
      <w:r w:rsidR="00926471">
        <w:rPr>
          <w:rFonts w:eastAsiaTheme="minorEastAsia" w:hint="eastAsia"/>
        </w:rPr>
        <w:t xml:space="preserve"> </w:t>
      </w:r>
      <w:r w:rsidR="00A82CA1">
        <w:rPr>
          <w:rFonts w:eastAsiaTheme="minorEastAsia" w:hint="eastAsia"/>
        </w:rPr>
        <w:t xml:space="preserve">is needed </w:t>
      </w:r>
      <w:r>
        <w:t xml:space="preserve">to obtain </w:t>
      </w:r>
      <w:r w:rsidR="00A82CA1">
        <w:rPr>
          <w:rFonts w:eastAsiaTheme="minorEastAsia" w:hint="eastAsia"/>
        </w:rPr>
        <w:t xml:space="preserve">the </w:t>
      </w:r>
      <w:r>
        <w:t>internal and external parameters of the camera model</w:t>
      </w:r>
      <w:r w:rsidR="00EB0BC5">
        <w:rPr>
          <w:rFonts w:eastAsiaTheme="minorEastAsia" w:hint="eastAsia"/>
        </w:rPr>
        <w:t xml:space="preserve"> </w:t>
      </w:r>
      <w:r w:rsidR="00EB0BC5" w:rsidRPr="00EB0BC5">
        <w:rPr>
          <w:rFonts w:eastAsiaTheme="minorEastAsia" w:hint="eastAsia"/>
        </w:rPr>
        <w:t>[</w:t>
      </w:r>
      <w:r w:rsidR="00EB0BC5" w:rsidRPr="00EB0BC5">
        <w:rPr>
          <w:rStyle w:val="af5"/>
          <w:rFonts w:eastAsiaTheme="minorEastAsia"/>
          <w:vertAlign w:val="baseline"/>
        </w:rPr>
        <w:endnoteReference w:id="10"/>
      </w:r>
      <w:r w:rsidR="00EB0BC5" w:rsidRPr="00EB0BC5">
        <w:rPr>
          <w:rFonts w:eastAsiaTheme="minorEastAsia" w:hint="eastAsia"/>
        </w:rPr>
        <w:t>]</w:t>
      </w:r>
      <w:r w:rsidR="00EB0BC5">
        <w:rPr>
          <w:rFonts w:eastAsiaTheme="minorEastAsia" w:hint="eastAsia"/>
        </w:rPr>
        <w:t xml:space="preserve">. </w:t>
      </w:r>
      <w:r w:rsidR="00165305">
        <w:rPr>
          <w:rFonts w:eastAsiaTheme="minorEastAsia" w:hint="eastAsia"/>
        </w:rPr>
        <w:t xml:space="preserve">The </w:t>
      </w:r>
      <w:r>
        <w:t>object</w:t>
      </w:r>
      <w:r w:rsidR="00165305">
        <w:rPr>
          <w:rFonts w:eastAsiaTheme="minorEastAsia" w:hint="eastAsia"/>
        </w:rPr>
        <w:t>s</w:t>
      </w:r>
      <w:r w:rsidR="00165305">
        <w:t xml:space="preserve"> </w:t>
      </w:r>
      <w:r w:rsidR="00A82CA1">
        <w:rPr>
          <w:rFonts w:eastAsiaTheme="minorEastAsia" w:hint="eastAsia"/>
        </w:rPr>
        <w:t xml:space="preserve">that will undergo calibration </w:t>
      </w:r>
      <w:r w:rsidR="00165305">
        <w:t>can be divided into</w:t>
      </w:r>
      <w:r w:rsidR="00926471">
        <w:rPr>
          <w:rFonts w:eastAsiaTheme="minorEastAsia" w:hint="eastAsia"/>
        </w:rPr>
        <w:t xml:space="preserve"> two kinds: </w:t>
      </w:r>
      <w:r w:rsidR="00677CB9">
        <w:rPr>
          <w:rFonts w:eastAsiaTheme="minorEastAsia" w:hint="eastAsia"/>
        </w:rPr>
        <w:t xml:space="preserve">the </w:t>
      </w:r>
      <w:r w:rsidR="00165305">
        <w:rPr>
          <w:rFonts w:eastAsiaTheme="minorEastAsia" w:hint="eastAsia"/>
        </w:rPr>
        <w:t>3</w:t>
      </w:r>
      <w:r>
        <w:t>-dimensio</w:t>
      </w:r>
      <w:r w:rsidR="00165305">
        <w:t>nal</w:t>
      </w:r>
      <w:r w:rsidR="00165305">
        <w:rPr>
          <w:rFonts w:eastAsiaTheme="minorEastAsia" w:hint="eastAsia"/>
        </w:rPr>
        <w:t xml:space="preserve"> </w:t>
      </w:r>
      <w:r w:rsidR="00165305">
        <w:t xml:space="preserve">object and </w:t>
      </w:r>
      <w:r w:rsidR="00677CB9">
        <w:rPr>
          <w:rFonts w:eastAsiaTheme="minorEastAsia" w:hint="eastAsia"/>
        </w:rPr>
        <w:t xml:space="preserve">the </w:t>
      </w:r>
      <w:r w:rsidR="00926471">
        <w:rPr>
          <w:rFonts w:eastAsiaTheme="minorEastAsia" w:hint="eastAsia"/>
        </w:rPr>
        <w:t>pla</w:t>
      </w:r>
      <w:r w:rsidR="00677CB9">
        <w:rPr>
          <w:rFonts w:eastAsiaTheme="minorEastAsia" w:hint="eastAsia"/>
        </w:rPr>
        <w:t>ne</w:t>
      </w:r>
      <w:r w:rsidR="00926471">
        <w:rPr>
          <w:rFonts w:eastAsiaTheme="minorEastAsia" w:hint="eastAsia"/>
        </w:rPr>
        <w:t xml:space="preserve"> </w:t>
      </w:r>
      <w:r w:rsidR="00165305">
        <w:t>type</w:t>
      </w:r>
      <w:r w:rsidR="00677CB9">
        <w:rPr>
          <w:rFonts w:eastAsiaTheme="minorEastAsia" w:hint="eastAsia"/>
        </w:rPr>
        <w:t xml:space="preserve"> of </w:t>
      </w:r>
      <w:r w:rsidR="00165305">
        <w:t>object</w:t>
      </w:r>
      <w:r w:rsidR="00817850">
        <w:rPr>
          <w:rFonts w:eastAsiaTheme="minorEastAsia" w:hint="eastAsia"/>
        </w:rPr>
        <w:t xml:space="preserve"> </w:t>
      </w:r>
      <w:r w:rsidR="00817850" w:rsidRPr="00EB0BC5">
        <w:rPr>
          <w:rStyle w:val="hps"/>
          <w:rFonts w:eastAsiaTheme="minorEastAsia" w:hint="eastAsia"/>
        </w:rPr>
        <w:t>[</w:t>
      </w:r>
      <w:r w:rsidR="00817850" w:rsidRPr="00EB0BC5">
        <w:rPr>
          <w:rStyle w:val="af5"/>
          <w:rFonts w:eastAsiaTheme="minorEastAsia"/>
          <w:vertAlign w:val="baseline"/>
        </w:rPr>
        <w:endnoteReference w:id="11"/>
      </w:r>
      <w:r w:rsidR="00817850" w:rsidRPr="00EB0BC5">
        <w:rPr>
          <w:rStyle w:val="hps"/>
          <w:rFonts w:eastAsiaTheme="minorEastAsia" w:hint="eastAsia"/>
        </w:rPr>
        <w:t>]</w:t>
      </w:r>
      <w:r w:rsidR="00B34999">
        <w:t>.</w:t>
      </w:r>
      <w:r w:rsidR="00677CB9">
        <w:rPr>
          <w:rFonts w:eastAsiaTheme="minorEastAsia" w:hint="eastAsia"/>
        </w:rPr>
        <w:t xml:space="preserve"> A</w:t>
      </w:r>
      <w:r w:rsidR="00B34999">
        <w:rPr>
          <w:rFonts w:eastAsiaTheme="minorEastAsia" w:hint="eastAsia"/>
        </w:rPr>
        <w:t xml:space="preserve"> </w:t>
      </w:r>
      <w:r w:rsidR="00165305">
        <w:rPr>
          <w:rFonts w:eastAsiaTheme="minorEastAsia" w:hint="eastAsia"/>
        </w:rPr>
        <w:t>3</w:t>
      </w:r>
      <w:r>
        <w:t xml:space="preserve">-dimensional object can be </w:t>
      </w:r>
      <w:r w:rsidR="00165305">
        <w:rPr>
          <w:rFonts w:eastAsiaTheme="minorEastAsia" w:hint="eastAsia"/>
        </w:rPr>
        <w:t>calibrated under</w:t>
      </w:r>
      <w:r>
        <w:t xml:space="preserve"> </w:t>
      </w:r>
      <w:r w:rsidR="00677CB9">
        <w:rPr>
          <w:rFonts w:eastAsiaTheme="minorEastAsia" w:hint="eastAsia"/>
        </w:rPr>
        <w:t xml:space="preserve">a </w:t>
      </w:r>
      <w:r>
        <w:t xml:space="preserve">single </w:t>
      </w:r>
      <w:r w:rsidR="00165305">
        <w:t>image;</w:t>
      </w:r>
      <w:r>
        <w:t xml:space="preserve"> </w:t>
      </w:r>
      <w:r w:rsidR="00677CB9">
        <w:rPr>
          <w:rFonts w:eastAsiaTheme="minorEastAsia" w:hint="eastAsia"/>
        </w:rPr>
        <w:t>this</w:t>
      </w:r>
      <w:r w:rsidR="00165305">
        <w:rPr>
          <w:rFonts w:eastAsiaTheme="minorEastAsia" w:hint="eastAsia"/>
        </w:rPr>
        <w:t xml:space="preserve"> has </w:t>
      </w:r>
      <w:r w:rsidR="00677CB9">
        <w:rPr>
          <w:rFonts w:eastAsiaTheme="minorEastAsia" w:hint="eastAsia"/>
        </w:rPr>
        <w:t xml:space="preserve">a </w:t>
      </w:r>
      <w:r>
        <w:t xml:space="preserve">high calibration </w:t>
      </w:r>
      <w:r w:rsidR="00165305">
        <w:t>precision</w:t>
      </w:r>
      <w:r w:rsidR="00677CB9">
        <w:rPr>
          <w:rFonts w:eastAsiaTheme="minorEastAsia" w:hint="eastAsia"/>
        </w:rPr>
        <w:t>.</w:t>
      </w:r>
      <w:r>
        <w:t xml:space="preserve"> </w:t>
      </w:r>
      <w:r w:rsidR="00677CB9">
        <w:rPr>
          <w:rFonts w:eastAsiaTheme="minorEastAsia" w:hint="eastAsia"/>
        </w:rPr>
        <w:t>B</w:t>
      </w:r>
      <w:r>
        <w:t>ut</w:t>
      </w:r>
      <w:r w:rsidR="00677CB9">
        <w:rPr>
          <w:rFonts w:eastAsiaTheme="minorEastAsia" w:hint="eastAsia"/>
        </w:rPr>
        <w:t>,</w:t>
      </w:r>
      <w:r>
        <w:t xml:space="preserve"> high-precision calibration</w:t>
      </w:r>
      <w:r w:rsidR="00677CB9">
        <w:rPr>
          <w:rFonts w:eastAsiaTheme="minorEastAsia" w:hint="eastAsia"/>
        </w:rPr>
        <w:t xml:space="preserve"> for 3</w:t>
      </w:r>
      <w:r w:rsidR="00677CB9">
        <w:t>-dimensional</w:t>
      </w:r>
      <w:r>
        <w:t xml:space="preserve"> object </w:t>
      </w:r>
      <w:r w:rsidR="00677CB9">
        <w:rPr>
          <w:rFonts w:eastAsiaTheme="minorEastAsia" w:hint="eastAsia"/>
        </w:rPr>
        <w:t>is</w:t>
      </w:r>
      <w:r w:rsidR="00ED5848">
        <w:rPr>
          <w:rFonts w:eastAsiaTheme="minorEastAsia" w:hint="eastAsia"/>
        </w:rPr>
        <w:t xml:space="preserve"> difficult </w:t>
      </w:r>
      <w:r w:rsidR="00677CB9">
        <w:rPr>
          <w:rFonts w:eastAsiaTheme="minorEastAsia" w:hint="eastAsia"/>
        </w:rPr>
        <w:t>to</w:t>
      </w:r>
      <w:r w:rsidR="00ED5848">
        <w:rPr>
          <w:rFonts w:eastAsiaTheme="minorEastAsia" w:hint="eastAsia"/>
        </w:rPr>
        <w:t xml:space="preserve"> process and </w:t>
      </w:r>
      <w:r w:rsidR="00677CB9">
        <w:rPr>
          <w:rFonts w:eastAsiaTheme="minorEastAsia" w:hint="eastAsia"/>
        </w:rPr>
        <w:t xml:space="preserve">to </w:t>
      </w:r>
      <w:r w:rsidR="00ED5848">
        <w:rPr>
          <w:rFonts w:eastAsiaTheme="minorEastAsia" w:hint="eastAsia"/>
        </w:rPr>
        <w:t>maint</w:t>
      </w:r>
      <w:r w:rsidR="00677CB9">
        <w:rPr>
          <w:rFonts w:eastAsiaTheme="minorEastAsia" w:hint="eastAsia"/>
        </w:rPr>
        <w:t>ain</w:t>
      </w:r>
      <w:r w:rsidR="00FA430B" w:rsidRPr="00FA430B">
        <w:rPr>
          <w:rFonts w:eastAsiaTheme="minorEastAsia" w:hint="eastAsia"/>
        </w:rPr>
        <w:t xml:space="preserve"> [</w:t>
      </w:r>
      <w:r w:rsidR="00FA430B" w:rsidRPr="00FA430B">
        <w:rPr>
          <w:rStyle w:val="af5"/>
          <w:rFonts w:eastAsiaTheme="minorEastAsia"/>
          <w:vertAlign w:val="baseline"/>
        </w:rPr>
        <w:endnoteReference w:id="12"/>
      </w:r>
      <w:r w:rsidR="00FA430B" w:rsidRPr="00FA430B">
        <w:rPr>
          <w:rFonts w:eastAsiaTheme="minorEastAsia" w:hint="eastAsia"/>
        </w:rPr>
        <w:t>]</w:t>
      </w:r>
      <w:r w:rsidRPr="00FA430B">
        <w:t>.</w:t>
      </w:r>
      <w:r w:rsidR="00ED5848">
        <w:rPr>
          <w:rFonts w:eastAsiaTheme="minorEastAsia" w:hint="eastAsia"/>
        </w:rPr>
        <w:t xml:space="preserve"> However,</w:t>
      </w:r>
      <w:r w:rsidR="00B34999">
        <w:rPr>
          <w:rFonts w:eastAsiaTheme="minorEastAsia" w:hint="eastAsia"/>
        </w:rPr>
        <w:t xml:space="preserve"> </w:t>
      </w:r>
      <w:r w:rsidR="00677CB9">
        <w:rPr>
          <w:rFonts w:eastAsiaTheme="minorEastAsia" w:hint="eastAsia"/>
        </w:rPr>
        <w:t xml:space="preserve">a </w:t>
      </w:r>
      <w:r>
        <w:t xml:space="preserve">plane type </w:t>
      </w:r>
      <w:r w:rsidR="00677CB9">
        <w:rPr>
          <w:rFonts w:eastAsiaTheme="minorEastAsia" w:hint="eastAsia"/>
        </w:rPr>
        <w:t xml:space="preserve">of </w:t>
      </w:r>
      <w:r>
        <w:t xml:space="preserve">calibration </w:t>
      </w:r>
      <w:r w:rsidR="00677CB9">
        <w:rPr>
          <w:rFonts w:eastAsiaTheme="minorEastAsia" w:hint="eastAsia"/>
        </w:rPr>
        <w:t xml:space="preserve">for a respective </w:t>
      </w:r>
      <w:r>
        <w:t xml:space="preserve">object </w:t>
      </w:r>
      <w:r w:rsidR="00ED5848">
        <w:rPr>
          <w:rFonts w:eastAsiaTheme="minorEastAsia" w:hint="eastAsia"/>
        </w:rPr>
        <w:t xml:space="preserve">is easy to </w:t>
      </w:r>
      <w:r w:rsidR="00677CB9">
        <w:rPr>
          <w:rFonts w:eastAsiaTheme="minorEastAsia" w:hint="eastAsia"/>
        </w:rPr>
        <w:t>process</w:t>
      </w:r>
      <w:r w:rsidR="00B34999">
        <w:rPr>
          <w:rFonts w:eastAsiaTheme="minorEastAsia" w:hint="eastAsia"/>
        </w:rPr>
        <w:t xml:space="preserve"> </w:t>
      </w:r>
      <w:r w:rsidR="00ED5848">
        <w:rPr>
          <w:rFonts w:eastAsiaTheme="minorEastAsia" w:hint="eastAsia"/>
        </w:rPr>
        <w:t>and</w:t>
      </w:r>
      <w:r>
        <w:t xml:space="preserve"> </w:t>
      </w:r>
      <w:r w:rsidR="00677CB9">
        <w:rPr>
          <w:rFonts w:eastAsiaTheme="minorEastAsia" w:hint="eastAsia"/>
        </w:rPr>
        <w:t>the</w:t>
      </w:r>
      <w:r w:rsidR="00ED5848">
        <w:rPr>
          <w:rFonts w:eastAsiaTheme="minorEastAsia" w:hint="eastAsia"/>
        </w:rPr>
        <w:t xml:space="preserve"> </w:t>
      </w:r>
      <w:r w:rsidR="00ED5848">
        <w:t>accuracy</w:t>
      </w:r>
      <w:r w:rsidR="00677CB9">
        <w:rPr>
          <w:rFonts w:eastAsiaTheme="minorEastAsia" w:hint="eastAsia"/>
        </w:rPr>
        <w:t xml:space="preserve"> can be ensured.</w:t>
      </w:r>
      <w:r>
        <w:t xml:space="preserve"> </w:t>
      </w:r>
      <w:r w:rsidR="00677CB9">
        <w:rPr>
          <w:rFonts w:eastAsiaTheme="minorEastAsia" w:hint="eastAsia"/>
        </w:rPr>
        <w:t>B</w:t>
      </w:r>
      <w:r>
        <w:t>ut</w:t>
      </w:r>
      <w:r w:rsidR="00677CB9">
        <w:rPr>
          <w:rFonts w:eastAsiaTheme="minorEastAsia" w:hint="eastAsia"/>
        </w:rPr>
        <w:t>,</w:t>
      </w:r>
      <w:r>
        <w:t xml:space="preserve"> </w:t>
      </w:r>
      <w:r w:rsidR="00B34999">
        <w:rPr>
          <w:rFonts w:eastAsiaTheme="minorEastAsia" w:hint="eastAsia"/>
        </w:rPr>
        <w:t xml:space="preserve">during calibration, </w:t>
      </w:r>
      <w:r w:rsidR="00677CB9">
        <w:rPr>
          <w:rFonts w:eastAsiaTheme="minorEastAsia" w:hint="eastAsia"/>
        </w:rPr>
        <w:t>this type of calibration</w:t>
      </w:r>
      <w:r w:rsidR="00ED5848">
        <w:rPr>
          <w:rFonts w:eastAsiaTheme="minorEastAsia" w:hint="eastAsia"/>
        </w:rPr>
        <w:t xml:space="preserve"> </w:t>
      </w:r>
      <w:r w:rsidR="00B34999">
        <w:rPr>
          <w:rFonts w:eastAsiaTheme="minorEastAsia" w:hint="eastAsia"/>
        </w:rPr>
        <w:t>need</w:t>
      </w:r>
      <w:r w:rsidR="00677CB9">
        <w:rPr>
          <w:rFonts w:eastAsiaTheme="minorEastAsia" w:hint="eastAsia"/>
        </w:rPr>
        <w:t>s</w:t>
      </w:r>
      <w:r w:rsidR="00B34999">
        <w:rPr>
          <w:rFonts w:eastAsiaTheme="minorEastAsia" w:hint="eastAsia"/>
        </w:rPr>
        <w:t xml:space="preserve"> to</w:t>
      </w:r>
      <w:r>
        <w:t xml:space="preserve"> </w:t>
      </w:r>
      <w:r w:rsidR="00ED5848">
        <w:rPr>
          <w:rFonts w:eastAsiaTheme="minorEastAsia" w:hint="eastAsia"/>
        </w:rPr>
        <w:t>use</w:t>
      </w:r>
      <w:r>
        <w:t xml:space="preserve"> two or more image</w:t>
      </w:r>
      <w:r w:rsidR="00ED5848">
        <w:rPr>
          <w:rFonts w:eastAsiaTheme="minorEastAsia" w:hint="eastAsia"/>
        </w:rPr>
        <w:t>s</w:t>
      </w:r>
      <w:r w:rsidR="00B34999">
        <w:rPr>
          <w:rFonts w:eastAsiaTheme="minorEastAsia" w:hint="eastAsia"/>
        </w:rPr>
        <w:t xml:space="preserve"> which </w:t>
      </w:r>
      <w:proofErr w:type="gramStart"/>
      <w:r w:rsidR="00B34999">
        <w:rPr>
          <w:rFonts w:eastAsiaTheme="minorEastAsia" w:hint="eastAsia"/>
        </w:rPr>
        <w:t>is</w:t>
      </w:r>
      <w:proofErr w:type="gramEnd"/>
      <w:r w:rsidR="00B34999">
        <w:rPr>
          <w:rFonts w:eastAsiaTheme="minorEastAsia" w:hint="eastAsia"/>
        </w:rPr>
        <w:t xml:space="preserve"> different from </w:t>
      </w:r>
      <w:r w:rsidR="00677CB9">
        <w:rPr>
          <w:rFonts w:eastAsiaTheme="minorEastAsia" w:hint="eastAsia"/>
        </w:rPr>
        <w:t xml:space="preserve">the </w:t>
      </w:r>
      <w:r w:rsidR="00B34999">
        <w:t>calibration</w:t>
      </w:r>
      <w:r w:rsidR="00677CB9">
        <w:rPr>
          <w:rFonts w:eastAsiaTheme="minorEastAsia" w:hint="eastAsia"/>
        </w:rPr>
        <w:t xml:space="preserve"> </w:t>
      </w:r>
      <w:r w:rsidR="00677CB9">
        <w:rPr>
          <w:rFonts w:eastAsiaTheme="minorEastAsia"/>
        </w:rPr>
        <w:t xml:space="preserve">of </w:t>
      </w:r>
      <w:r w:rsidR="00677CB9">
        <w:rPr>
          <w:rFonts w:eastAsiaTheme="minorEastAsia" w:hint="eastAsia"/>
        </w:rPr>
        <w:t xml:space="preserve">a 3-dimensional </w:t>
      </w:r>
      <w:r w:rsidR="00677CB9">
        <w:t>object</w:t>
      </w:r>
      <w:r w:rsidR="00B34999">
        <w:rPr>
          <w:rFonts w:eastAsiaTheme="minorEastAsia" w:hint="eastAsia"/>
        </w:rPr>
        <w:t xml:space="preserve">. The </w:t>
      </w:r>
      <w:r w:rsidR="00B34999">
        <w:rPr>
          <w:rFonts w:eastAsiaTheme="minorEastAsia" w:hint="eastAsia"/>
        </w:rPr>
        <w:lastRenderedPageBreak/>
        <w:t xml:space="preserve">disadvantages of this method are </w:t>
      </w:r>
      <w:r w:rsidR="00B34999">
        <w:rPr>
          <w:rFonts w:eastAsiaTheme="minorEastAsia"/>
        </w:rPr>
        <w:t>that</w:t>
      </w:r>
      <w:r w:rsidR="00B34999">
        <w:rPr>
          <w:rFonts w:eastAsiaTheme="minorEastAsia" w:hint="eastAsia"/>
        </w:rPr>
        <w:t xml:space="preserve"> t</w:t>
      </w:r>
      <w:r>
        <w:t xml:space="preserve">he object will affect the accuracy of </w:t>
      </w:r>
      <w:r w:rsidR="00677CB9">
        <w:rPr>
          <w:rFonts w:eastAsiaTheme="minorEastAsia" w:hint="eastAsia"/>
        </w:rPr>
        <w:t xml:space="preserve">the </w:t>
      </w:r>
      <w:r w:rsidR="00ED5848">
        <w:t xml:space="preserve">calibration </w:t>
      </w:r>
      <w:r>
        <w:t>results. Meanwhile</w:t>
      </w:r>
      <w:r w:rsidR="00ED5848">
        <w:rPr>
          <w:rFonts w:eastAsiaTheme="minorEastAsia" w:hint="eastAsia"/>
        </w:rPr>
        <w:t xml:space="preserve">, </w:t>
      </w:r>
      <w:r>
        <w:t xml:space="preserve">some </w:t>
      </w:r>
      <w:r w:rsidR="00B34999">
        <w:rPr>
          <w:rFonts w:eastAsiaTheme="minorEastAsia" w:hint="eastAsia"/>
        </w:rPr>
        <w:t>scenario</w:t>
      </w:r>
      <w:r w:rsidR="00ED5848">
        <w:t>s</w:t>
      </w:r>
      <w:r w:rsidR="00B34999">
        <w:rPr>
          <w:rFonts w:eastAsiaTheme="minorEastAsia" w:hint="eastAsia"/>
        </w:rPr>
        <w:t xml:space="preserve"> </w:t>
      </w:r>
      <w:r w:rsidR="00ED5848">
        <w:rPr>
          <w:rFonts w:eastAsiaTheme="minorEastAsia"/>
        </w:rPr>
        <w:t>which</w:t>
      </w:r>
      <w:r w:rsidR="00ED5848">
        <w:rPr>
          <w:rFonts w:eastAsiaTheme="minorEastAsia" w:hint="eastAsia"/>
        </w:rPr>
        <w:t xml:space="preserve"> </w:t>
      </w:r>
      <w:r w:rsidR="00B34999">
        <w:rPr>
          <w:rFonts w:eastAsiaTheme="minorEastAsia"/>
        </w:rPr>
        <w:t>are</w:t>
      </w:r>
      <w:r w:rsidR="00ED5848">
        <w:rPr>
          <w:rFonts w:eastAsiaTheme="minorEastAsia" w:hint="eastAsia"/>
        </w:rPr>
        <w:t xml:space="preserve"> not suitable </w:t>
      </w:r>
      <w:r w:rsidR="00AB0452">
        <w:rPr>
          <w:rFonts w:eastAsiaTheme="minorEastAsia" w:hint="eastAsia"/>
        </w:rPr>
        <w:t>for the</w:t>
      </w:r>
      <w:r w:rsidR="00B34999">
        <w:rPr>
          <w:rFonts w:eastAsiaTheme="minorEastAsia" w:hint="eastAsia"/>
        </w:rPr>
        <w:t xml:space="preserve"> </w:t>
      </w:r>
      <w:r w:rsidR="00ED5848">
        <w:t xml:space="preserve">calibration </w:t>
      </w:r>
      <w:r w:rsidR="00AB0452">
        <w:rPr>
          <w:rFonts w:eastAsiaTheme="minorEastAsia" w:hint="eastAsia"/>
        </w:rPr>
        <w:t xml:space="preserve">of </w:t>
      </w:r>
      <w:r w:rsidR="00ED5848">
        <w:rPr>
          <w:rFonts w:eastAsiaTheme="minorEastAsia" w:hint="eastAsia"/>
        </w:rPr>
        <w:t>objects,</w:t>
      </w:r>
      <w:r>
        <w:t xml:space="preserve"> limit the application of traditional camera </w:t>
      </w:r>
      <w:r w:rsidR="00ED5848">
        <w:t>calibration</w:t>
      </w:r>
      <w:r w:rsidR="00817850">
        <w:rPr>
          <w:rFonts w:eastAsiaTheme="minorEastAsia" w:hint="eastAsia"/>
        </w:rPr>
        <w:t>.</w:t>
      </w:r>
    </w:p>
    <w:p w:rsidR="009A0013" w:rsidRDefault="009A0013" w:rsidP="00275EB2">
      <w:pPr>
        <w:rPr>
          <w:rFonts w:eastAsiaTheme="minorEastAsia"/>
        </w:rPr>
      </w:pPr>
    </w:p>
    <w:p w:rsidR="009A0013" w:rsidRDefault="00AB0452" w:rsidP="00275EB2">
      <w:pPr>
        <w:rPr>
          <w:rFonts w:eastAsiaTheme="minorEastAsia"/>
        </w:rPr>
      </w:pPr>
      <w:r>
        <w:rPr>
          <w:rFonts w:eastAsiaTheme="minorEastAsia" w:hint="eastAsia"/>
        </w:rPr>
        <w:t xml:space="preserve">The </w:t>
      </w:r>
      <w:r w:rsidR="000F3331">
        <w:rPr>
          <w:rFonts w:eastAsiaTheme="minorEastAsia" w:hint="eastAsia"/>
        </w:rPr>
        <w:t>auto</w:t>
      </w:r>
      <w:r w:rsidR="00ED5848">
        <w:t>-</w:t>
      </w:r>
      <w:r w:rsidR="00EE76A6">
        <w:t>c</w:t>
      </w:r>
      <w:r w:rsidR="00ED5848">
        <w:t xml:space="preserve">alibration </w:t>
      </w:r>
      <w:r w:rsidR="00B34999">
        <w:t>algorithm</w:t>
      </w:r>
      <w:r w:rsidR="00896B0F">
        <w:rPr>
          <w:rFonts w:eastAsiaTheme="minorEastAsia" w:hint="eastAsia"/>
        </w:rPr>
        <w:t xml:space="preserve"> </w:t>
      </w:r>
      <w:r w:rsidR="00896B0F" w:rsidRPr="00896B0F">
        <w:rPr>
          <w:rFonts w:eastAsiaTheme="minorEastAsia" w:hint="eastAsia"/>
        </w:rPr>
        <w:t>[</w:t>
      </w:r>
      <w:r w:rsidR="00896B0F" w:rsidRPr="00896B0F">
        <w:rPr>
          <w:rStyle w:val="af5"/>
          <w:rFonts w:eastAsiaTheme="minorEastAsia"/>
          <w:vertAlign w:val="baseline"/>
        </w:rPr>
        <w:endnoteReference w:id="13"/>
      </w:r>
      <w:r w:rsidR="00896B0F" w:rsidRPr="00896B0F">
        <w:rPr>
          <w:rFonts w:eastAsiaTheme="minorEastAsia" w:hint="eastAsia"/>
        </w:rPr>
        <w:t>]</w:t>
      </w:r>
      <w:r w:rsidR="00B34999" w:rsidRPr="00896B0F">
        <w:t xml:space="preserve"> </w:t>
      </w:r>
      <w:r w:rsidR="00817850">
        <w:rPr>
          <w:rFonts w:eastAsiaTheme="minorEastAsia" w:hint="eastAsia"/>
        </w:rPr>
        <w:t>restrict</w:t>
      </w:r>
      <w:r w:rsidR="00B34999">
        <w:rPr>
          <w:rFonts w:eastAsiaTheme="minorEastAsia"/>
        </w:rPr>
        <w:t>s</w:t>
      </w:r>
      <w:r w:rsidR="00ED5848">
        <w:rPr>
          <w:rFonts w:eastAsiaTheme="minorEastAsia" w:hint="eastAsia"/>
        </w:rPr>
        <w:t xml:space="preserve"> </w:t>
      </w:r>
      <w:r w:rsidR="00EE76A6">
        <w:t>camera movement. The main constraint</w:t>
      </w:r>
      <w:r w:rsidR="00ED5848">
        <w:rPr>
          <w:rFonts w:eastAsiaTheme="minorEastAsia" w:hint="eastAsia"/>
        </w:rPr>
        <w:t xml:space="preserve"> is</w:t>
      </w:r>
      <w:r w:rsidR="00EE76A6">
        <w:t xml:space="preserve"> </w:t>
      </w:r>
      <w:r>
        <w:rPr>
          <w:rFonts w:eastAsiaTheme="minorEastAsia" w:hint="eastAsia"/>
        </w:rPr>
        <w:t xml:space="preserve">that </w:t>
      </w:r>
      <w:r w:rsidR="00EE76A6">
        <w:t>some parallel or orthogonal information</w:t>
      </w:r>
      <w:r w:rsidR="00ED5848">
        <w:rPr>
          <w:rFonts w:eastAsiaTheme="minorEastAsia" w:hint="eastAsia"/>
        </w:rPr>
        <w:t xml:space="preserve"> in </w:t>
      </w:r>
      <w:r>
        <w:rPr>
          <w:rFonts w:eastAsiaTheme="minorEastAsia" w:hint="eastAsia"/>
        </w:rPr>
        <w:t xml:space="preserve">a </w:t>
      </w:r>
      <w:r w:rsidR="00ED5848">
        <w:rPr>
          <w:rFonts w:eastAsiaTheme="minorEastAsia" w:hint="eastAsia"/>
        </w:rPr>
        <w:t xml:space="preserve">scene </w:t>
      </w:r>
      <w:r>
        <w:rPr>
          <w:rFonts w:eastAsiaTheme="minorEastAsia" w:hint="eastAsia"/>
        </w:rPr>
        <w:t>must</w:t>
      </w:r>
      <w:r w:rsidR="00ED5848">
        <w:rPr>
          <w:rFonts w:eastAsiaTheme="minorEastAsia" w:hint="eastAsia"/>
        </w:rPr>
        <w:t xml:space="preserve"> be used</w:t>
      </w:r>
      <w:r w:rsidR="007840CC" w:rsidRPr="007840CC">
        <w:rPr>
          <w:rFonts w:eastAsiaTheme="minorEastAsia" w:hint="eastAsia"/>
        </w:rPr>
        <w:t xml:space="preserve"> </w:t>
      </w:r>
      <w:r w:rsidR="007840CC" w:rsidRPr="00A724A3">
        <w:rPr>
          <w:rFonts w:eastAsiaTheme="minorEastAsia" w:hint="eastAsia"/>
        </w:rPr>
        <w:t>[</w:t>
      </w:r>
      <w:r w:rsidR="007840CC" w:rsidRPr="00A724A3">
        <w:rPr>
          <w:rStyle w:val="af5"/>
          <w:vertAlign w:val="baseline"/>
        </w:rPr>
        <w:endnoteReference w:id="14"/>
      </w:r>
      <w:r w:rsidR="007840CC" w:rsidRPr="00A724A3">
        <w:rPr>
          <w:rFonts w:eastAsiaTheme="minorEastAsia" w:hint="eastAsia"/>
        </w:rPr>
        <w:t>]</w:t>
      </w:r>
      <w:r w:rsidR="007840CC">
        <w:rPr>
          <w:rFonts w:eastAsiaTheme="minorEastAsia" w:hint="eastAsia"/>
        </w:rPr>
        <w:t>.</w:t>
      </w:r>
      <w:r w:rsidR="00EE76A6">
        <w:t xml:space="preserve"> </w:t>
      </w:r>
      <w:r w:rsidR="00DF6FE8">
        <w:rPr>
          <w:rFonts w:eastAsiaTheme="minorEastAsia" w:hint="eastAsia"/>
        </w:rPr>
        <w:t>That is,</w:t>
      </w:r>
      <w:r w:rsidR="00EE76A6">
        <w:t xml:space="preserve"> the spatial intersection of parallel lines </w:t>
      </w:r>
      <w:r w:rsidR="009A0013">
        <w:rPr>
          <w:rFonts w:eastAsiaTheme="minorEastAsia" w:hint="eastAsia"/>
        </w:rPr>
        <w:t>in</w:t>
      </w:r>
      <w:r w:rsidR="00EE76A6">
        <w:t xml:space="preserve"> the camera image plane called </w:t>
      </w:r>
      <w:r>
        <w:rPr>
          <w:rFonts w:eastAsiaTheme="minorEastAsia" w:hint="eastAsia"/>
        </w:rPr>
        <w:t xml:space="preserve">the </w:t>
      </w:r>
      <w:r w:rsidR="00EE76A6">
        <w:t xml:space="preserve">vanishing </w:t>
      </w:r>
      <w:r w:rsidR="009A0013">
        <w:t>point</w:t>
      </w:r>
      <w:r w:rsidR="00DF6FE8">
        <w:rPr>
          <w:rFonts w:eastAsiaTheme="minorEastAsia" w:hint="eastAsia"/>
        </w:rPr>
        <w:t xml:space="preserve"> is </w:t>
      </w:r>
      <w:r w:rsidR="00DF6FE8">
        <w:rPr>
          <w:rFonts w:eastAsiaTheme="minorEastAsia"/>
        </w:rPr>
        <w:t>used</w:t>
      </w:r>
      <w:r w:rsidR="00DF6FE8">
        <w:t>;</w:t>
      </w:r>
      <w:r w:rsidR="00EE76A6">
        <w:t xml:space="preserve"> </w:t>
      </w:r>
      <w:r>
        <w:rPr>
          <w:rFonts w:eastAsiaTheme="minorEastAsia" w:hint="eastAsia"/>
        </w:rPr>
        <w:t xml:space="preserve">this </w:t>
      </w:r>
      <w:r w:rsidR="00EE76A6">
        <w:t>is a very important feature</w:t>
      </w:r>
      <w:r w:rsidR="009A0013" w:rsidRPr="009A0013">
        <w:t xml:space="preserve"> </w:t>
      </w:r>
      <w:r w:rsidR="009A0013">
        <w:rPr>
          <w:rFonts w:eastAsiaTheme="minorEastAsia" w:hint="eastAsia"/>
        </w:rPr>
        <w:t xml:space="preserve">in </w:t>
      </w:r>
      <w:r w:rsidR="009A0013">
        <w:t>projective geometry</w:t>
      </w:r>
      <w:r w:rsidR="009A0013">
        <w:rPr>
          <w:rFonts w:eastAsiaTheme="minorEastAsia" w:hint="eastAsia"/>
        </w:rPr>
        <w:t>.</w:t>
      </w:r>
      <w:r w:rsidR="00EE76A6">
        <w:t xml:space="preserve"> </w:t>
      </w:r>
      <w:r w:rsidR="009A0013">
        <w:rPr>
          <w:rFonts w:eastAsiaTheme="minorEastAsia" w:hint="eastAsia"/>
        </w:rPr>
        <w:t>M</w:t>
      </w:r>
      <w:r w:rsidR="00EE76A6">
        <w:t xml:space="preserve">any </w:t>
      </w:r>
      <w:r w:rsidR="00896B0F">
        <w:rPr>
          <w:rFonts w:eastAsiaTheme="minorEastAsia" w:hint="eastAsia"/>
        </w:rPr>
        <w:t>researcher</w:t>
      </w:r>
      <w:r w:rsidR="00EE76A6">
        <w:t xml:space="preserve">s have studied </w:t>
      </w:r>
      <w:r w:rsidR="009A0013">
        <w:t xml:space="preserve">camera </w:t>
      </w:r>
      <w:r w:rsidR="005D33F6">
        <w:rPr>
          <w:rFonts w:eastAsiaTheme="minorEastAsia" w:hint="eastAsia"/>
        </w:rPr>
        <w:t>auto</w:t>
      </w:r>
      <w:r w:rsidR="009A0013">
        <w:t xml:space="preserve">-calibration </w:t>
      </w:r>
      <w:r w:rsidR="009A0013">
        <w:rPr>
          <w:rFonts w:eastAsiaTheme="minorEastAsia" w:hint="eastAsia"/>
        </w:rPr>
        <w:t xml:space="preserve">based on </w:t>
      </w:r>
      <w:r w:rsidR="00DF6FE8">
        <w:rPr>
          <w:rFonts w:eastAsiaTheme="minorEastAsia" w:hint="eastAsia"/>
        </w:rPr>
        <w:t xml:space="preserve">this </w:t>
      </w:r>
      <w:r w:rsidR="00EE76A6">
        <w:t>vanishing point.</w:t>
      </w:r>
      <w:r w:rsidR="009A0013">
        <w:rPr>
          <w:rFonts w:eastAsiaTheme="minorEastAsia" w:hint="eastAsia"/>
        </w:rPr>
        <w:t xml:space="preserve"> This </w:t>
      </w:r>
      <w:r w:rsidR="00EE76A6">
        <w:t xml:space="preserve">method </w:t>
      </w:r>
      <w:r w:rsidR="009A0013">
        <w:rPr>
          <w:rFonts w:eastAsiaTheme="minorEastAsia" w:hint="eastAsia"/>
        </w:rPr>
        <w:t xml:space="preserve">has </w:t>
      </w:r>
      <w:r>
        <w:rPr>
          <w:rFonts w:eastAsiaTheme="minorEastAsia" w:hint="eastAsia"/>
        </w:rPr>
        <w:t xml:space="preserve">a </w:t>
      </w:r>
      <w:r w:rsidR="009A0013">
        <w:rPr>
          <w:rFonts w:eastAsiaTheme="minorEastAsia" w:hint="eastAsia"/>
        </w:rPr>
        <w:t xml:space="preserve">strong </w:t>
      </w:r>
      <w:r>
        <w:rPr>
          <w:rFonts w:eastAsiaTheme="minorEastAsia" w:hint="eastAsia"/>
        </w:rPr>
        <w:t xml:space="preserve">level of </w:t>
      </w:r>
      <w:r w:rsidR="00896B0F">
        <w:t>flexibility</w:t>
      </w:r>
      <w:r w:rsidR="007840CC">
        <w:rPr>
          <w:rFonts w:eastAsiaTheme="minorEastAsia" w:hint="eastAsia"/>
        </w:rPr>
        <w:t xml:space="preserve"> </w:t>
      </w:r>
      <w:r w:rsidR="000F3331" w:rsidRPr="000F3331">
        <w:rPr>
          <w:rFonts w:eastAsiaTheme="minorEastAsia" w:hint="eastAsia"/>
        </w:rPr>
        <w:t>[</w:t>
      </w:r>
      <w:r w:rsidR="007840CC" w:rsidRPr="000F3331">
        <w:rPr>
          <w:rStyle w:val="af5"/>
          <w:rFonts w:eastAsiaTheme="minorEastAsia"/>
          <w:vertAlign w:val="baseline"/>
        </w:rPr>
        <w:endnoteReference w:id="15"/>
      </w:r>
      <w:r w:rsidR="000F3331" w:rsidRPr="000F3331">
        <w:rPr>
          <w:rFonts w:eastAsiaTheme="minorEastAsia" w:hint="eastAsia"/>
        </w:rPr>
        <w:t>]</w:t>
      </w:r>
      <w:r w:rsidR="00896B0F">
        <w:t>. However,</w:t>
      </w:r>
      <w:r w:rsidR="00896B0F">
        <w:rPr>
          <w:rFonts w:eastAsiaTheme="minorEastAsia" w:hint="eastAsia"/>
        </w:rPr>
        <w:t xml:space="preserve"> </w:t>
      </w:r>
      <w:r w:rsidR="00EE76A6">
        <w:t>because it is a method based on</w:t>
      </w:r>
      <w:r w:rsidR="009A0013">
        <w:t xml:space="preserve"> the quadratic curve or surface</w:t>
      </w:r>
      <w:r w:rsidR="00EE76A6">
        <w:t xml:space="preserve">, </w:t>
      </w:r>
      <w:r>
        <w:rPr>
          <w:rFonts w:eastAsiaTheme="minorEastAsia" w:hint="eastAsia"/>
        </w:rPr>
        <w:t>it has a</w:t>
      </w:r>
      <w:r w:rsidR="009A0013">
        <w:rPr>
          <w:rFonts w:eastAsiaTheme="minorEastAsia" w:hint="eastAsia"/>
        </w:rPr>
        <w:t xml:space="preserve"> low</w:t>
      </w:r>
      <w:r>
        <w:rPr>
          <w:rFonts w:eastAsiaTheme="minorEastAsia" w:hint="eastAsia"/>
        </w:rPr>
        <w:t xml:space="preserve"> level of</w:t>
      </w:r>
      <w:r w:rsidR="00EE76A6">
        <w:t xml:space="preserve"> robustness.</w:t>
      </w:r>
      <w:r w:rsidR="00DF6FE8" w:rsidRPr="00DF6FE8">
        <w:rPr>
          <w:rFonts w:eastAsiaTheme="minorEastAsia" w:hint="eastAsia"/>
        </w:rPr>
        <w:t xml:space="preserve"> </w:t>
      </w:r>
      <w:r w:rsidR="00DF6FE8">
        <w:rPr>
          <w:rFonts w:eastAsiaTheme="minorEastAsia" w:hint="eastAsia"/>
        </w:rPr>
        <w:t xml:space="preserve">Meanwhile, the </w:t>
      </w:r>
      <w:r w:rsidR="00DF6FE8">
        <w:rPr>
          <w:rFonts w:eastAsiaTheme="minorEastAsia"/>
        </w:rPr>
        <w:t>constraints of c</w:t>
      </w:r>
      <w:r w:rsidR="00DF6FE8">
        <w:t xml:space="preserve">amera </w:t>
      </w:r>
      <w:r w:rsidR="00DF6FE8">
        <w:rPr>
          <w:rFonts w:eastAsiaTheme="minorEastAsia" w:hint="eastAsia"/>
        </w:rPr>
        <w:t>movement</w:t>
      </w:r>
      <w:r w:rsidR="00DF6FE8">
        <w:t xml:space="preserve"> </w:t>
      </w:r>
      <w:r w:rsidR="00DF6FE8">
        <w:rPr>
          <w:rFonts w:eastAsiaTheme="minorEastAsia"/>
        </w:rPr>
        <w:t>are</w:t>
      </w:r>
      <w:r w:rsidR="00DF6FE8">
        <w:rPr>
          <w:rFonts w:eastAsiaTheme="minorEastAsia" w:hint="eastAsia"/>
        </w:rPr>
        <w:t xml:space="preserve"> strong,</w:t>
      </w:r>
      <w:r w:rsidR="00DF6FE8">
        <w:t xml:space="preserve"> thus making it impractical in practice.</w:t>
      </w:r>
    </w:p>
    <w:p w:rsidR="00EE76A6" w:rsidRDefault="00EE76A6" w:rsidP="00B65E7A">
      <w:pPr>
        <w:rPr>
          <w:rFonts w:eastAsiaTheme="minorEastAsia"/>
        </w:rPr>
      </w:pPr>
      <w:r>
        <w:br/>
      </w:r>
      <w:r w:rsidR="005D33F6">
        <w:rPr>
          <w:rFonts w:eastAsiaTheme="minorEastAsia" w:hint="eastAsia"/>
        </w:rPr>
        <w:t>C</w:t>
      </w:r>
      <w:r>
        <w:t xml:space="preserve">amera </w:t>
      </w:r>
      <w:r w:rsidR="005D33F6">
        <w:rPr>
          <w:rFonts w:eastAsiaTheme="minorEastAsia" w:hint="eastAsia"/>
        </w:rPr>
        <w:t>self-</w:t>
      </w:r>
      <w:r>
        <w:t xml:space="preserve">calibration </w:t>
      </w:r>
      <w:r w:rsidR="005D33F6">
        <w:rPr>
          <w:rFonts w:eastAsiaTheme="minorEastAsia" w:hint="eastAsia"/>
        </w:rPr>
        <w:t>which based on a</w:t>
      </w:r>
      <w:r w:rsidR="005D33F6">
        <w:t>ctive vision</w:t>
      </w:r>
      <w:r w:rsidR="005D33F6">
        <w:rPr>
          <w:rFonts w:eastAsiaTheme="minorEastAsia" w:hint="eastAsia"/>
        </w:rPr>
        <w:t xml:space="preserve"> </w:t>
      </w:r>
      <w:r w:rsidR="005D33F6" w:rsidRPr="005D33F6">
        <w:rPr>
          <w:rFonts w:eastAsiaTheme="minorEastAsia" w:hint="eastAsia"/>
        </w:rPr>
        <w:t>[</w:t>
      </w:r>
      <w:r w:rsidR="005D33F6" w:rsidRPr="005D33F6">
        <w:rPr>
          <w:rStyle w:val="af5"/>
          <w:rFonts w:eastAsiaTheme="minorEastAsia"/>
          <w:vertAlign w:val="baseline"/>
        </w:rPr>
        <w:endnoteReference w:id="16"/>
      </w:r>
      <w:r w:rsidR="005D33F6" w:rsidRPr="005D33F6">
        <w:rPr>
          <w:rFonts w:eastAsiaTheme="minorEastAsia" w:hint="eastAsia"/>
        </w:rPr>
        <w:t>]</w:t>
      </w:r>
      <w:r w:rsidR="005D33F6">
        <w:rPr>
          <w:rFonts w:eastAsiaTheme="minorEastAsia" w:hint="eastAsia"/>
        </w:rPr>
        <w:t xml:space="preserve"> </w:t>
      </w:r>
      <w:r w:rsidR="009A0013">
        <w:rPr>
          <w:rFonts w:eastAsiaTheme="minorEastAsia" w:hint="eastAsia"/>
        </w:rPr>
        <w:t xml:space="preserve">uses some moving information </w:t>
      </w:r>
      <w:r w:rsidR="00AB0452">
        <w:rPr>
          <w:rFonts w:eastAsiaTheme="minorEastAsia" w:hint="eastAsia"/>
        </w:rPr>
        <w:t xml:space="preserve">from the </w:t>
      </w:r>
      <w:r>
        <w:t xml:space="preserve">camera </w:t>
      </w:r>
      <w:r w:rsidR="009A0013">
        <w:rPr>
          <w:rFonts w:eastAsiaTheme="minorEastAsia" w:hint="eastAsia"/>
        </w:rPr>
        <w:t xml:space="preserve">to </w:t>
      </w:r>
      <w:r w:rsidR="00C50E9D">
        <w:rPr>
          <w:rFonts w:eastAsiaTheme="minorEastAsia" w:hint="eastAsia"/>
        </w:rPr>
        <w:t>complete</w:t>
      </w:r>
      <w:r w:rsidR="009A0013">
        <w:rPr>
          <w:rFonts w:eastAsiaTheme="minorEastAsia" w:hint="eastAsia"/>
        </w:rPr>
        <w:t xml:space="preserve"> </w:t>
      </w:r>
      <w:r w:rsidR="009A0013">
        <w:t>calibrat</w:t>
      </w:r>
      <w:r w:rsidR="009A0013">
        <w:rPr>
          <w:rFonts w:eastAsiaTheme="minorEastAsia"/>
        </w:rPr>
        <w:t>ion</w:t>
      </w:r>
      <w:r w:rsidR="00C50E9D">
        <w:t>.</w:t>
      </w:r>
      <w:r w:rsidR="00C50E9D">
        <w:rPr>
          <w:rFonts w:eastAsiaTheme="minorEastAsia" w:hint="eastAsia"/>
        </w:rPr>
        <w:t xml:space="preserve"> </w:t>
      </w:r>
      <w:r>
        <w:t xml:space="preserve">This method does not </w:t>
      </w:r>
      <w:r w:rsidR="009A0013">
        <w:rPr>
          <w:rFonts w:eastAsiaTheme="minorEastAsia" w:hint="eastAsia"/>
        </w:rPr>
        <w:t>need</w:t>
      </w:r>
      <w:r>
        <w:t xml:space="preserve"> </w:t>
      </w:r>
      <w:r w:rsidR="00AB0452">
        <w:rPr>
          <w:rFonts w:eastAsiaTheme="minorEastAsia" w:hint="eastAsia"/>
        </w:rPr>
        <w:t xml:space="preserve">a </w:t>
      </w:r>
      <w:r>
        <w:t xml:space="preserve">calibration </w:t>
      </w:r>
      <w:r w:rsidR="00AB0452">
        <w:t>object</w:t>
      </w:r>
      <w:r w:rsidR="00AB0452">
        <w:rPr>
          <w:rFonts w:eastAsiaTheme="minorEastAsia" w:hint="eastAsia"/>
        </w:rPr>
        <w:t>;</w:t>
      </w:r>
      <w:r>
        <w:t xml:space="preserve"> but</w:t>
      </w:r>
      <w:r w:rsidR="00AB0452">
        <w:rPr>
          <w:rFonts w:eastAsiaTheme="minorEastAsia" w:hint="eastAsia"/>
        </w:rPr>
        <w:t>,</w:t>
      </w:r>
      <w:r>
        <w:t xml:space="preserve"> some special movement</w:t>
      </w:r>
      <w:r w:rsidR="009A0013">
        <w:rPr>
          <w:rFonts w:eastAsiaTheme="minorEastAsia" w:hint="eastAsia"/>
        </w:rPr>
        <w:t xml:space="preserve"> of </w:t>
      </w:r>
      <w:r w:rsidR="00AB0452">
        <w:rPr>
          <w:rFonts w:eastAsiaTheme="minorEastAsia" w:hint="eastAsia"/>
        </w:rPr>
        <w:t xml:space="preserve">the </w:t>
      </w:r>
      <w:r w:rsidR="009A0013">
        <w:rPr>
          <w:rFonts w:eastAsiaTheme="minorEastAsia" w:hint="eastAsia"/>
        </w:rPr>
        <w:t>camera is needed</w:t>
      </w:r>
      <w:r>
        <w:t xml:space="preserve">, </w:t>
      </w:r>
      <w:r w:rsidR="00AB0452">
        <w:rPr>
          <w:rFonts w:eastAsiaTheme="minorEastAsia" w:hint="eastAsia"/>
        </w:rPr>
        <w:t xml:space="preserve">that </w:t>
      </w:r>
      <w:r>
        <w:t>us</w:t>
      </w:r>
      <w:r w:rsidR="00AB0452">
        <w:rPr>
          <w:rFonts w:eastAsiaTheme="minorEastAsia" w:hint="eastAsia"/>
        </w:rPr>
        <w:t>es</w:t>
      </w:r>
      <w:r>
        <w:t xml:space="preserve"> the special </w:t>
      </w:r>
      <w:r w:rsidR="009A0013">
        <w:rPr>
          <w:rFonts w:eastAsiaTheme="minorEastAsia" w:hint="eastAsia"/>
        </w:rPr>
        <w:t xml:space="preserve">feature </w:t>
      </w:r>
      <w:r>
        <w:t>of this m</w:t>
      </w:r>
      <w:r w:rsidR="009A0013">
        <w:t>ovement</w:t>
      </w:r>
      <w:r w:rsidR="009A0013">
        <w:rPr>
          <w:rFonts w:eastAsiaTheme="minorEastAsia" w:hint="eastAsia"/>
        </w:rPr>
        <w:t xml:space="preserve">, the internal parameters </w:t>
      </w:r>
      <w:r>
        <w:t>can be calculated</w:t>
      </w:r>
      <w:r w:rsidR="00B65E7A">
        <w:rPr>
          <w:rFonts w:eastAsiaTheme="minorEastAsia" w:hint="eastAsia"/>
        </w:rPr>
        <w:t>.</w:t>
      </w:r>
      <w:r>
        <w:t xml:space="preserve"> </w:t>
      </w:r>
      <w:r w:rsidR="00B65E7A">
        <w:rPr>
          <w:rFonts w:eastAsiaTheme="minorEastAsia" w:hint="eastAsia"/>
        </w:rPr>
        <w:t>T</w:t>
      </w:r>
      <w:r>
        <w:t xml:space="preserve">he </w:t>
      </w:r>
      <w:r w:rsidR="00B65E7A">
        <w:t>advantage of this method is</w:t>
      </w:r>
      <w:r w:rsidR="00AB0452">
        <w:rPr>
          <w:rFonts w:eastAsiaTheme="minorEastAsia" w:hint="eastAsia"/>
        </w:rPr>
        <w:t xml:space="preserve"> that </w:t>
      </w:r>
      <w:r w:rsidR="00B65E7A">
        <w:rPr>
          <w:rFonts w:eastAsiaTheme="minorEastAsia" w:hint="eastAsia"/>
        </w:rPr>
        <w:t xml:space="preserve">with </w:t>
      </w:r>
      <w:r w:rsidR="00AB0452">
        <w:rPr>
          <w:rFonts w:eastAsiaTheme="minorEastAsia" w:hint="eastAsia"/>
        </w:rPr>
        <w:t xml:space="preserve">a </w:t>
      </w:r>
      <w:r>
        <w:t xml:space="preserve">simple algorithm, </w:t>
      </w:r>
      <w:r w:rsidR="00B65E7A">
        <w:rPr>
          <w:rFonts w:eastAsiaTheme="minorEastAsia" w:hint="eastAsia"/>
        </w:rPr>
        <w:t>we can</w:t>
      </w:r>
      <w:r w:rsidR="00C50E9D">
        <w:t xml:space="preserve"> obtain a linear solution</w:t>
      </w:r>
      <w:r w:rsidR="00C50E9D">
        <w:rPr>
          <w:rFonts w:eastAsiaTheme="minorEastAsia" w:hint="eastAsia"/>
        </w:rPr>
        <w:t xml:space="preserve"> </w:t>
      </w:r>
      <w:r w:rsidR="00AB0452">
        <w:rPr>
          <w:rFonts w:eastAsiaTheme="minorEastAsia" w:hint="eastAsia"/>
        </w:rPr>
        <w:t xml:space="preserve">that </w:t>
      </w:r>
      <w:r w:rsidR="00B65E7A">
        <w:rPr>
          <w:rFonts w:eastAsiaTheme="minorEastAsia" w:hint="eastAsia"/>
        </w:rPr>
        <w:t>has</w:t>
      </w:r>
      <w:r w:rsidR="00AB0452">
        <w:rPr>
          <w:rFonts w:eastAsiaTheme="minorEastAsia" w:hint="eastAsia"/>
        </w:rPr>
        <w:t xml:space="preserve"> a</w:t>
      </w:r>
      <w:r w:rsidR="00B65E7A">
        <w:rPr>
          <w:rFonts w:eastAsiaTheme="minorEastAsia" w:hint="eastAsia"/>
        </w:rPr>
        <w:t xml:space="preserve"> </w:t>
      </w:r>
      <w:r w:rsidR="00B65E7A">
        <w:t xml:space="preserve">higher </w:t>
      </w:r>
      <w:r w:rsidR="00AB0452">
        <w:rPr>
          <w:rFonts w:eastAsiaTheme="minorEastAsia" w:hint="eastAsia"/>
        </w:rPr>
        <w:t xml:space="preserve">level of </w:t>
      </w:r>
      <w:r w:rsidR="00B65E7A">
        <w:t>robustness</w:t>
      </w:r>
      <w:r w:rsidR="00B65E7A">
        <w:rPr>
          <w:rFonts w:eastAsiaTheme="minorEastAsia" w:hint="eastAsia"/>
        </w:rPr>
        <w:t>.</w:t>
      </w:r>
      <w:r>
        <w:t xml:space="preserve"> </w:t>
      </w:r>
      <w:r w:rsidR="00B65E7A">
        <w:rPr>
          <w:rFonts w:eastAsiaTheme="minorEastAsia" w:hint="eastAsia"/>
        </w:rPr>
        <w:t>But</w:t>
      </w:r>
      <w:r w:rsidR="00AB0452">
        <w:rPr>
          <w:rFonts w:eastAsiaTheme="minorEastAsia" w:hint="eastAsia"/>
        </w:rPr>
        <w:t>,</w:t>
      </w:r>
      <w:r w:rsidR="00B65E7A">
        <w:rPr>
          <w:rFonts w:eastAsiaTheme="minorEastAsia" w:hint="eastAsia"/>
        </w:rPr>
        <w:t xml:space="preserve"> </w:t>
      </w:r>
      <w:r>
        <w:t>the disadvantage</w:t>
      </w:r>
      <w:r w:rsidR="00AB0452">
        <w:rPr>
          <w:rFonts w:eastAsiaTheme="minorEastAsia" w:hint="eastAsia"/>
        </w:rPr>
        <w:t>s</w:t>
      </w:r>
      <w:r>
        <w:t xml:space="preserve"> </w:t>
      </w:r>
      <w:r w:rsidR="00AB0452">
        <w:rPr>
          <w:rFonts w:eastAsiaTheme="minorEastAsia" w:hint="eastAsia"/>
        </w:rPr>
        <w:t>are</w:t>
      </w:r>
      <w:r>
        <w:t xml:space="preserve"> </w:t>
      </w:r>
      <w:r w:rsidR="00AB0452">
        <w:rPr>
          <w:rFonts w:eastAsiaTheme="minorEastAsia" w:hint="eastAsia"/>
        </w:rPr>
        <w:t>the following</w:t>
      </w:r>
      <w:r w:rsidR="00FA430B">
        <w:rPr>
          <w:rFonts w:eastAsiaTheme="minorEastAsia" w:hint="eastAsia"/>
        </w:rPr>
        <w:t xml:space="preserve"> [</w:t>
      </w:r>
      <w:r w:rsidR="008401BD">
        <w:rPr>
          <w:rFonts w:eastAsiaTheme="minorEastAsia"/>
        </w:rPr>
        <w:fldChar w:fldCharType="begin"/>
      </w:r>
      <w:r w:rsidR="00FA430B">
        <w:rPr>
          <w:rFonts w:eastAsiaTheme="minorEastAsia"/>
        </w:rPr>
        <w:instrText xml:space="preserve"> </w:instrText>
      </w:r>
      <w:r w:rsidR="00FA430B">
        <w:rPr>
          <w:rFonts w:eastAsiaTheme="minorEastAsia" w:hint="eastAsia"/>
        </w:rPr>
        <w:instrText>NOTEREF _Ref388620200 \h</w:instrText>
      </w:r>
      <w:r w:rsidR="00FA430B">
        <w:rPr>
          <w:rFonts w:eastAsiaTheme="minorEastAsia"/>
        </w:rPr>
        <w:instrText xml:space="preserve"> </w:instrText>
      </w:r>
      <w:r w:rsidR="008401BD">
        <w:rPr>
          <w:rFonts w:eastAsiaTheme="minorEastAsia"/>
        </w:rPr>
      </w:r>
      <w:r w:rsidR="008401BD">
        <w:rPr>
          <w:rFonts w:eastAsiaTheme="minorEastAsia"/>
        </w:rPr>
        <w:fldChar w:fldCharType="separate"/>
      </w:r>
      <w:r w:rsidR="00AE69A1">
        <w:rPr>
          <w:rFonts w:eastAsiaTheme="minorEastAsia"/>
        </w:rPr>
        <w:t>9</w:t>
      </w:r>
      <w:r w:rsidR="008401BD">
        <w:rPr>
          <w:rFonts w:eastAsiaTheme="minorEastAsia"/>
        </w:rPr>
        <w:fldChar w:fldCharType="end"/>
      </w:r>
      <w:r w:rsidR="00FA430B">
        <w:rPr>
          <w:rFonts w:eastAsiaTheme="minorEastAsia" w:hint="eastAsia"/>
        </w:rPr>
        <w:t>]</w:t>
      </w:r>
      <w:r w:rsidR="00AB0452">
        <w:rPr>
          <w:rFonts w:eastAsiaTheme="minorEastAsia" w:hint="eastAsia"/>
        </w:rPr>
        <w:t xml:space="preserve">: </w:t>
      </w:r>
      <w:r>
        <w:t xml:space="preserve">the high cost of </w:t>
      </w:r>
      <w:r w:rsidR="00B65E7A">
        <w:t>system</w:t>
      </w:r>
      <w:r>
        <w:t>s</w:t>
      </w:r>
      <w:r w:rsidR="00B65E7A">
        <w:rPr>
          <w:rFonts w:eastAsiaTheme="minorEastAsia" w:hint="eastAsia"/>
        </w:rPr>
        <w:t>,</w:t>
      </w:r>
      <w:r w:rsidR="00B65E7A">
        <w:t xml:space="preserve"> expensive laboratory equipment</w:t>
      </w:r>
      <w:r w:rsidR="00C50E9D">
        <w:rPr>
          <w:rFonts w:eastAsiaTheme="minorEastAsia" w:hint="eastAsia"/>
        </w:rPr>
        <w:t xml:space="preserve"> and </w:t>
      </w:r>
      <w:r>
        <w:t>de</w:t>
      </w:r>
      <w:r w:rsidR="00B65E7A">
        <w:t>manding experimental conditions</w:t>
      </w:r>
      <w:r w:rsidR="00C50E9D">
        <w:rPr>
          <w:rFonts w:eastAsiaTheme="minorEastAsia" w:hint="eastAsia"/>
        </w:rPr>
        <w:t>. Meanwhile,</w:t>
      </w:r>
      <w:r>
        <w:t xml:space="preserve"> </w:t>
      </w:r>
      <w:r w:rsidR="00C50E9D">
        <w:rPr>
          <w:rFonts w:eastAsiaTheme="minorEastAsia" w:hint="eastAsia"/>
        </w:rPr>
        <w:t xml:space="preserve">it </w:t>
      </w:r>
      <w:r>
        <w:t xml:space="preserve">is not suitable for the </w:t>
      </w:r>
      <w:r w:rsidR="00C50E9D">
        <w:rPr>
          <w:rFonts w:eastAsiaTheme="minorEastAsia" w:hint="eastAsia"/>
        </w:rPr>
        <w:t xml:space="preserve">situations </w:t>
      </w:r>
      <w:r w:rsidR="00AB0452">
        <w:rPr>
          <w:rFonts w:eastAsiaTheme="minorEastAsia" w:hint="eastAsia"/>
        </w:rPr>
        <w:t xml:space="preserve">in </w:t>
      </w:r>
      <w:r w:rsidR="00C50E9D">
        <w:rPr>
          <w:rFonts w:eastAsiaTheme="minorEastAsia" w:hint="eastAsia"/>
        </w:rPr>
        <w:t>which the position of camera</w:t>
      </w:r>
      <w:r w:rsidR="00AB0452">
        <w:rPr>
          <w:rFonts w:eastAsiaTheme="minorEastAsia" w:hint="eastAsia"/>
        </w:rPr>
        <w:t>s</w:t>
      </w:r>
      <w:r w:rsidR="00C50E9D">
        <w:rPr>
          <w:rFonts w:eastAsiaTheme="minorEastAsia" w:hint="eastAsia"/>
        </w:rPr>
        <w:t xml:space="preserve"> is </w:t>
      </w:r>
      <w:r w:rsidR="00B65E7A">
        <w:t>uncontrollable</w:t>
      </w:r>
      <w:r>
        <w:t>.</w:t>
      </w:r>
    </w:p>
    <w:p w:rsidR="0025700E" w:rsidRPr="0025700E" w:rsidRDefault="0025700E" w:rsidP="0025700E">
      <w:pPr>
        <w:rPr>
          <w:rFonts w:eastAsiaTheme="minorEastAsia"/>
        </w:rPr>
      </w:pPr>
    </w:p>
    <w:p w:rsidR="002C3247" w:rsidRPr="00E527D9" w:rsidRDefault="0025700E" w:rsidP="00737E28">
      <w:pPr>
        <w:rPr>
          <w:rFonts w:eastAsia="宋体" w:cs="Times New Roman"/>
          <w:kern w:val="0"/>
          <w:szCs w:val="24"/>
        </w:rPr>
      </w:pPr>
      <w:r>
        <w:rPr>
          <w:rStyle w:val="hps"/>
        </w:rPr>
        <w:t>So far,</w:t>
      </w:r>
      <w:r w:rsidR="00AB0452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c</w:t>
      </w:r>
      <w:r>
        <w:rPr>
          <w:rStyle w:val="hps"/>
        </w:rPr>
        <w:t>amera calibration</w:t>
      </w:r>
      <w:r>
        <w:t xml:space="preserve"> </w:t>
      </w:r>
      <w:r>
        <w:rPr>
          <w:rStyle w:val="hps"/>
        </w:rPr>
        <w:t>methods</w:t>
      </w:r>
      <w:r>
        <w:t xml:space="preserve"> </w:t>
      </w:r>
      <w:r>
        <w:rPr>
          <w:rStyle w:val="hps"/>
        </w:rPr>
        <w:t>ha</w:t>
      </w:r>
      <w:r>
        <w:rPr>
          <w:rStyle w:val="hps"/>
          <w:rFonts w:eastAsiaTheme="minorEastAsia" w:hint="eastAsia"/>
        </w:rPr>
        <w:t>ve</w:t>
      </w:r>
      <w:r>
        <w:rPr>
          <w:rStyle w:val="hps"/>
        </w:rPr>
        <w:t xml:space="preserve"> been</w:t>
      </w:r>
      <w:r>
        <w:t xml:space="preserve"> </w:t>
      </w:r>
      <w:r>
        <w:rPr>
          <w:rStyle w:val="hps"/>
        </w:rPr>
        <w:t xml:space="preserve">proposed </w:t>
      </w:r>
      <w:r w:rsidR="00AB0452">
        <w:rPr>
          <w:rStyle w:val="hps"/>
          <w:rFonts w:eastAsiaTheme="minorEastAsia" w:hint="eastAsia"/>
        </w:rPr>
        <w:t xml:space="preserve">in </w:t>
      </w:r>
      <w:r>
        <w:rPr>
          <w:rStyle w:val="hps"/>
        </w:rPr>
        <w:t>many</w:t>
      </w:r>
      <w:r>
        <w:t xml:space="preserve"> </w:t>
      </w:r>
      <w:r w:rsidR="00FA430B">
        <w:rPr>
          <w:rStyle w:val="hps"/>
          <w:rFonts w:eastAsiaTheme="minorEastAsia" w:hint="eastAsia"/>
        </w:rPr>
        <w:t>research works</w:t>
      </w:r>
      <w:r w:rsidR="00E527D9">
        <w:rPr>
          <w:rStyle w:val="hps"/>
          <w:rFonts w:eastAsiaTheme="minorEastAsia" w:hint="eastAsia"/>
        </w:rPr>
        <w:t>.</w:t>
      </w:r>
      <w:r>
        <w:rPr>
          <w:rStyle w:val="hps"/>
          <w:rFonts w:eastAsiaTheme="minorEastAsia" w:hint="eastAsia"/>
        </w:rPr>
        <w:t xml:space="preserve"> </w:t>
      </w:r>
      <w:r w:rsidR="00E527D9">
        <w:rPr>
          <w:rFonts w:eastAsia="宋体" w:cs="Times New Roman" w:hint="eastAsia"/>
          <w:kern w:val="0"/>
          <w:szCs w:val="24"/>
        </w:rPr>
        <w:t>In [</w:t>
      </w:r>
      <w:r w:rsidR="00E527D9" w:rsidRPr="0018610D">
        <w:rPr>
          <w:rStyle w:val="af5"/>
          <w:rFonts w:eastAsia="宋体" w:cs="Times New Roman"/>
          <w:kern w:val="0"/>
          <w:szCs w:val="24"/>
          <w:vertAlign w:val="baseline"/>
        </w:rPr>
        <w:endnoteReference w:id="17"/>
      </w:r>
      <w:r w:rsidR="00712980">
        <w:rPr>
          <w:rFonts w:eastAsia="宋体" w:cs="Times New Roman" w:hint="eastAsia"/>
          <w:kern w:val="0"/>
          <w:szCs w:val="24"/>
        </w:rPr>
        <w:t xml:space="preserve">], Y. </w:t>
      </w:r>
      <w:r w:rsidR="00E527D9">
        <w:rPr>
          <w:rFonts w:eastAsia="宋体" w:cs="Times New Roman" w:hint="eastAsia"/>
          <w:kern w:val="0"/>
          <w:szCs w:val="24"/>
        </w:rPr>
        <w:t>Zhang</w:t>
      </w:r>
      <w:r w:rsidR="00E527D9" w:rsidRPr="002C3247">
        <w:rPr>
          <w:rFonts w:eastAsia="宋体" w:cs="Times New Roman"/>
          <w:kern w:val="0"/>
          <w:szCs w:val="24"/>
        </w:rPr>
        <w:t xml:space="preserve"> propose</w:t>
      </w:r>
      <w:r w:rsidR="001A4034">
        <w:rPr>
          <w:rFonts w:eastAsia="宋体" w:cs="Times New Roman" w:hint="eastAsia"/>
          <w:kern w:val="0"/>
          <w:szCs w:val="24"/>
        </w:rPr>
        <w:t>s</w:t>
      </w:r>
      <w:r w:rsidR="00E527D9">
        <w:rPr>
          <w:rFonts w:eastAsia="宋体" w:cs="Times New Roman" w:hint="eastAsia"/>
          <w:kern w:val="0"/>
          <w:szCs w:val="24"/>
        </w:rPr>
        <w:t xml:space="preserve"> a new </w:t>
      </w:r>
      <w:r w:rsidR="00712980">
        <w:rPr>
          <w:rFonts w:eastAsia="宋体" w:cs="Times New Roman" w:hint="eastAsia"/>
          <w:kern w:val="0"/>
          <w:szCs w:val="24"/>
        </w:rPr>
        <w:t xml:space="preserve">method </w:t>
      </w:r>
      <w:r w:rsidR="00E527D9">
        <w:rPr>
          <w:rFonts w:eastAsia="宋体" w:cs="Times New Roman" w:hint="eastAsia"/>
          <w:kern w:val="0"/>
          <w:szCs w:val="24"/>
        </w:rPr>
        <w:t xml:space="preserve">of camera calibration, which only </w:t>
      </w:r>
      <w:r w:rsidR="00E527D9">
        <w:rPr>
          <w:rFonts w:eastAsia="宋体" w:cs="Times New Roman"/>
          <w:kern w:val="0"/>
          <w:szCs w:val="24"/>
        </w:rPr>
        <w:t>requires</w:t>
      </w:r>
      <w:r w:rsidR="00E527D9">
        <w:rPr>
          <w:rFonts w:eastAsia="宋体" w:cs="Times New Roman" w:hint="eastAsia"/>
          <w:kern w:val="0"/>
          <w:szCs w:val="24"/>
        </w:rPr>
        <w:t xml:space="preserve"> </w:t>
      </w:r>
      <w:r w:rsidR="00E527D9" w:rsidRPr="002C3247">
        <w:rPr>
          <w:rFonts w:eastAsia="宋体" w:cs="Times New Roman"/>
          <w:kern w:val="0"/>
          <w:szCs w:val="24"/>
        </w:rPr>
        <w:t xml:space="preserve">the camera </w:t>
      </w:r>
      <w:r w:rsidR="00712980">
        <w:rPr>
          <w:rFonts w:eastAsia="宋体" w:cs="Times New Roman" w:hint="eastAsia"/>
          <w:kern w:val="0"/>
          <w:szCs w:val="24"/>
        </w:rPr>
        <w:t xml:space="preserve">to </w:t>
      </w:r>
      <w:r w:rsidR="00E527D9" w:rsidRPr="002C3247">
        <w:rPr>
          <w:rFonts w:eastAsia="宋体" w:cs="Times New Roman"/>
          <w:kern w:val="0"/>
          <w:szCs w:val="24"/>
        </w:rPr>
        <w:t>observe a planar pattern show</w:t>
      </w:r>
      <w:r w:rsidR="00712980">
        <w:rPr>
          <w:rFonts w:eastAsia="宋体" w:cs="Times New Roman" w:hint="eastAsia"/>
          <w:kern w:val="0"/>
          <w:szCs w:val="24"/>
        </w:rPr>
        <w:t>ing</w:t>
      </w:r>
      <w:r w:rsidR="00E527D9" w:rsidRPr="002C3247">
        <w:rPr>
          <w:rFonts w:eastAsia="宋体" w:cs="Times New Roman"/>
          <w:kern w:val="0"/>
          <w:szCs w:val="24"/>
        </w:rPr>
        <w:t xml:space="preserve"> at least two</w:t>
      </w:r>
      <w:r w:rsidR="00E527D9">
        <w:rPr>
          <w:rFonts w:eastAsia="宋体" w:cs="Times New Roman" w:hint="eastAsia"/>
          <w:kern w:val="0"/>
          <w:szCs w:val="24"/>
        </w:rPr>
        <w:t xml:space="preserve"> </w:t>
      </w:r>
      <w:r w:rsidR="00E527D9" w:rsidRPr="002C3247">
        <w:rPr>
          <w:rFonts w:eastAsia="宋体" w:cs="Times New Roman"/>
          <w:kern w:val="0"/>
          <w:szCs w:val="24"/>
        </w:rPr>
        <w:t xml:space="preserve">different orientations. </w:t>
      </w:r>
      <w:r w:rsidR="00E527D9">
        <w:rPr>
          <w:rFonts w:eastAsia="宋体" w:cs="Times New Roman" w:hint="eastAsia"/>
          <w:kern w:val="0"/>
          <w:szCs w:val="24"/>
        </w:rPr>
        <w:t xml:space="preserve">The camera or </w:t>
      </w:r>
      <w:r w:rsidR="00712980">
        <w:rPr>
          <w:rFonts w:eastAsia="宋体" w:cs="Times New Roman" w:hint="eastAsia"/>
          <w:kern w:val="0"/>
          <w:szCs w:val="24"/>
        </w:rPr>
        <w:t xml:space="preserve">the </w:t>
      </w:r>
      <w:r w:rsidR="00E527D9">
        <w:rPr>
          <w:rFonts w:eastAsia="宋体" w:cs="Times New Roman" w:hint="eastAsia"/>
          <w:kern w:val="0"/>
          <w:szCs w:val="24"/>
        </w:rPr>
        <w:t>planar pattern can be moved.</w:t>
      </w:r>
      <w:r w:rsidR="00E527D9" w:rsidRPr="002C3247">
        <w:rPr>
          <w:rFonts w:eastAsia="宋体" w:cs="Times New Roman"/>
          <w:kern w:val="0"/>
          <w:szCs w:val="24"/>
        </w:rPr>
        <w:t xml:space="preserve"> The motion </w:t>
      </w:r>
      <w:r w:rsidR="00712980">
        <w:rPr>
          <w:rFonts w:eastAsia="宋体" w:cs="Times New Roman" w:hint="eastAsia"/>
          <w:kern w:val="0"/>
          <w:szCs w:val="24"/>
        </w:rPr>
        <w:t xml:space="preserve">does not </w:t>
      </w:r>
      <w:r w:rsidR="00E527D9" w:rsidRPr="002C3247">
        <w:rPr>
          <w:rFonts w:eastAsia="宋体" w:cs="Times New Roman"/>
          <w:kern w:val="0"/>
          <w:szCs w:val="24"/>
        </w:rPr>
        <w:t xml:space="preserve">need </w:t>
      </w:r>
      <w:r w:rsidR="00E527D9">
        <w:rPr>
          <w:rFonts w:eastAsia="宋体" w:cs="Times New Roman" w:hint="eastAsia"/>
          <w:kern w:val="0"/>
          <w:szCs w:val="24"/>
        </w:rPr>
        <w:t xml:space="preserve">to </w:t>
      </w:r>
      <w:r w:rsidR="00E527D9" w:rsidRPr="002C3247">
        <w:rPr>
          <w:rFonts w:eastAsia="宋体" w:cs="Times New Roman"/>
          <w:kern w:val="0"/>
          <w:szCs w:val="24"/>
        </w:rPr>
        <w:t>be known. Radial lens distortion is modeled.</w:t>
      </w:r>
      <w:r w:rsidR="00E527D9">
        <w:rPr>
          <w:rFonts w:eastAsia="宋体" w:cs="Times New Roman" w:hint="eastAsia"/>
          <w:kern w:val="0"/>
          <w:szCs w:val="24"/>
        </w:rPr>
        <w:t xml:space="preserve"> </w:t>
      </w:r>
      <w:r w:rsidR="00E527D9">
        <w:rPr>
          <w:rFonts w:eastAsiaTheme="minorEastAsia" w:hint="eastAsia"/>
          <w:kern w:val="0"/>
        </w:rPr>
        <w:t>B</w:t>
      </w:r>
      <w:r w:rsidR="0044313C" w:rsidRPr="00072C05">
        <w:rPr>
          <w:kern w:val="0"/>
        </w:rPr>
        <w:t>ut</w:t>
      </w:r>
      <w:r w:rsidR="00712980">
        <w:rPr>
          <w:rFonts w:eastAsiaTheme="minorEastAsia" w:hint="eastAsia"/>
          <w:kern w:val="0"/>
        </w:rPr>
        <w:t>,</w:t>
      </w:r>
      <w:r w:rsidR="0044313C" w:rsidRPr="00072C05">
        <w:rPr>
          <w:kern w:val="0"/>
        </w:rPr>
        <w:t xml:space="preserve"> </w:t>
      </w:r>
      <w:r w:rsidR="00315BB1" w:rsidRPr="00072C05">
        <w:rPr>
          <w:kern w:val="0"/>
        </w:rPr>
        <w:t>there</w:t>
      </w:r>
      <w:r w:rsidR="00425464" w:rsidRPr="00072C05">
        <w:rPr>
          <w:kern w:val="0"/>
        </w:rPr>
        <w:t xml:space="preserve"> </w:t>
      </w:r>
      <w:r>
        <w:rPr>
          <w:rFonts w:eastAsiaTheme="minorEastAsia" w:hint="eastAsia"/>
          <w:color w:val="000000"/>
          <w:kern w:val="0"/>
        </w:rPr>
        <w:t xml:space="preserve">is still </w:t>
      </w:r>
      <w:r w:rsidR="00425464" w:rsidRPr="00072C05">
        <w:rPr>
          <w:color w:val="000000"/>
          <w:kern w:val="0"/>
        </w:rPr>
        <w:t xml:space="preserve">only </w:t>
      </w:r>
      <w:r w:rsidR="00712980">
        <w:rPr>
          <w:rFonts w:eastAsiaTheme="minorEastAsia" w:hint="eastAsia"/>
          <w:color w:val="000000"/>
          <w:kern w:val="0"/>
        </w:rPr>
        <w:t xml:space="preserve">a small amount of </w:t>
      </w:r>
      <w:r w:rsidR="00425464" w:rsidRPr="00072C05">
        <w:rPr>
          <w:color w:val="000000"/>
          <w:kern w:val="0"/>
        </w:rPr>
        <w:t xml:space="preserve">work that </w:t>
      </w:r>
      <w:r w:rsidRPr="00072C05">
        <w:rPr>
          <w:color w:val="000000"/>
          <w:kern w:val="0"/>
        </w:rPr>
        <w:t>has</w:t>
      </w:r>
      <w:r w:rsidR="00425464" w:rsidRPr="00072C05">
        <w:rPr>
          <w:color w:val="000000"/>
          <w:kern w:val="0"/>
        </w:rPr>
        <w:t xml:space="preserve"> been</w:t>
      </w:r>
      <w:r w:rsidR="0044313C" w:rsidRPr="00072C05">
        <w:rPr>
          <w:kern w:val="0"/>
        </w:rPr>
        <w:t xml:space="preserve"> </w:t>
      </w:r>
      <w:r>
        <w:rPr>
          <w:rFonts w:eastAsiaTheme="minorEastAsia"/>
          <w:kern w:val="0"/>
        </w:rPr>
        <w:t>appli</w:t>
      </w:r>
      <w:r w:rsidRPr="00072C05">
        <w:rPr>
          <w:kern w:val="0"/>
        </w:rPr>
        <w:t>ed</w:t>
      </w:r>
      <w:r w:rsidR="0044313C" w:rsidRPr="00072C05">
        <w:rPr>
          <w:kern w:val="0"/>
        </w:rPr>
        <w:t xml:space="preserve"> to the calibration of cameras.</w:t>
      </w:r>
      <w:r w:rsidR="00712980">
        <w:rPr>
          <w:rFonts w:eastAsiaTheme="minorEastAsia" w:hint="eastAsia"/>
        </w:rPr>
        <w:t xml:space="preserve"> C</w:t>
      </w:r>
      <w:r>
        <w:t xml:space="preserve">urrent </w:t>
      </w:r>
      <w:r>
        <w:rPr>
          <w:rStyle w:val="hps"/>
        </w:rPr>
        <w:t>research</w:t>
      </w:r>
      <w:r>
        <w:t xml:space="preserve"> </w:t>
      </w:r>
      <w:r>
        <w:rPr>
          <w:rStyle w:val="hps"/>
        </w:rPr>
        <w:t>should focus on</w:t>
      </w:r>
      <w:r>
        <w:t xml:space="preserve"> </w:t>
      </w:r>
      <w:r w:rsidR="00712980">
        <w:rPr>
          <w:rFonts w:eastAsiaTheme="minorEastAsia" w:hint="eastAsia"/>
        </w:rPr>
        <w:t xml:space="preserve">its </w:t>
      </w:r>
      <w:r>
        <w:rPr>
          <w:rStyle w:val="hps"/>
        </w:rPr>
        <w:lastRenderedPageBreak/>
        <w:t>practical application</w:t>
      </w:r>
      <w:r w:rsidR="00712980">
        <w:rPr>
          <w:rStyle w:val="hps"/>
          <w:rFonts w:eastAsiaTheme="minorEastAsia" w:hint="eastAsia"/>
        </w:rPr>
        <w:t>s</w:t>
      </w:r>
      <w:r>
        <w:rPr>
          <w:rStyle w:val="hps"/>
          <w:rFonts w:eastAsiaTheme="minorEastAsia" w:hint="eastAsia"/>
        </w:rPr>
        <w:t>.</w:t>
      </w:r>
      <w:r>
        <w:rPr>
          <w:rFonts w:eastAsiaTheme="minorEastAsia" w:hint="eastAsia"/>
        </w:rPr>
        <w:t xml:space="preserve"> </w:t>
      </w:r>
      <w:r w:rsidR="0044313C" w:rsidRPr="00072C05">
        <w:rPr>
          <w:kern w:val="0"/>
        </w:rPr>
        <w:t xml:space="preserve">To </w:t>
      </w:r>
      <w:r w:rsidR="00712980">
        <w:rPr>
          <w:rFonts w:eastAsiaTheme="minorEastAsia" w:hint="eastAsia"/>
          <w:kern w:val="0"/>
        </w:rPr>
        <w:t xml:space="preserve">the best of </w:t>
      </w:r>
      <w:r w:rsidR="0044313C" w:rsidRPr="00072C05">
        <w:rPr>
          <w:kern w:val="0"/>
        </w:rPr>
        <w:t xml:space="preserve">our knowledge, the mandatory </w:t>
      </w:r>
      <w:r w:rsidR="00990094" w:rsidRPr="00072C05">
        <w:rPr>
          <w:kern w:val="0"/>
        </w:rPr>
        <w:t xml:space="preserve">steps </w:t>
      </w:r>
      <w:r w:rsidR="0044313C" w:rsidRPr="00072C05">
        <w:rPr>
          <w:kern w:val="0"/>
        </w:rPr>
        <w:t>of TSDR</w:t>
      </w:r>
      <w:r w:rsidR="00892B45">
        <w:rPr>
          <w:rFonts w:eastAsiaTheme="minorEastAsia" w:hint="eastAsia"/>
          <w:kern w:val="0"/>
        </w:rPr>
        <w:t xml:space="preserve"> </w:t>
      </w:r>
      <w:r w:rsidR="00E527D9">
        <w:rPr>
          <w:rFonts w:eastAsiaTheme="minorEastAsia" w:hint="eastAsia"/>
          <w:kern w:val="0"/>
        </w:rPr>
        <w:t>s</w:t>
      </w:r>
      <w:r w:rsidR="00892B45">
        <w:rPr>
          <w:rFonts w:eastAsiaTheme="minorEastAsia" w:hint="eastAsia"/>
          <w:kern w:val="0"/>
        </w:rPr>
        <w:t>ystem</w:t>
      </w:r>
      <w:r w:rsidR="00E527D9">
        <w:rPr>
          <w:rFonts w:eastAsiaTheme="minorEastAsia" w:hint="eastAsia"/>
          <w:kern w:val="0"/>
        </w:rPr>
        <w:t xml:space="preserve"> </w:t>
      </w:r>
      <w:r w:rsidR="00712980">
        <w:rPr>
          <w:kern w:val="0"/>
        </w:rPr>
        <w:t>do not explicitly include</w:t>
      </w:r>
      <w:r w:rsidR="00712980">
        <w:rPr>
          <w:rFonts w:eastAsiaTheme="minorEastAsia" w:hint="eastAsia"/>
          <w:kern w:val="0"/>
        </w:rPr>
        <w:t xml:space="preserve"> </w:t>
      </w:r>
      <w:r w:rsidR="00E527D9">
        <w:rPr>
          <w:kern w:val="0"/>
        </w:rPr>
        <w:t>a camera calibration step.</w:t>
      </w:r>
      <w:r w:rsidR="00E527D9">
        <w:rPr>
          <w:rFonts w:eastAsiaTheme="minorEastAsia" w:hint="eastAsia"/>
          <w:kern w:val="0"/>
        </w:rPr>
        <w:t xml:space="preserve"> </w:t>
      </w:r>
      <w:r w:rsidR="00990094" w:rsidRPr="00072C05">
        <w:rPr>
          <w:kern w:val="0"/>
        </w:rPr>
        <w:t>However,</w:t>
      </w:r>
      <w:r w:rsidR="0044313C" w:rsidRPr="00072C05">
        <w:rPr>
          <w:kern w:val="0"/>
        </w:rPr>
        <w:t xml:space="preserve"> some </w:t>
      </w:r>
      <w:r w:rsidR="0044313C" w:rsidRPr="00072C05">
        <w:rPr>
          <w:color w:val="000000"/>
          <w:kern w:val="0"/>
        </w:rPr>
        <w:t>experiment</w:t>
      </w:r>
      <w:r w:rsidR="0044313C" w:rsidRPr="008F354F">
        <w:rPr>
          <w:color w:val="000000"/>
          <w:kern w:val="0"/>
          <w:szCs w:val="24"/>
        </w:rPr>
        <w:t>s</w:t>
      </w:r>
      <w:r w:rsidR="00EB58A9">
        <w:rPr>
          <w:rFonts w:eastAsiaTheme="minorEastAsia" w:hint="eastAsia"/>
          <w:color w:val="000000"/>
          <w:kern w:val="0"/>
          <w:szCs w:val="24"/>
        </w:rPr>
        <w:t xml:space="preserve"> </w:t>
      </w:r>
      <w:r w:rsidR="00846AE5" w:rsidRPr="00EB58A9">
        <w:rPr>
          <w:rStyle w:val="af5"/>
          <w:rFonts w:cs="Times New Roman"/>
          <w:color w:val="000000"/>
          <w:kern w:val="0"/>
          <w:szCs w:val="24"/>
          <w:vertAlign w:val="baseline"/>
        </w:rPr>
        <w:t>[</w:t>
      </w:r>
      <w:bookmarkStart w:id="10" w:name="_Ref383774329"/>
      <w:r w:rsidR="00846AE5" w:rsidRPr="00EB58A9">
        <w:rPr>
          <w:rStyle w:val="af5"/>
          <w:rFonts w:cs="Times New Roman"/>
          <w:color w:val="000000"/>
          <w:kern w:val="0"/>
          <w:szCs w:val="24"/>
          <w:vertAlign w:val="baseline"/>
        </w:rPr>
        <w:endnoteReference w:id="18"/>
      </w:r>
      <w:bookmarkEnd w:id="10"/>
      <w:r w:rsidR="00846AE5" w:rsidRPr="00EB58A9">
        <w:rPr>
          <w:rStyle w:val="af5"/>
          <w:rFonts w:cs="Times New Roman"/>
          <w:color w:val="000000"/>
          <w:kern w:val="0"/>
          <w:szCs w:val="24"/>
          <w:vertAlign w:val="baseline"/>
        </w:rPr>
        <w:t>]</w:t>
      </w:r>
      <w:r w:rsidR="00990094" w:rsidRPr="00072C05">
        <w:rPr>
          <w:color w:val="000000"/>
          <w:kern w:val="0"/>
        </w:rPr>
        <w:t xml:space="preserve"> </w:t>
      </w:r>
      <w:r w:rsidR="00FA430B">
        <w:rPr>
          <w:rFonts w:eastAsiaTheme="minorEastAsia" w:hint="eastAsia"/>
          <w:color w:val="000000"/>
          <w:kern w:val="0"/>
        </w:rPr>
        <w:t>test</w:t>
      </w:r>
      <w:r w:rsidR="0044313C" w:rsidRPr="00072C05">
        <w:rPr>
          <w:color w:val="000000"/>
          <w:kern w:val="0"/>
        </w:rPr>
        <w:t xml:space="preserve"> ever</w:t>
      </w:r>
      <w:r w:rsidR="00E527D9">
        <w:rPr>
          <w:rFonts w:eastAsiaTheme="minorEastAsia" w:hint="eastAsia"/>
          <w:color w:val="000000"/>
          <w:kern w:val="0"/>
        </w:rPr>
        <w:t xml:space="preserve">y </w:t>
      </w:r>
      <m:oMath>
        <m:r>
          <w:rPr>
            <w:rFonts w:ascii="Cambria Math" w:hAnsi="Cambria Math"/>
            <w:color w:val="000000"/>
            <w:kern w:val="0"/>
          </w:rPr>
          <m:t>nth</m:t>
        </m:r>
      </m:oMath>
      <w:r w:rsidR="00154C28" w:rsidRPr="00072C05">
        <w:rPr>
          <w:color w:val="000000"/>
          <w:kern w:val="0"/>
        </w:rPr>
        <w:t xml:space="preserve"> </w:t>
      </w:r>
      <w:r w:rsidR="0044313C" w:rsidRPr="00072C05">
        <w:rPr>
          <w:color w:val="000000"/>
          <w:kern w:val="0"/>
        </w:rPr>
        <w:t xml:space="preserve">frame to speed up the overall system. </w:t>
      </w:r>
    </w:p>
    <w:p w:rsidR="00B27308" w:rsidRPr="00B27308" w:rsidRDefault="00B27308" w:rsidP="00737E28">
      <w:pPr>
        <w:rPr>
          <w:rFonts w:eastAsiaTheme="minorEastAsia"/>
        </w:rPr>
      </w:pPr>
    </w:p>
    <w:p w:rsidR="00712980" w:rsidRPr="00E74892" w:rsidRDefault="00315BB1" w:rsidP="008F354F">
      <w:pPr>
        <w:rPr>
          <w:rFonts w:eastAsiaTheme="minorEastAsia"/>
          <w:b/>
        </w:rPr>
      </w:pPr>
      <w:r w:rsidRPr="00E74892">
        <w:rPr>
          <w:b/>
          <w:i/>
          <w:iCs/>
          <w:kern w:val="0"/>
        </w:rPr>
        <w:t>Dynamic range adjustmen</w:t>
      </w:r>
      <w:r w:rsidR="00E527D9" w:rsidRPr="00E74892">
        <w:rPr>
          <w:rFonts w:eastAsiaTheme="minorEastAsia" w:hint="eastAsia"/>
          <w:b/>
          <w:i/>
          <w:iCs/>
          <w:kern w:val="0"/>
        </w:rPr>
        <w:t>t</w:t>
      </w:r>
      <w:r w:rsidR="00E74892">
        <w:rPr>
          <w:rFonts w:eastAsiaTheme="minorEastAsia" w:hint="eastAsia"/>
          <w:b/>
          <w:i/>
          <w:iCs/>
          <w:kern w:val="0"/>
        </w:rPr>
        <w:t xml:space="preserve"> </w:t>
      </w:r>
      <w:r w:rsidR="00641E6E" w:rsidRPr="00E74892">
        <w:rPr>
          <w:b/>
          <w:kern w:val="0"/>
        </w:rPr>
        <w:t>(DRA)</w:t>
      </w:r>
      <w:r w:rsidR="006620A8" w:rsidRPr="00E74892">
        <w:rPr>
          <w:rFonts w:hint="eastAsia"/>
          <w:b/>
        </w:rPr>
        <w:t xml:space="preserve"> </w:t>
      </w:r>
    </w:p>
    <w:p w:rsidR="00315BB1" w:rsidRDefault="00E527D9" w:rsidP="008F354F">
      <w:pPr>
        <w:rPr>
          <w:rFonts w:eastAsiaTheme="minorEastAsia"/>
          <w:kern w:val="0"/>
        </w:rPr>
      </w:pPr>
      <w:r>
        <w:rPr>
          <w:rStyle w:val="longtext"/>
          <w:rFonts w:eastAsiaTheme="minorEastAsia" w:hint="eastAsia"/>
          <w:shd w:val="clear" w:color="auto" w:fill="FFFFFF"/>
        </w:rPr>
        <w:t>D</w:t>
      </w:r>
      <w:r w:rsidR="006620A8">
        <w:rPr>
          <w:rStyle w:val="longtext"/>
          <w:shd w:val="clear" w:color="auto" w:fill="FFFFFF"/>
        </w:rPr>
        <w:t xml:space="preserve">ynamic range refers to a </w:t>
      </w:r>
      <w:r w:rsidR="0086699A">
        <w:rPr>
          <w:rStyle w:val="longtext"/>
          <w:rFonts w:eastAsiaTheme="minorEastAsia" w:hint="eastAsia"/>
          <w:shd w:val="clear" w:color="auto" w:fill="FFFFFF"/>
        </w:rPr>
        <w:t>span</w:t>
      </w:r>
      <w:r w:rsidR="006620A8">
        <w:rPr>
          <w:rStyle w:val="longtext"/>
          <w:shd w:val="clear" w:color="auto" w:fill="FFFFFF"/>
        </w:rPr>
        <w:t xml:space="preserve"> </w:t>
      </w:r>
      <w:r w:rsidR="00712980">
        <w:rPr>
          <w:rStyle w:val="longtext"/>
          <w:rFonts w:eastAsiaTheme="minorEastAsia"/>
          <w:shd w:val="clear" w:color="auto" w:fill="FFFFFF"/>
        </w:rPr>
        <w:t>that</w:t>
      </w:r>
      <w:r w:rsidR="00712980">
        <w:rPr>
          <w:rStyle w:val="longtext"/>
          <w:rFonts w:eastAsiaTheme="minorEastAsia" w:hint="eastAsia"/>
          <w:shd w:val="clear" w:color="auto" w:fill="FFFFFF"/>
        </w:rPr>
        <w:t xml:space="preserve"> </w:t>
      </w:r>
      <w:r>
        <w:rPr>
          <w:rStyle w:val="longtext"/>
          <w:rFonts w:eastAsiaTheme="minorEastAsia"/>
          <w:shd w:val="clear" w:color="auto" w:fill="FFFFFF"/>
        </w:rPr>
        <w:t>varies</w:t>
      </w:r>
      <w:r>
        <w:rPr>
          <w:rStyle w:val="longtext"/>
          <w:rFonts w:eastAsiaTheme="minorEastAsia" w:hint="eastAsia"/>
          <w:shd w:val="clear" w:color="auto" w:fill="FFFFFF"/>
        </w:rPr>
        <w:t xml:space="preserve"> </w:t>
      </w:r>
      <w:r w:rsidR="00712980">
        <w:rPr>
          <w:rStyle w:val="longtext"/>
          <w:rFonts w:eastAsiaTheme="minorEastAsia" w:hint="eastAsia"/>
          <w:shd w:val="clear" w:color="auto" w:fill="FFFFFF"/>
        </w:rPr>
        <w:t>according to</w:t>
      </w:r>
      <w:r w:rsidR="0086699A">
        <w:rPr>
          <w:rStyle w:val="longtext"/>
          <w:rFonts w:eastAsiaTheme="minorEastAsia" w:hint="eastAsia"/>
          <w:shd w:val="clear" w:color="auto" w:fill="FFFFFF"/>
        </w:rPr>
        <w:t xml:space="preserve"> </w:t>
      </w:r>
      <w:r w:rsidR="006620A8">
        <w:rPr>
          <w:rStyle w:val="longtext"/>
          <w:shd w:val="clear" w:color="auto" w:fill="FFFFFF"/>
        </w:rPr>
        <w:t>change</w:t>
      </w:r>
      <w:r w:rsidR="00712980">
        <w:rPr>
          <w:rStyle w:val="longtext"/>
          <w:rFonts w:eastAsiaTheme="minorEastAsia" w:hint="eastAsia"/>
          <w:shd w:val="clear" w:color="auto" w:fill="FFFFFF"/>
        </w:rPr>
        <w:t xml:space="preserve">s in </w:t>
      </w:r>
      <w:r w:rsidR="00FA430B">
        <w:rPr>
          <w:rStyle w:val="longtext"/>
          <w:rFonts w:eastAsiaTheme="minorEastAsia" w:hint="eastAsia"/>
          <w:shd w:val="clear" w:color="auto" w:fill="FFFFFF"/>
        </w:rPr>
        <w:t>object</w:t>
      </w:r>
      <w:r w:rsidR="00712980">
        <w:rPr>
          <w:rStyle w:val="longtext"/>
          <w:rFonts w:eastAsiaTheme="minorEastAsia" w:hint="eastAsia"/>
          <w:shd w:val="clear" w:color="auto" w:fill="FFFFFF"/>
        </w:rPr>
        <w:t>s</w:t>
      </w:r>
      <w:r w:rsidR="002E57E7">
        <w:rPr>
          <w:rStyle w:val="longtext"/>
          <w:rFonts w:eastAsiaTheme="minorEastAsia" w:hint="eastAsia"/>
          <w:shd w:val="clear" w:color="auto" w:fill="FFFFFF"/>
        </w:rPr>
        <w:t>:</w:t>
      </w:r>
      <w:r>
        <w:rPr>
          <w:rStyle w:val="longtext"/>
          <w:rFonts w:eastAsiaTheme="minorEastAsia" w:hint="eastAsia"/>
          <w:shd w:val="clear" w:color="auto" w:fill="FFFFFF"/>
        </w:rPr>
        <w:t xml:space="preserve"> </w:t>
      </w:r>
      <w:r w:rsidR="006620A8">
        <w:rPr>
          <w:rStyle w:val="longtext"/>
          <w:shd w:val="clear" w:color="auto" w:fill="FFFFFF"/>
        </w:rPr>
        <w:t xml:space="preserve">i.e., the </w:t>
      </w:r>
      <w:r w:rsidR="00637C89">
        <w:rPr>
          <w:rStyle w:val="longtext"/>
          <w:rFonts w:eastAsiaTheme="minorEastAsia" w:hint="eastAsia"/>
          <w:shd w:val="clear" w:color="auto" w:fill="FFFFFF"/>
        </w:rPr>
        <w:t>r</w:t>
      </w:r>
      <w:r>
        <w:rPr>
          <w:rStyle w:val="longtext"/>
          <w:rFonts w:eastAsiaTheme="minorEastAsia" w:hint="eastAsia"/>
          <w:shd w:val="clear" w:color="auto" w:fill="FFFFFF"/>
        </w:rPr>
        <w:t>ange</w:t>
      </w:r>
      <w:r w:rsidR="00637C89">
        <w:rPr>
          <w:rStyle w:val="longtext"/>
          <w:rFonts w:eastAsiaTheme="minorEastAsia" w:hint="eastAsia"/>
          <w:shd w:val="clear" w:color="auto" w:fill="FFFFFF"/>
        </w:rPr>
        <w:t xml:space="preserve"> between </w:t>
      </w:r>
      <w:r w:rsidR="002E57E7">
        <w:rPr>
          <w:rStyle w:val="longtext"/>
          <w:rFonts w:eastAsiaTheme="minorEastAsia" w:hint="eastAsia"/>
          <w:shd w:val="clear" w:color="auto" w:fill="FFFFFF"/>
        </w:rPr>
        <w:t xml:space="preserve">the </w:t>
      </w:r>
      <w:r w:rsidR="006620A8">
        <w:rPr>
          <w:rStyle w:val="longtext"/>
          <w:shd w:val="clear" w:color="auto" w:fill="FFFFFF"/>
        </w:rPr>
        <w:t>low</w:t>
      </w:r>
      <w:r w:rsidR="00637C89">
        <w:rPr>
          <w:rStyle w:val="longtext"/>
          <w:rFonts w:eastAsiaTheme="minorEastAsia" w:hint="eastAsia"/>
          <w:shd w:val="clear" w:color="auto" w:fill="FFFFFF"/>
        </w:rPr>
        <w:t>est</w:t>
      </w:r>
      <w:r w:rsidR="006620A8">
        <w:rPr>
          <w:rStyle w:val="longtext"/>
          <w:shd w:val="clear" w:color="auto" w:fill="FFFFFF"/>
        </w:rPr>
        <w:t xml:space="preserve"> </w:t>
      </w:r>
      <w:r w:rsidR="00637C89">
        <w:rPr>
          <w:rStyle w:val="longtext"/>
          <w:rFonts w:eastAsiaTheme="minorEastAsia" w:hint="eastAsia"/>
          <w:shd w:val="clear" w:color="auto" w:fill="FFFFFF"/>
        </w:rPr>
        <w:t xml:space="preserve">pole and </w:t>
      </w:r>
      <w:r w:rsidR="002E57E7">
        <w:rPr>
          <w:rStyle w:val="longtext"/>
          <w:rFonts w:eastAsiaTheme="minorEastAsia" w:hint="eastAsia"/>
          <w:shd w:val="clear" w:color="auto" w:fill="FFFFFF"/>
        </w:rPr>
        <w:t xml:space="preserve">the </w:t>
      </w:r>
      <w:r w:rsidR="00637C89">
        <w:rPr>
          <w:rStyle w:val="longtext"/>
          <w:rFonts w:eastAsiaTheme="minorEastAsia" w:hint="eastAsia"/>
          <w:shd w:val="clear" w:color="auto" w:fill="FFFFFF"/>
        </w:rPr>
        <w:t>highest pole</w:t>
      </w:r>
      <w:r w:rsidR="002E57E7">
        <w:rPr>
          <w:rStyle w:val="longtext"/>
          <w:rFonts w:eastAsiaTheme="minorEastAsia" w:hint="eastAsia"/>
          <w:shd w:val="clear" w:color="auto" w:fill="FFFFFF"/>
        </w:rPr>
        <w:t xml:space="preserve"> may vary</w:t>
      </w:r>
      <w:r w:rsidR="00637C89">
        <w:rPr>
          <w:rStyle w:val="longtext"/>
          <w:rFonts w:eastAsiaTheme="minorEastAsia" w:hint="eastAsia"/>
          <w:shd w:val="clear" w:color="auto" w:fill="FFFFFF"/>
        </w:rPr>
        <w:t>.</w:t>
      </w:r>
      <w:r w:rsidR="006620A8">
        <w:rPr>
          <w:rStyle w:val="longtext"/>
          <w:shd w:val="clear" w:color="auto" w:fill="FFFFFF"/>
        </w:rPr>
        <w:t xml:space="preserve"> </w:t>
      </w:r>
      <w:r w:rsidR="00637C89">
        <w:rPr>
          <w:rStyle w:val="longtext"/>
          <w:rFonts w:eastAsiaTheme="minorEastAsia" w:hint="eastAsia"/>
          <w:shd w:val="clear" w:color="auto" w:fill="FFFFFF"/>
        </w:rPr>
        <w:t>T</w:t>
      </w:r>
      <w:r w:rsidR="006620A8">
        <w:rPr>
          <w:rStyle w:val="longtext"/>
          <w:shd w:val="clear" w:color="auto" w:fill="FFFFFF"/>
        </w:rPr>
        <w:t xml:space="preserve">he general description of the </w:t>
      </w:r>
      <w:r>
        <w:rPr>
          <w:rStyle w:val="longtext"/>
          <w:rFonts w:eastAsiaTheme="minorEastAsia" w:hint="eastAsia"/>
          <w:shd w:val="clear" w:color="auto" w:fill="FFFFFF"/>
        </w:rPr>
        <w:t>range</w:t>
      </w:r>
      <w:r w:rsidR="006620A8">
        <w:rPr>
          <w:rStyle w:val="longtext"/>
          <w:shd w:val="clear" w:color="auto" w:fill="FFFFFF"/>
        </w:rPr>
        <w:t xml:space="preserve"> </w:t>
      </w:r>
      <w:r w:rsidR="00637C89">
        <w:rPr>
          <w:rStyle w:val="longtext"/>
          <w:rFonts w:eastAsiaTheme="minorEastAsia" w:hint="eastAsia"/>
          <w:shd w:val="clear" w:color="auto" w:fill="FFFFFF"/>
        </w:rPr>
        <w:t xml:space="preserve">is the difference </w:t>
      </w:r>
      <w:r w:rsidR="006620A8">
        <w:rPr>
          <w:rStyle w:val="longtext"/>
          <w:shd w:val="clear" w:color="auto" w:fill="FFFFFF"/>
        </w:rPr>
        <w:t>between highest and lowest points</w:t>
      </w:r>
      <w:r w:rsidR="00637C89">
        <w:rPr>
          <w:rStyle w:val="longtext"/>
          <w:rFonts w:eastAsiaTheme="minorEastAsia" w:hint="eastAsia"/>
          <w:shd w:val="clear" w:color="auto" w:fill="FFFFFF"/>
        </w:rPr>
        <w:t>. DRA i</w:t>
      </w:r>
      <w:r w:rsidR="00641E6E" w:rsidRPr="00072C05">
        <w:rPr>
          <w:kern w:val="0"/>
        </w:rPr>
        <w:t xml:space="preserve">s </w:t>
      </w:r>
      <w:r w:rsidR="00A20888" w:rsidRPr="00072C05">
        <w:rPr>
          <w:color w:val="000000"/>
          <w:kern w:val="0"/>
        </w:rPr>
        <w:t>a ratio that indicates</w:t>
      </w:r>
      <w:r w:rsidR="00A03C30" w:rsidRPr="00072C05">
        <w:rPr>
          <w:kern w:val="0"/>
        </w:rPr>
        <w:t xml:space="preserve"> </w:t>
      </w:r>
      <w:r w:rsidR="002E57E7">
        <w:rPr>
          <w:rFonts w:eastAsiaTheme="minorEastAsia" w:hint="eastAsia"/>
          <w:kern w:val="0"/>
        </w:rPr>
        <w:t xml:space="preserve">the range </w:t>
      </w:r>
      <w:r w:rsidR="00A03C30" w:rsidRPr="00072C05">
        <w:rPr>
          <w:kern w:val="0"/>
        </w:rPr>
        <w:t>from</w:t>
      </w:r>
      <w:r w:rsidR="00641E6E" w:rsidRPr="00072C05">
        <w:rPr>
          <w:kern w:val="0"/>
        </w:rPr>
        <w:t xml:space="preserve"> the smallest to </w:t>
      </w:r>
      <w:r w:rsidR="00315BB1" w:rsidRPr="00072C05">
        <w:rPr>
          <w:kern w:val="0"/>
        </w:rPr>
        <w:t>the largest measurable</w:t>
      </w:r>
      <w:r w:rsidR="00641E6E" w:rsidRPr="00072C05">
        <w:rPr>
          <w:kern w:val="0"/>
        </w:rPr>
        <w:t xml:space="preserve"> </w:t>
      </w:r>
      <w:r w:rsidR="00315BB1" w:rsidRPr="00072C05">
        <w:rPr>
          <w:kern w:val="0"/>
        </w:rPr>
        <w:t xml:space="preserve">light intensities. </w:t>
      </w:r>
      <w:r w:rsidR="00641E6E" w:rsidRPr="00072C05">
        <w:rPr>
          <w:kern w:val="0"/>
        </w:rPr>
        <w:t xml:space="preserve">The contrast of an image needs to be increased under some </w:t>
      </w:r>
      <w:r w:rsidR="00315BB1" w:rsidRPr="00072C05">
        <w:rPr>
          <w:kern w:val="0"/>
        </w:rPr>
        <w:t xml:space="preserve">adaptive dynamic ranges. </w:t>
      </w:r>
      <w:r w:rsidR="00A20888" w:rsidRPr="00072C05">
        <w:rPr>
          <w:kern w:val="0"/>
        </w:rPr>
        <w:t>T</w:t>
      </w:r>
      <w:r w:rsidR="00641E6E" w:rsidRPr="00072C05">
        <w:rPr>
          <w:kern w:val="0"/>
        </w:rPr>
        <w:t xml:space="preserve">he </w:t>
      </w:r>
      <w:r w:rsidR="00315BB1" w:rsidRPr="00072C05">
        <w:rPr>
          <w:kern w:val="0"/>
        </w:rPr>
        <w:t xml:space="preserve">high dynamic range (HDR) </w:t>
      </w:r>
      <w:r w:rsidR="003057E5">
        <w:rPr>
          <w:rFonts w:eastAsiaTheme="minorEastAsia" w:hint="eastAsia"/>
          <w:kern w:val="0"/>
        </w:rPr>
        <w:t>[</w:t>
      </w:r>
      <w:r w:rsidR="003057E5" w:rsidRPr="00EB58A9">
        <w:rPr>
          <w:rStyle w:val="af5"/>
          <w:rFonts w:cs="Times New Roman"/>
          <w:kern w:val="0"/>
          <w:szCs w:val="24"/>
          <w:vertAlign w:val="baseline"/>
        </w:rPr>
        <w:endnoteReference w:id="19"/>
      </w:r>
      <w:r w:rsidR="003D3665">
        <w:rPr>
          <w:rStyle w:val="af5"/>
          <w:rFonts w:eastAsiaTheme="minorEastAsia" w:cs="Times New Roman" w:hint="eastAsia"/>
          <w:kern w:val="0"/>
          <w:szCs w:val="24"/>
          <w:vertAlign w:val="baseline"/>
        </w:rPr>
        <w:t xml:space="preserve">] </w:t>
      </w:r>
      <w:r w:rsidR="00245085" w:rsidRPr="00072C05">
        <w:rPr>
          <w:kern w:val="0"/>
        </w:rPr>
        <w:t xml:space="preserve">can deliver </w:t>
      </w:r>
      <w:r w:rsidR="002E57E7">
        <w:rPr>
          <w:rFonts w:eastAsiaTheme="minorEastAsia" w:hint="eastAsia"/>
          <w:kern w:val="0"/>
        </w:rPr>
        <w:t>better</w:t>
      </w:r>
      <w:r w:rsidR="00245085" w:rsidRPr="00072C05">
        <w:rPr>
          <w:kern w:val="0"/>
        </w:rPr>
        <w:t xml:space="preserve"> quality images</w:t>
      </w:r>
      <w:r w:rsidR="00637C89">
        <w:rPr>
          <w:rFonts w:eastAsiaTheme="minorEastAsia" w:hint="eastAsia"/>
          <w:kern w:val="0"/>
        </w:rPr>
        <w:t xml:space="preserve"> </w:t>
      </w:r>
      <w:r w:rsidR="002E57E7">
        <w:rPr>
          <w:rFonts w:eastAsiaTheme="minorEastAsia" w:hint="eastAsia"/>
          <w:kern w:val="0"/>
        </w:rPr>
        <w:t xml:space="preserve">than </w:t>
      </w:r>
      <w:r w:rsidR="00637C89">
        <w:rPr>
          <w:rStyle w:val="hps"/>
        </w:rPr>
        <w:t>compared with ordinary</w:t>
      </w:r>
      <w:r w:rsidR="00637C89">
        <w:rPr>
          <w:rStyle w:val="longtext"/>
        </w:rPr>
        <w:t xml:space="preserve"> </w:t>
      </w:r>
      <w:r w:rsidR="00C725FA">
        <w:rPr>
          <w:rStyle w:val="hps"/>
        </w:rPr>
        <w:t>images</w:t>
      </w:r>
      <w:r w:rsidR="00C725FA">
        <w:rPr>
          <w:rStyle w:val="hps"/>
          <w:rFonts w:eastAsiaTheme="minorEastAsia"/>
        </w:rPr>
        <w:t>;</w:t>
      </w:r>
      <w:r w:rsidR="00C725FA">
        <w:rPr>
          <w:rStyle w:val="hps"/>
          <w:rFonts w:eastAsiaTheme="minorEastAsia" w:hint="eastAsia"/>
        </w:rPr>
        <w:t xml:space="preserve"> it</w:t>
      </w:r>
      <w:r w:rsidR="00637C89">
        <w:rPr>
          <w:rStyle w:val="longtext"/>
        </w:rPr>
        <w:t xml:space="preserve"> </w:t>
      </w:r>
      <w:r w:rsidR="00637C89">
        <w:rPr>
          <w:rStyle w:val="hps"/>
        </w:rPr>
        <w:t>can provide more</w:t>
      </w:r>
      <w:r w:rsidR="00637C89">
        <w:rPr>
          <w:rStyle w:val="longtext"/>
        </w:rPr>
        <w:t xml:space="preserve"> </w:t>
      </w:r>
      <w:r w:rsidR="00637C89">
        <w:rPr>
          <w:rStyle w:val="hps"/>
        </w:rPr>
        <w:t>dynamic range</w:t>
      </w:r>
      <w:r w:rsidR="00C725FA">
        <w:rPr>
          <w:rStyle w:val="hps"/>
          <w:rFonts w:eastAsiaTheme="minorEastAsia" w:hint="eastAsia"/>
        </w:rPr>
        <w:t>s</w:t>
      </w:r>
      <w:r w:rsidR="00637C89">
        <w:rPr>
          <w:rStyle w:val="hps"/>
        </w:rPr>
        <w:t xml:space="preserve"> and</w:t>
      </w:r>
      <w:r w:rsidR="00637C89">
        <w:rPr>
          <w:rStyle w:val="longtext"/>
        </w:rPr>
        <w:t xml:space="preserve"> </w:t>
      </w:r>
      <w:r w:rsidR="002E57E7">
        <w:rPr>
          <w:rStyle w:val="longtext"/>
          <w:rFonts w:eastAsiaTheme="minorEastAsia" w:hint="eastAsia"/>
        </w:rPr>
        <w:t xml:space="preserve">better </w:t>
      </w:r>
      <w:r w:rsidR="00637C89">
        <w:rPr>
          <w:rStyle w:val="hps"/>
        </w:rPr>
        <w:t>image detail</w:t>
      </w:r>
      <w:r w:rsidR="00C725FA">
        <w:rPr>
          <w:rStyle w:val="hps"/>
          <w:rFonts w:eastAsiaTheme="minorEastAsia" w:hint="eastAsia"/>
        </w:rPr>
        <w:t>s</w:t>
      </w:r>
      <w:r w:rsidR="00C725FA">
        <w:rPr>
          <w:rStyle w:val="longtext"/>
          <w:rFonts w:eastAsiaTheme="minorEastAsia" w:hint="eastAsia"/>
        </w:rPr>
        <w:t>.</w:t>
      </w:r>
      <w:r w:rsidR="00617C34">
        <w:rPr>
          <w:rStyle w:val="longtext"/>
          <w:rFonts w:eastAsiaTheme="minorEastAsia" w:hint="eastAsia"/>
        </w:rPr>
        <w:t xml:space="preserve"> </w:t>
      </w:r>
      <w:r w:rsidR="002E57E7">
        <w:rPr>
          <w:rStyle w:val="longtext"/>
          <w:rFonts w:eastAsiaTheme="minorEastAsia" w:hint="eastAsia"/>
        </w:rPr>
        <w:t xml:space="preserve">The final image can </w:t>
      </w:r>
      <w:r w:rsidR="002E57E7">
        <w:rPr>
          <w:rStyle w:val="hps"/>
        </w:rPr>
        <w:t xml:space="preserve">reflect </w:t>
      </w:r>
      <w:r w:rsidR="002E57E7">
        <w:rPr>
          <w:rStyle w:val="hps"/>
          <w:rFonts w:eastAsiaTheme="minorEastAsia" w:hint="eastAsia"/>
        </w:rPr>
        <w:t>real environment</w:t>
      </w:r>
      <w:r w:rsidR="000A67A5">
        <w:rPr>
          <w:rStyle w:val="hps"/>
          <w:rFonts w:eastAsiaTheme="minorEastAsia" w:hint="eastAsia"/>
        </w:rPr>
        <w:t>s</w:t>
      </w:r>
      <w:r w:rsidR="002E57E7">
        <w:rPr>
          <w:rStyle w:val="hps"/>
          <w:rFonts w:eastAsiaTheme="minorEastAsia" w:hint="eastAsia"/>
        </w:rPr>
        <w:t xml:space="preserve"> in </w:t>
      </w:r>
      <w:r w:rsidR="000A67A5">
        <w:rPr>
          <w:rStyle w:val="hps"/>
          <w:rFonts w:eastAsiaTheme="minorEastAsia" w:hint="eastAsia"/>
        </w:rPr>
        <w:t xml:space="preserve">terms of </w:t>
      </w:r>
      <w:r w:rsidR="002E57E7">
        <w:rPr>
          <w:rStyle w:val="hps"/>
        </w:rPr>
        <w:t>human</w:t>
      </w:r>
      <w:r w:rsidR="002E57E7">
        <w:rPr>
          <w:rStyle w:val="longtext"/>
        </w:rPr>
        <w:t xml:space="preserve"> </w:t>
      </w:r>
      <w:r w:rsidR="002E57E7">
        <w:rPr>
          <w:rStyle w:val="hps"/>
        </w:rPr>
        <w:t>vis</w:t>
      </w:r>
      <w:r w:rsidR="002E57E7">
        <w:rPr>
          <w:rStyle w:val="hps"/>
          <w:rFonts w:eastAsiaTheme="minorEastAsia" w:hint="eastAsia"/>
        </w:rPr>
        <w:t xml:space="preserve">ion. This can be achieved by </w:t>
      </w:r>
      <w:r w:rsidR="002E57E7">
        <w:rPr>
          <w:rStyle w:val="hps"/>
        </w:rPr>
        <w:t>using</w:t>
      </w:r>
      <w:r w:rsidR="002E57E7">
        <w:rPr>
          <w:rStyle w:val="longtext"/>
        </w:rPr>
        <w:t xml:space="preserve"> </w:t>
      </w:r>
      <w:r w:rsidR="002E57E7">
        <w:rPr>
          <w:rStyle w:val="hps"/>
          <w:rFonts w:eastAsiaTheme="minorEastAsia" w:hint="eastAsia"/>
        </w:rPr>
        <w:t>each</w:t>
      </w:r>
      <w:r w:rsidR="000A67A5" w:rsidRPr="000A67A5">
        <w:rPr>
          <w:rStyle w:val="hps"/>
          <w:rFonts w:eastAsiaTheme="minorEastAsia" w:hint="eastAsia"/>
        </w:rPr>
        <w:t xml:space="preserve"> </w:t>
      </w:r>
      <w:r w:rsidR="000A67A5">
        <w:rPr>
          <w:rStyle w:val="hps"/>
          <w:rFonts w:eastAsiaTheme="minorEastAsia" w:hint="eastAsia"/>
        </w:rPr>
        <w:t>l</w:t>
      </w:r>
      <w:r w:rsidR="000A67A5">
        <w:rPr>
          <w:rStyle w:val="hps"/>
        </w:rPr>
        <w:t>ow</w:t>
      </w:r>
      <w:r w:rsidR="000A67A5">
        <w:rPr>
          <w:rStyle w:val="hps"/>
          <w:rFonts w:eastAsiaTheme="minorEastAsia" w:hint="eastAsia"/>
        </w:rPr>
        <w:t xml:space="preserve"> d</w:t>
      </w:r>
      <w:r w:rsidR="000A67A5">
        <w:rPr>
          <w:rStyle w:val="hps"/>
        </w:rPr>
        <w:t xml:space="preserve">ynamic </w:t>
      </w:r>
      <w:r w:rsidR="000A67A5">
        <w:rPr>
          <w:rStyle w:val="hps"/>
          <w:rFonts w:eastAsiaTheme="minorEastAsia" w:hint="eastAsia"/>
        </w:rPr>
        <w:t>r</w:t>
      </w:r>
      <w:r w:rsidR="000A67A5">
        <w:rPr>
          <w:rStyle w:val="hps"/>
        </w:rPr>
        <w:t>ange</w:t>
      </w:r>
      <w:r w:rsidR="002E57E7">
        <w:rPr>
          <w:rStyle w:val="hps"/>
          <w:rFonts w:eastAsiaTheme="minorEastAsia" w:hint="eastAsia"/>
        </w:rPr>
        <w:t xml:space="preserve"> </w:t>
      </w:r>
      <w:r w:rsidR="000A67A5">
        <w:rPr>
          <w:rStyle w:val="hps"/>
          <w:rFonts w:eastAsiaTheme="minorEastAsia" w:hint="eastAsia"/>
        </w:rPr>
        <w:t>(</w:t>
      </w:r>
      <w:r w:rsidR="002E57E7">
        <w:rPr>
          <w:rStyle w:val="hps"/>
          <w:rFonts w:eastAsiaTheme="minorEastAsia" w:hint="eastAsia"/>
        </w:rPr>
        <w:t>LDR</w:t>
      </w:r>
      <w:r w:rsidR="000A67A5">
        <w:rPr>
          <w:rStyle w:val="hps"/>
          <w:rFonts w:eastAsiaTheme="minorEastAsia" w:hint="eastAsia"/>
        </w:rPr>
        <w:t>)</w:t>
      </w:r>
      <w:r w:rsidR="002E57E7">
        <w:rPr>
          <w:rStyle w:val="hps"/>
          <w:rFonts w:eastAsiaTheme="minorEastAsia" w:hint="eastAsia"/>
        </w:rPr>
        <w:t xml:space="preserve"> image with optimal detail at corresponding </w:t>
      </w:r>
      <w:r w:rsidR="002E57E7">
        <w:rPr>
          <w:rStyle w:val="hps"/>
        </w:rPr>
        <w:t>exposure time</w:t>
      </w:r>
      <w:r w:rsidR="002E57E7">
        <w:rPr>
          <w:rStyle w:val="longtext"/>
        </w:rPr>
        <w:t xml:space="preserve"> </w:t>
      </w:r>
      <w:r w:rsidR="002E57E7">
        <w:rPr>
          <w:rStyle w:val="hps"/>
          <w:rFonts w:eastAsiaTheme="minorEastAsia" w:hint="eastAsia"/>
        </w:rPr>
        <w:t>to compose</w:t>
      </w:r>
      <w:r w:rsidR="002E57E7">
        <w:rPr>
          <w:rStyle w:val="longtext"/>
        </w:rPr>
        <w:t xml:space="preserve"> </w:t>
      </w:r>
      <w:r w:rsidR="000A67A5">
        <w:rPr>
          <w:rStyle w:val="longtext"/>
          <w:rFonts w:eastAsiaTheme="minorEastAsia" w:hint="eastAsia"/>
        </w:rPr>
        <w:t xml:space="preserve">a </w:t>
      </w:r>
      <w:r w:rsidR="002E57E7">
        <w:rPr>
          <w:rStyle w:val="hps"/>
        </w:rPr>
        <w:t>final</w:t>
      </w:r>
      <w:r w:rsidR="002E57E7">
        <w:rPr>
          <w:rStyle w:val="longtext"/>
        </w:rPr>
        <w:t xml:space="preserve"> </w:t>
      </w:r>
      <w:r w:rsidR="002E57E7">
        <w:rPr>
          <w:rStyle w:val="hps"/>
        </w:rPr>
        <w:t>HDR</w:t>
      </w:r>
      <w:r w:rsidR="002E57E7">
        <w:rPr>
          <w:rStyle w:val="longtext"/>
        </w:rPr>
        <w:t xml:space="preserve"> </w:t>
      </w:r>
      <w:r w:rsidR="002E57E7">
        <w:rPr>
          <w:rStyle w:val="hps"/>
        </w:rPr>
        <w:t>ima</w:t>
      </w:r>
      <w:r w:rsidR="002E57E7" w:rsidRPr="000C5B9F">
        <w:rPr>
          <w:rStyle w:val="hps"/>
        </w:rPr>
        <w:t>ge</w:t>
      </w:r>
      <w:r w:rsidR="002E57E7">
        <w:rPr>
          <w:rStyle w:val="hps"/>
          <w:rFonts w:eastAsiaTheme="minorEastAsia" w:hint="eastAsia"/>
        </w:rPr>
        <w:t xml:space="preserve"> </w:t>
      </w:r>
      <w:r w:rsidR="002E57E7" w:rsidRPr="00AE67BA">
        <w:rPr>
          <w:rStyle w:val="hps"/>
          <w:rFonts w:eastAsiaTheme="minorEastAsia" w:hint="eastAsia"/>
        </w:rPr>
        <w:t>[</w:t>
      </w:r>
      <w:r w:rsidR="002E57E7" w:rsidRPr="00AE67BA">
        <w:rPr>
          <w:rStyle w:val="af5"/>
          <w:rFonts w:eastAsiaTheme="minorEastAsia"/>
          <w:vertAlign w:val="baseline"/>
        </w:rPr>
        <w:endnoteReference w:id="20"/>
      </w:r>
      <w:r w:rsidR="002E57E7" w:rsidRPr="00AE67BA">
        <w:rPr>
          <w:rStyle w:val="hps"/>
          <w:rFonts w:eastAsiaTheme="minorEastAsia" w:hint="eastAsia"/>
        </w:rPr>
        <w:t>]</w:t>
      </w:r>
      <w:r w:rsidR="000A67A5">
        <w:rPr>
          <w:rStyle w:val="longtext"/>
          <w:rFonts w:eastAsiaTheme="minorEastAsia" w:hint="eastAsia"/>
        </w:rPr>
        <w:t>.</w:t>
      </w:r>
      <w:r w:rsidR="000A67A5">
        <w:rPr>
          <w:rStyle w:val="hps"/>
          <w:rFonts w:eastAsiaTheme="minorEastAsia" w:hint="eastAsia"/>
        </w:rPr>
        <w:t xml:space="preserve"> </w:t>
      </w:r>
      <w:r w:rsidR="00AE67BA">
        <w:rPr>
          <w:rFonts w:eastAsiaTheme="minorEastAsia"/>
          <w:kern w:val="0"/>
        </w:rPr>
        <w:t>Recently</w:t>
      </w:r>
      <w:r w:rsidR="00C725FA">
        <w:rPr>
          <w:rFonts w:eastAsiaTheme="minorEastAsia" w:hint="eastAsia"/>
          <w:kern w:val="0"/>
        </w:rPr>
        <w:t>,</w:t>
      </w:r>
      <w:r w:rsidR="00245085" w:rsidRPr="00072C05">
        <w:rPr>
          <w:kern w:val="0"/>
        </w:rPr>
        <w:t xml:space="preserve"> the HDR image</w:t>
      </w:r>
      <w:r w:rsidR="00347584">
        <w:rPr>
          <w:rFonts w:eastAsiaTheme="minorEastAsia" w:hint="eastAsia"/>
          <w:kern w:val="0"/>
        </w:rPr>
        <w:t>-</w:t>
      </w:r>
      <w:r w:rsidR="00245085" w:rsidRPr="00072C05">
        <w:rPr>
          <w:kern w:val="0"/>
        </w:rPr>
        <w:t xml:space="preserve">based </w:t>
      </w:r>
      <w:r w:rsidR="00315BB1" w:rsidRPr="00072C05">
        <w:rPr>
          <w:kern w:val="0"/>
        </w:rPr>
        <w:t xml:space="preserve">systems </w:t>
      </w:r>
      <w:r w:rsidR="00245085" w:rsidRPr="00072C05">
        <w:rPr>
          <w:kern w:val="0"/>
        </w:rPr>
        <w:t xml:space="preserve">have been used in the field of </w:t>
      </w:r>
      <w:r w:rsidR="00347584">
        <w:rPr>
          <w:rFonts w:eastAsiaTheme="minorEastAsia" w:hint="eastAsia"/>
          <w:kern w:val="0"/>
        </w:rPr>
        <w:t>ADAS</w:t>
      </w:r>
      <w:r w:rsidR="00A20888" w:rsidRPr="00072C05">
        <w:rPr>
          <w:kern w:val="0"/>
        </w:rPr>
        <w:t>. T</w:t>
      </w:r>
      <w:r w:rsidR="00245085" w:rsidRPr="00072C05">
        <w:rPr>
          <w:kern w:val="0"/>
        </w:rPr>
        <w:t xml:space="preserve">he </w:t>
      </w:r>
      <w:r w:rsidR="00347584">
        <w:rPr>
          <w:rFonts w:eastAsiaTheme="minorEastAsia" w:hint="eastAsia"/>
          <w:kern w:val="0"/>
        </w:rPr>
        <w:t xml:space="preserve">high </w:t>
      </w:r>
      <w:r w:rsidR="00245085" w:rsidRPr="00072C05">
        <w:rPr>
          <w:kern w:val="0"/>
        </w:rPr>
        <w:t xml:space="preserve">quality </w:t>
      </w:r>
      <w:r w:rsidR="00347584">
        <w:rPr>
          <w:rFonts w:eastAsiaTheme="minorEastAsia" w:hint="eastAsia"/>
          <w:kern w:val="0"/>
        </w:rPr>
        <w:t xml:space="preserve">HDR </w:t>
      </w:r>
      <w:r w:rsidR="00245085" w:rsidRPr="00072C05">
        <w:rPr>
          <w:kern w:val="0"/>
        </w:rPr>
        <w:t>image is important for night detection as well.</w:t>
      </w:r>
      <w:r w:rsidR="00315BB1" w:rsidRPr="00072C05">
        <w:rPr>
          <w:kern w:val="0"/>
        </w:rPr>
        <w:t xml:space="preserve"> </w:t>
      </w:r>
    </w:p>
    <w:p w:rsidR="00911B34" w:rsidRPr="00C725FA" w:rsidRDefault="00911B34" w:rsidP="008F354F">
      <w:pPr>
        <w:rPr>
          <w:rFonts w:eastAsiaTheme="minorEastAsia"/>
          <w:kern w:val="0"/>
        </w:rPr>
      </w:pPr>
    </w:p>
    <w:p w:rsidR="00911B34" w:rsidRPr="00347584" w:rsidRDefault="00911B34" w:rsidP="008F354F">
      <w:pPr>
        <w:rPr>
          <w:kern w:val="0"/>
          <w:szCs w:val="24"/>
        </w:rPr>
      </w:pPr>
      <w:r w:rsidRPr="00347584">
        <w:rPr>
          <w:kern w:val="0"/>
          <w:szCs w:val="24"/>
        </w:rPr>
        <w:t xml:space="preserve">According to the research in this </w:t>
      </w:r>
      <w:r w:rsidR="000A67A5">
        <w:rPr>
          <w:rFonts w:eastAsiaTheme="minorEastAsia" w:hint="eastAsia"/>
          <w:kern w:val="0"/>
          <w:szCs w:val="24"/>
        </w:rPr>
        <w:t>area</w:t>
      </w:r>
      <w:r w:rsidRPr="00347584">
        <w:rPr>
          <w:kern w:val="0"/>
          <w:szCs w:val="24"/>
        </w:rPr>
        <w:t xml:space="preserve"> of </w:t>
      </w:r>
      <w:r w:rsidR="00A20888" w:rsidRPr="00347584">
        <w:rPr>
          <w:kern w:val="0"/>
          <w:szCs w:val="24"/>
        </w:rPr>
        <w:t xml:space="preserve">the </w:t>
      </w:r>
      <w:r w:rsidRPr="00347584">
        <w:rPr>
          <w:kern w:val="0"/>
          <w:szCs w:val="24"/>
        </w:rPr>
        <w:t>pre</w:t>
      </w:r>
      <w:r w:rsidR="000A67A5">
        <w:rPr>
          <w:rFonts w:eastAsiaTheme="minorEastAsia" w:hint="eastAsia"/>
          <w:kern w:val="0"/>
          <w:szCs w:val="24"/>
        </w:rPr>
        <w:t>-</w:t>
      </w:r>
      <w:r w:rsidRPr="00347584">
        <w:rPr>
          <w:kern w:val="0"/>
          <w:szCs w:val="24"/>
        </w:rPr>
        <w:t xml:space="preserve">processing, </w:t>
      </w:r>
      <w:r w:rsidR="00347584" w:rsidRPr="00347584">
        <w:rPr>
          <w:rFonts w:eastAsiaTheme="minorEastAsia" w:hint="eastAsia"/>
          <w:kern w:val="0"/>
          <w:szCs w:val="24"/>
        </w:rPr>
        <w:t xml:space="preserve">although there </w:t>
      </w:r>
      <w:r w:rsidR="000A67A5">
        <w:rPr>
          <w:rFonts w:eastAsiaTheme="minorEastAsia" w:hint="eastAsia"/>
          <w:kern w:val="0"/>
          <w:szCs w:val="24"/>
        </w:rPr>
        <w:t>has been</w:t>
      </w:r>
      <w:r w:rsidR="00347584" w:rsidRPr="00347584">
        <w:rPr>
          <w:rFonts w:eastAsiaTheme="minorEastAsia" w:hint="eastAsia"/>
          <w:kern w:val="0"/>
          <w:szCs w:val="24"/>
        </w:rPr>
        <w:t xml:space="preserve"> some research </w:t>
      </w:r>
      <w:r w:rsidR="000A67A5">
        <w:rPr>
          <w:rFonts w:eastAsiaTheme="minorEastAsia" w:hint="eastAsia"/>
          <w:kern w:val="0"/>
          <w:szCs w:val="24"/>
        </w:rPr>
        <w:t>o</w:t>
      </w:r>
      <w:r w:rsidR="00347584" w:rsidRPr="00347584">
        <w:rPr>
          <w:rFonts w:eastAsiaTheme="minorEastAsia" w:hint="eastAsia"/>
          <w:kern w:val="0"/>
          <w:szCs w:val="24"/>
        </w:rPr>
        <w:t>n this step, it is</w:t>
      </w:r>
      <w:r w:rsidRPr="00347584">
        <w:rPr>
          <w:kern w:val="0"/>
          <w:szCs w:val="24"/>
        </w:rPr>
        <w:t xml:space="preserve"> not explicitly included in </w:t>
      </w:r>
      <w:r w:rsidR="000A67A5">
        <w:rPr>
          <w:rFonts w:eastAsiaTheme="minorEastAsia" w:hint="eastAsia"/>
          <w:kern w:val="0"/>
          <w:szCs w:val="24"/>
        </w:rPr>
        <w:t xml:space="preserve">the </w:t>
      </w:r>
      <w:r w:rsidR="00347584" w:rsidRPr="00347584">
        <w:rPr>
          <w:rFonts w:eastAsiaTheme="minorEastAsia" w:hint="eastAsia"/>
          <w:kern w:val="0"/>
          <w:szCs w:val="24"/>
        </w:rPr>
        <w:t>exist</w:t>
      </w:r>
      <w:r w:rsidR="000A67A5">
        <w:rPr>
          <w:rFonts w:eastAsiaTheme="minorEastAsia" w:hint="eastAsia"/>
          <w:kern w:val="0"/>
          <w:szCs w:val="24"/>
        </w:rPr>
        <w:t>ing</w:t>
      </w:r>
      <w:r w:rsidR="00347584" w:rsidRPr="00347584">
        <w:rPr>
          <w:rFonts w:eastAsiaTheme="minorEastAsia" w:hint="eastAsia"/>
          <w:kern w:val="0"/>
          <w:szCs w:val="24"/>
        </w:rPr>
        <w:t xml:space="preserve"> </w:t>
      </w:r>
      <w:r w:rsidRPr="00347584">
        <w:rPr>
          <w:kern w:val="0"/>
          <w:szCs w:val="24"/>
        </w:rPr>
        <w:t>system</w:t>
      </w:r>
      <w:r w:rsidR="00347584" w:rsidRPr="00347584">
        <w:rPr>
          <w:rFonts w:eastAsiaTheme="minorEastAsia" w:hint="eastAsia"/>
          <w:kern w:val="0"/>
          <w:szCs w:val="24"/>
        </w:rPr>
        <w:t xml:space="preserve"> [</w:t>
      </w:r>
      <w:r w:rsidR="00347584" w:rsidRPr="00347584">
        <w:rPr>
          <w:rStyle w:val="af5"/>
          <w:rFonts w:eastAsiaTheme="minorEastAsia"/>
          <w:kern w:val="0"/>
          <w:szCs w:val="24"/>
          <w:vertAlign w:val="baseline"/>
        </w:rPr>
        <w:endnoteReference w:id="21"/>
      </w:r>
      <w:r w:rsidR="00347584" w:rsidRPr="00347584">
        <w:rPr>
          <w:rFonts w:eastAsiaTheme="minorEastAsia" w:hint="eastAsia"/>
          <w:kern w:val="0"/>
          <w:szCs w:val="24"/>
        </w:rPr>
        <w:t>]</w:t>
      </w:r>
      <w:r w:rsidR="000A67A5">
        <w:rPr>
          <w:rFonts w:eastAsiaTheme="minorEastAsia" w:hint="eastAsia"/>
          <w:kern w:val="0"/>
          <w:szCs w:val="24"/>
        </w:rPr>
        <w:t>;</w:t>
      </w:r>
      <w:r w:rsidRPr="00347584">
        <w:rPr>
          <w:kern w:val="0"/>
          <w:szCs w:val="24"/>
        </w:rPr>
        <w:t xml:space="preserve"> and</w:t>
      </w:r>
      <w:r w:rsidR="000A67A5">
        <w:rPr>
          <w:rFonts w:eastAsiaTheme="minorEastAsia" w:hint="eastAsia"/>
          <w:kern w:val="0"/>
          <w:szCs w:val="24"/>
        </w:rPr>
        <w:t>,</w:t>
      </w:r>
      <w:r w:rsidRPr="00347584">
        <w:rPr>
          <w:kern w:val="0"/>
          <w:szCs w:val="24"/>
        </w:rPr>
        <w:t xml:space="preserve"> research work in this area is still needed.</w:t>
      </w:r>
    </w:p>
    <w:p w:rsidR="0044313C" w:rsidRPr="00072C05" w:rsidRDefault="0044313C" w:rsidP="00737E28">
      <w:pPr>
        <w:rPr>
          <w:kern w:val="0"/>
        </w:rPr>
      </w:pPr>
    </w:p>
    <w:p w:rsidR="0018180A" w:rsidRPr="00072C05" w:rsidRDefault="0044313C" w:rsidP="00737E28">
      <w:pPr>
        <w:pStyle w:val="2"/>
        <w:spacing w:line="276" w:lineRule="auto"/>
      </w:pPr>
      <w:bookmarkStart w:id="11" w:name="_Toc388350398"/>
      <w:r w:rsidRPr="00072C05">
        <w:rPr>
          <w:rFonts w:hint="eastAsia"/>
        </w:rPr>
        <w:t>2.</w:t>
      </w:r>
      <w:r w:rsidR="008123D1" w:rsidRPr="00072C05">
        <w:rPr>
          <w:rFonts w:hint="eastAsia"/>
        </w:rPr>
        <w:t xml:space="preserve">2 </w:t>
      </w:r>
      <w:r w:rsidRPr="00072C05">
        <w:rPr>
          <w:rFonts w:hint="eastAsia"/>
        </w:rPr>
        <w:t xml:space="preserve">Detection </w:t>
      </w:r>
      <w:r w:rsidR="00D46C1E" w:rsidRPr="00072C05">
        <w:rPr>
          <w:rFonts w:hint="eastAsia"/>
        </w:rPr>
        <w:t>T</w:t>
      </w:r>
      <w:r w:rsidRPr="00072C05">
        <w:rPr>
          <w:rFonts w:hint="eastAsia"/>
        </w:rPr>
        <w:t>echniques</w:t>
      </w:r>
      <w:bookmarkStart w:id="12" w:name="_Toc383527840"/>
      <w:bookmarkStart w:id="13" w:name="_Toc383529134"/>
      <w:bookmarkEnd w:id="11"/>
    </w:p>
    <w:p w:rsidR="0018180A" w:rsidRPr="00497F45" w:rsidRDefault="0018180A" w:rsidP="00737E28">
      <w:r w:rsidRPr="00497F45">
        <w:t xml:space="preserve">The main task in this </w:t>
      </w:r>
      <w:r w:rsidR="00A20888" w:rsidRPr="00497F45">
        <w:t>section</w:t>
      </w:r>
      <w:r w:rsidRPr="00497F45">
        <w:t xml:space="preserve"> is </w:t>
      </w:r>
      <w:r w:rsidR="000A67A5">
        <w:rPr>
          <w:rFonts w:eastAsiaTheme="minorEastAsia" w:hint="eastAsia"/>
        </w:rPr>
        <w:t xml:space="preserve">to </w:t>
      </w:r>
      <w:r w:rsidRPr="00497F45">
        <w:t>generat</w:t>
      </w:r>
      <w:r w:rsidR="000A67A5">
        <w:rPr>
          <w:rFonts w:eastAsiaTheme="minorEastAsia" w:hint="eastAsia"/>
        </w:rPr>
        <w:t>e</w:t>
      </w:r>
      <w:r w:rsidRPr="00497F45">
        <w:t xml:space="preserve"> candidates which </w:t>
      </w:r>
      <w:r w:rsidR="00A20888" w:rsidRPr="00497F45">
        <w:t xml:space="preserve">are </w:t>
      </w:r>
      <w:r w:rsidRPr="00497F45">
        <w:t>prob</w:t>
      </w:r>
      <w:r w:rsidR="000A67A5">
        <w:t>ably signs. Thus, in this stage</w:t>
      </w:r>
      <w:r w:rsidR="000A67A5">
        <w:rPr>
          <w:rFonts w:eastAsiaTheme="minorEastAsia" w:hint="eastAsia"/>
        </w:rPr>
        <w:t xml:space="preserve">, </w:t>
      </w:r>
      <w:r w:rsidRPr="00497F45">
        <w:t xml:space="preserve">we need to extract </w:t>
      </w:r>
      <w:r w:rsidR="000A67A5">
        <w:rPr>
          <w:rFonts w:eastAsiaTheme="minorEastAsia" w:hint="eastAsia"/>
        </w:rPr>
        <w:t xml:space="preserve">the </w:t>
      </w:r>
      <w:r w:rsidR="003F4DFE" w:rsidRPr="00497F45">
        <w:t xml:space="preserve">Region </w:t>
      </w:r>
      <w:proofErr w:type="gramStart"/>
      <w:r w:rsidR="00D46C1E" w:rsidRPr="00497F45">
        <w:t>Of</w:t>
      </w:r>
      <w:proofErr w:type="gramEnd"/>
      <w:r w:rsidR="00E25D31" w:rsidRPr="00497F45">
        <w:t xml:space="preserve"> Interests</w:t>
      </w:r>
      <w:r w:rsidR="00857B3E">
        <w:rPr>
          <w:rFonts w:eastAsiaTheme="minorEastAsia" w:hint="eastAsia"/>
        </w:rPr>
        <w:t xml:space="preserve"> (ROIs)</w:t>
      </w:r>
      <w:r w:rsidR="00E25D31" w:rsidRPr="00497F45">
        <w:rPr>
          <w:rFonts w:eastAsiaTheme="minorEastAsia" w:hint="eastAsia"/>
        </w:rPr>
        <w:t xml:space="preserve"> </w:t>
      </w:r>
      <w:r w:rsidRPr="00497F45">
        <w:t xml:space="preserve">from </w:t>
      </w:r>
      <w:r w:rsidR="000A67A5">
        <w:rPr>
          <w:rFonts w:eastAsiaTheme="minorEastAsia" w:hint="eastAsia"/>
        </w:rPr>
        <w:t>respective</w:t>
      </w:r>
      <w:r w:rsidR="00A20888" w:rsidRPr="00497F45">
        <w:t xml:space="preserve"> frame</w:t>
      </w:r>
      <w:r w:rsidR="000A67A5">
        <w:rPr>
          <w:rFonts w:eastAsiaTheme="minorEastAsia" w:hint="eastAsia"/>
        </w:rPr>
        <w:t>s</w:t>
      </w:r>
      <w:r w:rsidR="00A20888" w:rsidRPr="00497F45">
        <w:t xml:space="preserve"> and </w:t>
      </w:r>
      <w:r w:rsidR="000A67A5">
        <w:rPr>
          <w:rFonts w:eastAsiaTheme="minorEastAsia" w:hint="eastAsia"/>
        </w:rPr>
        <w:t xml:space="preserve">to </w:t>
      </w:r>
      <w:r w:rsidR="00A20888" w:rsidRPr="00497F45">
        <w:t>prepare them for</w:t>
      </w:r>
      <w:r w:rsidRPr="00497F45">
        <w:t xml:space="preserve"> the recognition stage. In order to guarantee the accuracy </w:t>
      </w:r>
      <w:r w:rsidR="00347584">
        <w:rPr>
          <w:rFonts w:eastAsiaTheme="minorEastAsia" w:hint="eastAsia"/>
        </w:rPr>
        <w:t>in</w:t>
      </w:r>
      <w:r w:rsidRPr="00497F45">
        <w:t xml:space="preserve"> </w:t>
      </w:r>
      <w:r w:rsidR="000A67A5">
        <w:rPr>
          <w:rFonts w:eastAsiaTheme="minorEastAsia" w:hint="eastAsia"/>
        </w:rPr>
        <w:t xml:space="preserve">the </w:t>
      </w:r>
      <w:r w:rsidRPr="00497F45">
        <w:t>recognition stage,</w:t>
      </w:r>
      <w:r w:rsidR="00AA33CC" w:rsidRPr="00497F45">
        <w:t xml:space="preserve"> </w:t>
      </w:r>
      <w:r w:rsidR="000A67A5">
        <w:rPr>
          <w:rFonts w:eastAsiaTheme="minorEastAsia" w:hint="eastAsia"/>
        </w:rPr>
        <w:t>all</w:t>
      </w:r>
      <w:r w:rsidR="009C2FAC" w:rsidRPr="00497F45">
        <w:t xml:space="preserve"> possible </w:t>
      </w:r>
      <w:r w:rsidR="00AA33CC" w:rsidRPr="00497F45">
        <w:rPr>
          <w:rFonts w:eastAsiaTheme="minorEastAsia" w:hint="eastAsia"/>
        </w:rPr>
        <w:t xml:space="preserve">ROIs </w:t>
      </w:r>
      <w:r w:rsidR="00AA33CC" w:rsidRPr="00497F45">
        <w:t>should be considered</w:t>
      </w:r>
      <w:r w:rsidR="000A67A5">
        <w:rPr>
          <w:rFonts w:eastAsiaTheme="minorEastAsia" w:hint="eastAsia"/>
        </w:rPr>
        <w:t xml:space="preserve">; this is because </w:t>
      </w:r>
      <w:r w:rsidR="00AA33CC" w:rsidRPr="00497F45">
        <w:rPr>
          <w:rFonts w:eastAsiaTheme="minorEastAsia" w:hint="eastAsia"/>
        </w:rPr>
        <w:t>each ROI could be a sign.</w:t>
      </w:r>
      <w:r w:rsidR="009C2FAC" w:rsidRPr="00497F45">
        <w:t xml:space="preserve"> </w:t>
      </w:r>
    </w:p>
    <w:p w:rsidR="009C2FAC" w:rsidRPr="00497F45" w:rsidRDefault="009C2FAC" w:rsidP="00737E28"/>
    <w:p w:rsidR="000C6474" w:rsidRDefault="009C2FAC" w:rsidP="00737E28">
      <w:pPr>
        <w:rPr>
          <w:rFonts w:eastAsiaTheme="minorEastAsia"/>
        </w:rPr>
      </w:pPr>
      <w:r w:rsidRPr="00497F45">
        <w:t xml:space="preserve">There are many kinds of techniques </w:t>
      </w:r>
      <w:r w:rsidR="000A67A5">
        <w:rPr>
          <w:rFonts w:eastAsiaTheme="minorEastAsia" w:hint="eastAsia"/>
        </w:rPr>
        <w:t xml:space="preserve">that </w:t>
      </w:r>
      <w:r w:rsidR="00AA33CC" w:rsidRPr="00497F45">
        <w:rPr>
          <w:rFonts w:eastAsiaTheme="minorEastAsia" w:hint="eastAsia"/>
        </w:rPr>
        <w:t xml:space="preserve">can be </w:t>
      </w:r>
      <w:r w:rsidRPr="00497F45">
        <w:t>us</w:t>
      </w:r>
      <w:r w:rsidR="00A20888" w:rsidRPr="00497F45">
        <w:t>ed</w:t>
      </w:r>
      <w:r w:rsidR="00347584">
        <w:t xml:space="preserve"> for searching</w:t>
      </w:r>
      <w:r w:rsidR="00347584">
        <w:rPr>
          <w:rFonts w:eastAsiaTheme="minorEastAsia" w:hint="eastAsia"/>
        </w:rPr>
        <w:t xml:space="preserve"> </w:t>
      </w:r>
      <w:r w:rsidR="000A67A5">
        <w:rPr>
          <w:rFonts w:eastAsiaTheme="minorEastAsia" w:hint="eastAsia"/>
        </w:rPr>
        <w:t xml:space="preserve">for </w:t>
      </w:r>
      <w:r w:rsidRPr="00497F45">
        <w:t>ROIs</w:t>
      </w:r>
      <w:r w:rsidR="000A67A5">
        <w:rPr>
          <w:rFonts w:eastAsiaTheme="minorEastAsia" w:hint="eastAsia"/>
        </w:rPr>
        <w:t>.</w:t>
      </w:r>
      <w:r w:rsidRPr="00497F45">
        <w:t xml:space="preserve"> </w:t>
      </w:r>
      <w:r w:rsidR="000A67A5">
        <w:rPr>
          <w:rFonts w:eastAsiaTheme="minorEastAsia" w:hint="eastAsia"/>
        </w:rPr>
        <w:t>T</w:t>
      </w:r>
      <w:r w:rsidRPr="00497F45">
        <w:t xml:space="preserve">he object </w:t>
      </w:r>
      <w:r w:rsidR="00A20888" w:rsidRPr="00497F45">
        <w:t>we wish to detect</w:t>
      </w:r>
      <w:r w:rsidRPr="00497F45">
        <w:t xml:space="preserve"> has </w:t>
      </w:r>
      <w:r w:rsidR="00981B19" w:rsidRPr="00497F45">
        <w:rPr>
          <w:color w:val="000000"/>
          <w:kern w:val="0"/>
        </w:rPr>
        <w:t>obvious physical characteristics</w:t>
      </w:r>
      <w:r w:rsidRPr="00497F45">
        <w:t xml:space="preserve"> </w:t>
      </w:r>
      <w:r w:rsidR="00981B19" w:rsidRPr="00497F45">
        <w:t>such as</w:t>
      </w:r>
      <w:r w:rsidRPr="00497F45">
        <w:t xml:space="preserve"> color and shape</w:t>
      </w:r>
      <w:r w:rsidR="000A67A5">
        <w:rPr>
          <w:rFonts w:eastAsiaTheme="minorEastAsia" w:hint="eastAsia"/>
        </w:rPr>
        <w:t>.</w:t>
      </w:r>
      <w:r w:rsidRPr="00497F45">
        <w:t xml:space="preserve"> </w:t>
      </w:r>
      <w:r w:rsidR="000A67A5">
        <w:rPr>
          <w:rFonts w:eastAsiaTheme="minorEastAsia" w:hint="eastAsia"/>
        </w:rPr>
        <w:t>T</w:t>
      </w:r>
      <w:r w:rsidRPr="00497F45">
        <w:t>hese kinds of characteristic</w:t>
      </w:r>
      <w:r w:rsidR="00981B19" w:rsidRPr="00497F45">
        <w:t>s</w:t>
      </w:r>
      <w:r w:rsidRPr="00497F45">
        <w:t xml:space="preserve"> are t</w:t>
      </w:r>
      <w:r w:rsidR="00981B19" w:rsidRPr="00497F45">
        <w:t>aken</w:t>
      </w:r>
      <w:r w:rsidRPr="00497F45">
        <w:t xml:space="preserve"> into consideration and </w:t>
      </w:r>
      <w:r w:rsidR="000A67A5">
        <w:rPr>
          <w:rFonts w:eastAsiaTheme="minorEastAsia" w:hint="eastAsia"/>
        </w:rPr>
        <w:t xml:space="preserve">a great deal of </w:t>
      </w:r>
      <w:r w:rsidRPr="00497F45">
        <w:t>res</w:t>
      </w:r>
      <w:r w:rsidR="008123D1" w:rsidRPr="00497F45">
        <w:t>earch focus</w:t>
      </w:r>
      <w:r w:rsidR="00981B19" w:rsidRPr="00497F45">
        <w:t>es</w:t>
      </w:r>
      <w:r w:rsidR="008123D1" w:rsidRPr="00497F45">
        <w:t xml:space="preserve"> on these</w:t>
      </w:r>
      <w:r w:rsidR="000C6474" w:rsidRPr="00497F45">
        <w:t xml:space="preserve"> aspects. </w:t>
      </w:r>
      <w:r w:rsidR="00981B19" w:rsidRPr="00497F45">
        <w:t>A</w:t>
      </w:r>
      <w:r w:rsidR="000C6474" w:rsidRPr="00497F45">
        <w:t xml:space="preserve">nother consideration </w:t>
      </w:r>
      <w:r w:rsidR="000A67A5">
        <w:rPr>
          <w:rFonts w:eastAsiaTheme="minorEastAsia" w:hint="eastAsia"/>
        </w:rPr>
        <w:t>for</w:t>
      </w:r>
      <w:r w:rsidR="000C6474" w:rsidRPr="00497F45">
        <w:t xml:space="preserve"> these stages is </w:t>
      </w:r>
      <w:r w:rsidR="00981B19" w:rsidRPr="00497F45">
        <w:t>the</w:t>
      </w:r>
      <w:r w:rsidR="000C6474" w:rsidRPr="00497F45">
        <w:t xml:space="preserve"> use</w:t>
      </w:r>
      <w:r w:rsidR="00981B19" w:rsidRPr="00497F45">
        <w:t xml:space="preserve"> of </w:t>
      </w:r>
      <w:r w:rsidR="000C6474" w:rsidRPr="00497F45">
        <w:t>statistic</w:t>
      </w:r>
      <w:r w:rsidR="00981B19" w:rsidRPr="00497F45">
        <w:t>al</w:t>
      </w:r>
      <w:r w:rsidR="000C6474" w:rsidRPr="00497F45">
        <w:t xml:space="preserve"> methods</w:t>
      </w:r>
      <w:r w:rsidR="00981B19" w:rsidRPr="00497F45">
        <w:t>,</w:t>
      </w:r>
      <w:r w:rsidR="000C6474" w:rsidRPr="00497F45">
        <w:t xml:space="preserve"> such as </w:t>
      </w:r>
      <w:r w:rsidR="000A67A5">
        <w:rPr>
          <w:rFonts w:eastAsiaTheme="minorEastAsia" w:hint="eastAsia"/>
        </w:rPr>
        <w:t xml:space="preserve">the </w:t>
      </w:r>
      <w:r w:rsidR="000C6474" w:rsidRPr="00497F45">
        <w:t>feature sample statistic</w:t>
      </w:r>
      <w:r w:rsidR="000A67A5">
        <w:rPr>
          <w:rFonts w:eastAsiaTheme="minorEastAsia" w:hint="eastAsia"/>
        </w:rPr>
        <w:t>s</w:t>
      </w:r>
      <w:r w:rsidR="000C6474" w:rsidRPr="00497F45">
        <w:t xml:space="preserve"> of an object. Nowadays</w:t>
      </w:r>
      <w:r w:rsidR="00F51359" w:rsidRPr="00497F45">
        <w:rPr>
          <w:rFonts w:eastAsiaTheme="minorEastAsia" w:hint="eastAsia"/>
        </w:rPr>
        <w:t>,</w:t>
      </w:r>
      <w:r w:rsidR="000C6474" w:rsidRPr="00497F45">
        <w:t xml:space="preserve"> lots of researchers </w:t>
      </w:r>
      <w:r w:rsidR="00981B19" w:rsidRPr="00497F45">
        <w:t>focus on this</w:t>
      </w:r>
      <w:r w:rsidR="000C6474" w:rsidRPr="00497F45">
        <w:t xml:space="preserve"> to get better results.</w:t>
      </w:r>
      <w:r w:rsidR="00AF4D58">
        <w:rPr>
          <w:rFonts w:eastAsiaTheme="minorEastAsia" w:hint="eastAsia"/>
        </w:rPr>
        <w:t xml:space="preserve"> The detail of detection methods can be </w:t>
      </w:r>
      <w:r w:rsidR="00AF4D58">
        <w:rPr>
          <w:rFonts w:eastAsiaTheme="minorEastAsia"/>
        </w:rPr>
        <w:t>divided</w:t>
      </w:r>
      <w:r w:rsidR="00AF4D58">
        <w:rPr>
          <w:rFonts w:eastAsiaTheme="minorEastAsia" w:hint="eastAsia"/>
        </w:rPr>
        <w:t xml:space="preserve"> in to three main parts: detection through colors, detection through shapes and detection through </w:t>
      </w:r>
      <w:r w:rsidR="00AF4D58">
        <w:rPr>
          <w:rFonts w:eastAsiaTheme="minorEastAsia"/>
        </w:rPr>
        <w:t>hybrid</w:t>
      </w:r>
      <w:r w:rsidR="00AF4D58">
        <w:rPr>
          <w:rFonts w:eastAsiaTheme="minorEastAsia" w:hint="eastAsia"/>
        </w:rPr>
        <w:t xml:space="preserve"> methods which combine the </w:t>
      </w:r>
      <w:r w:rsidR="00AF4D58">
        <w:rPr>
          <w:rFonts w:eastAsiaTheme="minorEastAsia"/>
        </w:rPr>
        <w:t>different</w:t>
      </w:r>
      <w:r w:rsidR="00AF4D58">
        <w:rPr>
          <w:rFonts w:eastAsiaTheme="minorEastAsia" w:hint="eastAsia"/>
        </w:rPr>
        <w:t xml:space="preserve"> kinds of methods together.</w:t>
      </w:r>
    </w:p>
    <w:bookmarkEnd w:id="12"/>
    <w:bookmarkEnd w:id="13"/>
    <w:p w:rsidR="0044313C" w:rsidRPr="00AF4D58" w:rsidRDefault="0044313C" w:rsidP="00737E28">
      <w:pPr>
        <w:rPr>
          <w:rFonts w:eastAsiaTheme="minorEastAsia"/>
        </w:rPr>
      </w:pPr>
    </w:p>
    <w:p w:rsidR="0044313C" w:rsidRDefault="00190330" w:rsidP="00737E28">
      <w:pPr>
        <w:pStyle w:val="3"/>
        <w:spacing w:line="276" w:lineRule="auto"/>
        <w:rPr>
          <w:kern w:val="0"/>
        </w:rPr>
      </w:pPr>
      <w:bookmarkStart w:id="14" w:name="_Toc388350399"/>
      <w:r w:rsidRPr="00072C05">
        <w:rPr>
          <w:kern w:val="0"/>
        </w:rPr>
        <w:t>2.</w:t>
      </w:r>
      <w:r w:rsidR="00E97743">
        <w:rPr>
          <w:rFonts w:hint="eastAsia"/>
          <w:kern w:val="0"/>
        </w:rPr>
        <w:t>2</w:t>
      </w:r>
      <w:r w:rsidRPr="00072C05">
        <w:rPr>
          <w:kern w:val="0"/>
        </w:rPr>
        <w:t xml:space="preserve">.1 </w:t>
      </w:r>
      <w:r w:rsidR="0044313C" w:rsidRPr="00072C05">
        <w:rPr>
          <w:kern w:val="0"/>
        </w:rPr>
        <w:t xml:space="preserve">Detection </w:t>
      </w:r>
      <w:r w:rsidR="00072C05" w:rsidRPr="00072C05">
        <w:rPr>
          <w:kern w:val="0"/>
        </w:rPr>
        <w:t>through</w:t>
      </w:r>
      <w:r w:rsidR="0044313C" w:rsidRPr="00072C05">
        <w:rPr>
          <w:kern w:val="0"/>
        </w:rPr>
        <w:t xml:space="preserve"> </w:t>
      </w:r>
      <w:r w:rsidR="00D46C1E" w:rsidRPr="00072C05">
        <w:rPr>
          <w:kern w:val="0"/>
        </w:rPr>
        <w:t>C</w:t>
      </w:r>
      <w:r w:rsidR="0044313C" w:rsidRPr="00072C05">
        <w:rPr>
          <w:kern w:val="0"/>
        </w:rPr>
        <w:t>olors</w:t>
      </w:r>
      <w:bookmarkEnd w:id="14"/>
    </w:p>
    <w:p w:rsidR="00892A15" w:rsidRDefault="000A67A5" w:rsidP="00892A15">
      <w:pPr>
        <w:rPr>
          <w:rFonts w:eastAsiaTheme="minorEastAsia"/>
          <w:color w:val="000000" w:themeColor="text1"/>
          <w:kern w:val="0"/>
        </w:rPr>
      </w:pPr>
      <w:r>
        <w:rPr>
          <w:rFonts w:eastAsiaTheme="minorEastAsia" w:hint="eastAsia"/>
        </w:rPr>
        <w:t>I</w:t>
      </w:r>
      <w:r w:rsidR="00347584">
        <w:rPr>
          <w:rFonts w:eastAsiaTheme="minorEastAsia" w:hint="eastAsia"/>
        </w:rPr>
        <w:t xml:space="preserve">nformation </w:t>
      </w:r>
      <w:r>
        <w:rPr>
          <w:rFonts w:eastAsiaTheme="minorEastAsia" w:hint="eastAsia"/>
        </w:rPr>
        <w:t xml:space="preserve">transmitted though bright </w:t>
      </w:r>
      <w:r>
        <w:rPr>
          <w:rFonts w:eastAsiaTheme="minorEastAsia"/>
        </w:rPr>
        <w:t>color</w:t>
      </w:r>
      <w:r>
        <w:rPr>
          <w:rFonts w:eastAsiaTheme="minorEastAsia" w:hint="eastAsia"/>
        </w:rPr>
        <w:t xml:space="preserve"> </w:t>
      </w:r>
      <w:r w:rsidR="00892A15">
        <w:t xml:space="preserve">is </w:t>
      </w:r>
      <w:r w:rsidR="0096698B">
        <w:rPr>
          <w:rFonts w:eastAsiaTheme="minorEastAsia" w:hint="eastAsia"/>
        </w:rPr>
        <w:t xml:space="preserve">undoubtedly </w:t>
      </w:r>
      <w:r w:rsidR="00892A15">
        <w:t xml:space="preserve">the most important </w:t>
      </w:r>
      <w:r w:rsidR="00892A15">
        <w:rPr>
          <w:rFonts w:hint="eastAsia"/>
        </w:rPr>
        <w:t xml:space="preserve">and notable </w:t>
      </w:r>
      <w:r w:rsidR="00892A15">
        <w:t>characteristic</w:t>
      </w:r>
      <w:r w:rsidR="00892A15">
        <w:rPr>
          <w:rFonts w:hint="eastAsia"/>
        </w:rPr>
        <w:t xml:space="preserve"> of </w:t>
      </w:r>
      <w:r w:rsidR="00892A15">
        <w:t>traffic signs</w:t>
      </w:r>
      <w:r w:rsidR="00347584">
        <w:rPr>
          <w:rFonts w:eastAsiaTheme="minorEastAsia" w:hint="eastAsia"/>
        </w:rPr>
        <w:t>,</w:t>
      </w:r>
      <w:r w:rsidR="0096698B" w:rsidRPr="0096698B">
        <w:rPr>
          <w:kern w:val="0"/>
        </w:rPr>
        <w:t xml:space="preserve"> </w:t>
      </w:r>
      <w:r w:rsidR="0096698B">
        <w:rPr>
          <w:rFonts w:eastAsiaTheme="minorEastAsia" w:hint="eastAsia"/>
          <w:kern w:val="0"/>
        </w:rPr>
        <w:t>because</w:t>
      </w:r>
      <w:r w:rsidR="0096698B" w:rsidRPr="00072C05">
        <w:rPr>
          <w:kern w:val="0"/>
        </w:rPr>
        <w:t xml:space="preserve"> traffic signs need to be easily perceived by humans</w:t>
      </w:r>
      <w:r w:rsidR="0096698B">
        <w:rPr>
          <w:rFonts w:eastAsiaTheme="minorEastAsia" w:hint="eastAsia"/>
          <w:kern w:val="0"/>
        </w:rPr>
        <w:t xml:space="preserve">. Examples of these </w:t>
      </w:r>
      <w:r w:rsidR="0096698B">
        <w:rPr>
          <w:rFonts w:eastAsiaTheme="minorEastAsia"/>
          <w:kern w:val="0"/>
        </w:rPr>
        <w:t>colors</w:t>
      </w:r>
      <w:r w:rsidR="0096698B">
        <w:rPr>
          <w:rFonts w:eastAsiaTheme="minorEastAsia" w:hint="eastAsia"/>
          <w:kern w:val="0"/>
        </w:rPr>
        <w:t xml:space="preserve"> are</w:t>
      </w:r>
      <w:r w:rsidR="00347584">
        <w:rPr>
          <w:rFonts w:eastAsiaTheme="minorEastAsia" w:hint="eastAsia"/>
        </w:rPr>
        <w:t xml:space="preserve"> </w:t>
      </w:r>
      <w:r w:rsidR="00892A15">
        <w:rPr>
          <w:kern w:val="0"/>
        </w:rPr>
        <w:t>red, blue, and yellow</w:t>
      </w:r>
      <w:r w:rsidR="009C4E02">
        <w:rPr>
          <w:rFonts w:eastAsiaTheme="minorEastAsia" w:hint="eastAsia"/>
          <w:kern w:val="0"/>
        </w:rPr>
        <w:t xml:space="preserve"> [</w:t>
      </w:r>
      <w:r w:rsidR="00E60FFC" w:rsidRPr="00EB58A9">
        <w:rPr>
          <w:rStyle w:val="af5"/>
          <w:rFonts w:eastAsiaTheme="minorEastAsia"/>
          <w:kern w:val="0"/>
          <w:szCs w:val="24"/>
          <w:vertAlign w:val="baseline"/>
        </w:rPr>
        <w:endnoteReference w:id="22"/>
      </w:r>
      <w:r w:rsidR="00E60FFC" w:rsidRPr="00EB58A9">
        <w:rPr>
          <w:rStyle w:val="af5"/>
          <w:rFonts w:eastAsiaTheme="minorEastAsia"/>
          <w:kern w:val="0"/>
          <w:szCs w:val="24"/>
          <w:vertAlign w:val="baseline"/>
        </w:rPr>
        <w:t>]</w:t>
      </w:r>
      <w:r w:rsidR="00347584">
        <w:rPr>
          <w:rFonts w:eastAsiaTheme="minorEastAsia" w:hint="eastAsia"/>
        </w:rPr>
        <w:t>. R</w:t>
      </w:r>
      <w:r w:rsidR="00892A15">
        <w:rPr>
          <w:rFonts w:hint="eastAsia"/>
        </w:rPr>
        <w:t>ecently</w:t>
      </w:r>
      <w:r w:rsidR="0096698B">
        <w:rPr>
          <w:rFonts w:eastAsiaTheme="minorEastAsia" w:hint="eastAsia"/>
        </w:rPr>
        <w:t>,</w:t>
      </w:r>
      <w:r w:rsidR="00892A15">
        <w:rPr>
          <w:rFonts w:hint="eastAsia"/>
        </w:rPr>
        <w:t xml:space="preserve"> </w:t>
      </w:r>
      <w:r w:rsidR="0096698B">
        <w:rPr>
          <w:rFonts w:eastAsiaTheme="minorEastAsia" w:hint="eastAsia"/>
        </w:rPr>
        <w:t xml:space="preserve">the </w:t>
      </w:r>
      <w:r w:rsidR="00892A15">
        <w:rPr>
          <w:rFonts w:hint="eastAsia"/>
        </w:rPr>
        <w:t>TSDR</w:t>
      </w:r>
      <w:r w:rsidR="00892B45">
        <w:rPr>
          <w:rFonts w:eastAsiaTheme="minorEastAsia" w:hint="eastAsia"/>
        </w:rPr>
        <w:t xml:space="preserve"> </w:t>
      </w:r>
      <w:r w:rsidR="00892A15">
        <w:rPr>
          <w:rFonts w:hint="eastAsia"/>
        </w:rPr>
        <w:t>s</w:t>
      </w:r>
      <w:r w:rsidR="00892B45">
        <w:rPr>
          <w:rFonts w:eastAsiaTheme="minorEastAsia" w:hint="eastAsia"/>
        </w:rPr>
        <w:t>ystem</w:t>
      </w:r>
      <w:r w:rsidR="0096698B">
        <w:rPr>
          <w:rFonts w:eastAsiaTheme="minorEastAsia" w:hint="eastAsia"/>
        </w:rPr>
        <w:t xml:space="preserve"> mostly </w:t>
      </w:r>
      <w:r w:rsidR="00892A15">
        <w:rPr>
          <w:rFonts w:hint="eastAsia"/>
        </w:rPr>
        <w:t xml:space="preserve">regarded color analysis as a </w:t>
      </w:r>
      <w:r w:rsidR="00892A15">
        <w:t xml:space="preserve">preliminary basis for </w:t>
      </w:r>
      <w:r w:rsidR="00583E12">
        <w:t xml:space="preserve">segmentation. </w:t>
      </w:r>
      <w:r w:rsidR="00892A15" w:rsidRPr="00072C05">
        <w:rPr>
          <w:kern w:val="0"/>
        </w:rPr>
        <w:t xml:space="preserve">Color-based detection methods are used in order to segment different colors and </w:t>
      </w:r>
      <w:r w:rsidR="0096698B">
        <w:rPr>
          <w:rFonts w:eastAsiaTheme="minorEastAsia" w:hint="eastAsia"/>
          <w:kern w:val="0"/>
        </w:rPr>
        <w:t xml:space="preserve">to </w:t>
      </w:r>
      <w:r w:rsidR="00892A15" w:rsidRPr="00072C05">
        <w:rPr>
          <w:kern w:val="0"/>
        </w:rPr>
        <w:t xml:space="preserve">provide ROIs which </w:t>
      </w:r>
      <w:r w:rsidR="009C4E02">
        <w:rPr>
          <w:rFonts w:eastAsiaTheme="minorEastAsia" w:hint="eastAsia"/>
          <w:kern w:val="0"/>
        </w:rPr>
        <w:t>will</w:t>
      </w:r>
      <w:r w:rsidR="00892A15" w:rsidRPr="00072C05">
        <w:rPr>
          <w:kern w:val="0"/>
        </w:rPr>
        <w:t xml:space="preserve"> </w:t>
      </w:r>
      <w:r w:rsidR="00892A15" w:rsidRPr="00072C05">
        <w:rPr>
          <w:color w:val="000000"/>
          <w:kern w:val="0"/>
        </w:rPr>
        <w:t>facilitate</w:t>
      </w:r>
      <w:r w:rsidR="00892A15" w:rsidRPr="00072C05">
        <w:rPr>
          <w:kern w:val="0"/>
        </w:rPr>
        <w:t xml:space="preserve"> recognition. Color segmentation consists of partitioning an image into subsets of connected pixels that share similar color properties. Detection is often based on a </w:t>
      </w:r>
      <w:r w:rsidR="0096698B">
        <w:rPr>
          <w:rFonts w:eastAsiaTheme="minorEastAsia" w:hint="eastAsia"/>
          <w:kern w:val="0"/>
        </w:rPr>
        <w:t xml:space="preserve">process of </w:t>
      </w:r>
      <w:r w:rsidR="00892A15" w:rsidRPr="00072C05">
        <w:rPr>
          <w:kern w:val="0"/>
        </w:rPr>
        <w:t xml:space="preserve">segmentation which focuses on </w:t>
      </w:r>
      <w:r w:rsidR="009C4E02">
        <w:rPr>
          <w:rFonts w:eastAsiaTheme="minorEastAsia" w:hint="eastAsia"/>
          <w:kern w:val="0"/>
        </w:rPr>
        <w:t xml:space="preserve">similar </w:t>
      </w:r>
      <w:r w:rsidR="00892A15" w:rsidRPr="00072C05">
        <w:rPr>
          <w:kern w:val="0"/>
        </w:rPr>
        <w:t>kind</w:t>
      </w:r>
      <w:r w:rsidR="0096698B">
        <w:rPr>
          <w:rFonts w:eastAsiaTheme="minorEastAsia" w:hint="eastAsia"/>
          <w:kern w:val="0"/>
        </w:rPr>
        <w:t>s</w:t>
      </w:r>
      <w:r w:rsidR="00892A15" w:rsidRPr="00072C05">
        <w:rPr>
          <w:kern w:val="0"/>
        </w:rPr>
        <w:t xml:space="preserve"> of </w:t>
      </w:r>
      <w:r w:rsidR="009C4E02">
        <w:rPr>
          <w:rFonts w:eastAsiaTheme="minorEastAsia" w:hint="eastAsia"/>
          <w:kern w:val="0"/>
        </w:rPr>
        <w:t>properties</w:t>
      </w:r>
      <w:r w:rsidR="0096698B">
        <w:rPr>
          <w:rFonts w:eastAsiaTheme="minorEastAsia" w:hint="eastAsia"/>
          <w:kern w:val="0"/>
        </w:rPr>
        <w:t xml:space="preserve">; </w:t>
      </w:r>
      <w:r w:rsidR="00892A15" w:rsidRPr="00072C05">
        <w:rPr>
          <w:kern w:val="0"/>
        </w:rPr>
        <w:t>and</w:t>
      </w:r>
      <w:r w:rsidR="0096698B">
        <w:rPr>
          <w:rFonts w:eastAsiaTheme="minorEastAsia" w:hint="eastAsia"/>
          <w:kern w:val="0"/>
        </w:rPr>
        <w:t>, it</w:t>
      </w:r>
      <w:r w:rsidR="00892A15" w:rsidRPr="00072C05">
        <w:rPr>
          <w:kern w:val="0"/>
        </w:rPr>
        <w:t xml:space="preserve"> reduces the search space </w:t>
      </w:r>
      <w:r w:rsidR="0096698B">
        <w:rPr>
          <w:rFonts w:eastAsiaTheme="minorEastAsia" w:hint="eastAsia"/>
          <w:kern w:val="0"/>
        </w:rPr>
        <w:t>for</w:t>
      </w:r>
      <w:r w:rsidR="00892A15" w:rsidRPr="00072C05">
        <w:rPr>
          <w:kern w:val="0"/>
        </w:rPr>
        <w:t xml:space="preserve"> finding </w:t>
      </w:r>
      <w:r w:rsidR="00892A15" w:rsidRPr="00072C05">
        <w:rPr>
          <w:color w:val="000000" w:themeColor="text1"/>
          <w:kern w:val="0"/>
        </w:rPr>
        <w:t>ROIs.</w:t>
      </w:r>
    </w:p>
    <w:p w:rsidR="00AE1592" w:rsidRPr="00AE1592" w:rsidRDefault="00AE1592" w:rsidP="00892A15">
      <w:pPr>
        <w:rPr>
          <w:rFonts w:eastAsiaTheme="minorEastAsia"/>
          <w:color w:val="000000" w:themeColor="text1"/>
          <w:kern w:val="0"/>
        </w:rPr>
      </w:pPr>
    </w:p>
    <w:p w:rsidR="00892A15" w:rsidRDefault="00892A15" w:rsidP="008F354F">
      <w:pPr>
        <w:rPr>
          <w:rFonts w:eastAsiaTheme="minorEastAsia"/>
        </w:rPr>
      </w:pPr>
      <w:r>
        <w:rPr>
          <w:rFonts w:hint="eastAsia"/>
        </w:rPr>
        <w:t xml:space="preserve">Some </w:t>
      </w:r>
      <w:r>
        <w:t xml:space="preserve">detection </w:t>
      </w:r>
      <w:r>
        <w:rPr>
          <w:rFonts w:hint="eastAsia"/>
        </w:rPr>
        <w:t>methods are</w:t>
      </w:r>
      <w:r>
        <w:t xml:space="preserve"> </w:t>
      </w:r>
      <w:r>
        <w:rPr>
          <w:rFonts w:hint="eastAsia"/>
        </w:rPr>
        <w:t>used</w:t>
      </w:r>
      <w:r w:rsidR="009C4E02">
        <w:rPr>
          <w:rFonts w:eastAsiaTheme="minorEastAsia" w:hint="eastAsia"/>
        </w:rPr>
        <w:t xml:space="preserve"> </w:t>
      </w:r>
      <w:r w:rsidR="009C4E02">
        <w:rPr>
          <w:rFonts w:eastAsiaTheme="minorEastAsia"/>
        </w:rPr>
        <w:t>commonly</w:t>
      </w:r>
      <w:r w:rsidR="009C4E02">
        <w:rPr>
          <w:rFonts w:eastAsiaTheme="minorEastAsia" w:hint="eastAsia"/>
        </w:rPr>
        <w:t>, such as</w:t>
      </w:r>
      <w:r>
        <w:t xml:space="preserve"> color space threshold segmentation</w:t>
      </w:r>
      <w:r w:rsidR="00393850">
        <w:rPr>
          <w:rFonts w:eastAsiaTheme="minorEastAsia" w:hint="eastAsia"/>
        </w:rPr>
        <w:t xml:space="preserve"> </w:t>
      </w:r>
      <w:r w:rsidR="00E60FFC" w:rsidRPr="00393850">
        <w:rPr>
          <w:rStyle w:val="af5"/>
          <w:vertAlign w:val="baseline"/>
        </w:rPr>
        <w:t>[</w:t>
      </w:r>
      <w:bookmarkStart w:id="15" w:name="_Ref385877759"/>
      <w:r w:rsidR="00E60FFC" w:rsidRPr="00393850">
        <w:rPr>
          <w:rStyle w:val="af5"/>
          <w:vertAlign w:val="baseline"/>
        </w:rPr>
        <w:endnoteReference w:id="23"/>
      </w:r>
      <w:bookmarkEnd w:id="15"/>
      <w:r w:rsidR="001901CA" w:rsidRPr="00393850">
        <w:rPr>
          <w:rFonts w:eastAsiaTheme="minorEastAsia" w:hint="eastAsia"/>
        </w:rPr>
        <w:t>-</w:t>
      </w:r>
      <w:r w:rsidR="00E60FFC" w:rsidRPr="00393850">
        <w:rPr>
          <w:rStyle w:val="af5"/>
          <w:vanish/>
          <w:vertAlign w:val="baseline"/>
        </w:rPr>
        <w:t>]</w:t>
      </w:r>
      <w:r w:rsidR="00E60FFC" w:rsidRPr="00393850">
        <w:rPr>
          <w:rStyle w:val="af5"/>
          <w:rFonts w:eastAsia="宋体" w:cs="Times New Roman"/>
          <w:vanish/>
          <w:kern w:val="0"/>
          <w:szCs w:val="24"/>
          <w:vertAlign w:val="baseline"/>
        </w:rPr>
        <w:t>[</w:t>
      </w:r>
      <w:bookmarkStart w:id="16" w:name="_Ref385877912"/>
      <w:r w:rsidR="00E60FFC" w:rsidRPr="00393850">
        <w:rPr>
          <w:rStyle w:val="af5"/>
          <w:rFonts w:eastAsia="宋体" w:cs="Times New Roman"/>
          <w:vanish/>
          <w:kern w:val="0"/>
          <w:szCs w:val="24"/>
          <w:vertAlign w:val="baseline"/>
        </w:rPr>
        <w:endnoteReference w:id="24"/>
      </w:r>
      <w:bookmarkEnd w:id="16"/>
      <w:r w:rsidR="00E60FFC" w:rsidRPr="00393850">
        <w:rPr>
          <w:rStyle w:val="af5"/>
          <w:rFonts w:eastAsia="宋体" w:cs="Times New Roman"/>
          <w:vanish/>
          <w:kern w:val="0"/>
          <w:szCs w:val="24"/>
          <w:vertAlign w:val="baseline"/>
        </w:rPr>
        <w:t>]</w:t>
      </w:r>
      <w:r w:rsidR="00E60FFC" w:rsidRPr="00393850">
        <w:rPr>
          <w:rStyle w:val="af5"/>
          <w:vanish/>
          <w:vertAlign w:val="baseline"/>
        </w:rPr>
        <w:t>[</w:t>
      </w:r>
      <w:bookmarkStart w:id="17" w:name="_Ref385877918"/>
      <w:r w:rsidR="00E60FFC" w:rsidRPr="00393850">
        <w:rPr>
          <w:rStyle w:val="af5"/>
          <w:vanish/>
          <w:vertAlign w:val="baseline"/>
        </w:rPr>
        <w:endnoteReference w:id="25"/>
      </w:r>
      <w:bookmarkEnd w:id="17"/>
      <w:r w:rsidR="00E60FFC" w:rsidRPr="00393850">
        <w:rPr>
          <w:rStyle w:val="af5"/>
          <w:vanish/>
          <w:vertAlign w:val="baseline"/>
        </w:rPr>
        <w:t>][</w:t>
      </w:r>
      <w:r w:rsidR="00E60FFC" w:rsidRPr="00393850">
        <w:rPr>
          <w:rStyle w:val="af5"/>
          <w:vanish/>
          <w:vertAlign w:val="baseline"/>
        </w:rPr>
        <w:endnoteReference w:id="26"/>
      </w:r>
      <w:r w:rsidR="00E60FFC" w:rsidRPr="00393850">
        <w:rPr>
          <w:rStyle w:val="af5"/>
          <w:vanish/>
          <w:vertAlign w:val="baseline"/>
        </w:rPr>
        <w:t>][</w:t>
      </w:r>
      <w:bookmarkStart w:id="18" w:name="_Ref385878265"/>
      <w:r w:rsidR="00E60FFC" w:rsidRPr="00393850">
        <w:rPr>
          <w:rStyle w:val="af5"/>
          <w:vanish/>
          <w:vertAlign w:val="baseline"/>
        </w:rPr>
        <w:endnoteReference w:id="27"/>
      </w:r>
      <w:bookmarkEnd w:id="18"/>
      <w:r w:rsidR="00E60FFC" w:rsidRPr="00393850">
        <w:rPr>
          <w:rStyle w:val="af5"/>
          <w:vanish/>
          <w:vertAlign w:val="baseline"/>
        </w:rPr>
        <w:t>]</w:t>
      </w:r>
      <w:r w:rsidR="00E60FFC" w:rsidRPr="00393850">
        <w:rPr>
          <w:rStyle w:val="af5"/>
          <w:rFonts w:eastAsia="宋体" w:cs="Times New Roman"/>
          <w:vanish/>
          <w:kern w:val="0"/>
          <w:szCs w:val="24"/>
          <w:vertAlign w:val="baseline"/>
        </w:rPr>
        <w:t>[</w:t>
      </w:r>
      <w:r w:rsidR="00E60FFC" w:rsidRPr="00393850">
        <w:rPr>
          <w:rStyle w:val="af5"/>
          <w:rFonts w:eastAsia="宋体" w:cs="Times New Roman"/>
          <w:vanish/>
          <w:kern w:val="0"/>
          <w:szCs w:val="24"/>
          <w:vertAlign w:val="baseline"/>
        </w:rPr>
        <w:endnoteReference w:id="28"/>
      </w:r>
      <w:r w:rsidR="00E60FFC" w:rsidRPr="00393850">
        <w:rPr>
          <w:rStyle w:val="af5"/>
          <w:rFonts w:eastAsia="宋体" w:cs="Times New Roman"/>
          <w:vanish/>
          <w:kern w:val="0"/>
          <w:szCs w:val="24"/>
          <w:vertAlign w:val="baseline"/>
        </w:rPr>
        <w:t>]</w:t>
      </w:r>
      <w:r w:rsidR="00E60FFC" w:rsidRPr="00393850">
        <w:rPr>
          <w:rStyle w:val="af5"/>
          <w:vanish/>
          <w:vertAlign w:val="baseline"/>
        </w:rPr>
        <w:t>[</w:t>
      </w:r>
      <w:r w:rsidR="00E60FFC" w:rsidRPr="00393850">
        <w:rPr>
          <w:rStyle w:val="af5"/>
          <w:vanish/>
          <w:vertAlign w:val="baseline"/>
        </w:rPr>
        <w:endnoteReference w:id="29"/>
      </w:r>
      <w:r w:rsidR="00E60FFC" w:rsidRPr="00393850">
        <w:rPr>
          <w:rStyle w:val="af5"/>
          <w:vanish/>
          <w:vertAlign w:val="baseline"/>
        </w:rPr>
        <w:t>][</w:t>
      </w:r>
      <w:r w:rsidR="00E60FFC" w:rsidRPr="00393850">
        <w:rPr>
          <w:rStyle w:val="af5"/>
          <w:vertAlign w:val="baseline"/>
        </w:rPr>
        <w:endnoteReference w:id="30"/>
      </w:r>
      <w:r w:rsidR="00E60FFC" w:rsidRPr="00393850">
        <w:rPr>
          <w:rStyle w:val="af5"/>
          <w:vertAlign w:val="baseline"/>
        </w:rPr>
        <w:t>]</w:t>
      </w:r>
      <w:r w:rsidR="009C4E02">
        <w:rPr>
          <w:rFonts w:eastAsiaTheme="minorEastAsia" w:hint="eastAsia"/>
        </w:rPr>
        <w:t xml:space="preserve">, </w:t>
      </w:r>
      <w:proofErr w:type="gramStart"/>
      <w:r w:rsidR="00E143CB">
        <w:t>clusterin</w:t>
      </w:r>
      <w:r w:rsidR="00E143CB">
        <w:rPr>
          <w:rFonts w:eastAsiaTheme="minorEastAsia"/>
        </w:rPr>
        <w:t>g</w:t>
      </w:r>
      <w:r w:rsidR="00E143CB">
        <w:rPr>
          <w:rFonts w:eastAsiaTheme="minorEastAsia" w:hint="eastAsia"/>
        </w:rPr>
        <w:t xml:space="preserve"> </w:t>
      </w:r>
      <w:proofErr w:type="gramEnd"/>
      <w:r w:rsidR="00E60FFC" w:rsidRPr="00393850">
        <w:rPr>
          <w:rStyle w:val="af5"/>
          <w:vertAlign w:val="baseline"/>
        </w:rPr>
        <w:t>[</w:t>
      </w:r>
      <w:r w:rsidR="00E60FFC" w:rsidRPr="00393850">
        <w:rPr>
          <w:rStyle w:val="af5"/>
          <w:vertAlign w:val="baseline"/>
        </w:rPr>
        <w:endnoteReference w:id="31"/>
      </w:r>
      <w:r w:rsidR="00E60FFC" w:rsidRPr="00393850">
        <w:rPr>
          <w:rStyle w:val="af5"/>
          <w:vertAlign w:val="baseline"/>
        </w:rPr>
        <w:t>]</w:t>
      </w:r>
      <w:r>
        <w:t xml:space="preserve">, </w:t>
      </w:r>
      <w:r w:rsidR="00663B5B">
        <w:rPr>
          <w:rFonts w:eastAsiaTheme="minorEastAsia" w:hint="eastAsia"/>
        </w:rPr>
        <w:t xml:space="preserve">the </w:t>
      </w:r>
      <w:r w:rsidR="006C1199">
        <w:t>artificial</w:t>
      </w:r>
      <w:r>
        <w:t xml:space="preserve"> neural network </w:t>
      </w:r>
      <w:r w:rsidR="00663B5B">
        <w:rPr>
          <w:rFonts w:eastAsiaTheme="minorEastAsia" w:hint="eastAsia"/>
        </w:rPr>
        <w:t xml:space="preserve">method </w:t>
      </w:r>
      <w:r w:rsidR="00E60FFC" w:rsidRPr="00393850">
        <w:rPr>
          <w:rStyle w:val="af5"/>
          <w:vertAlign w:val="baseline"/>
        </w:rPr>
        <w:t>[</w:t>
      </w:r>
      <w:r w:rsidR="00E60FFC" w:rsidRPr="00393850">
        <w:rPr>
          <w:rStyle w:val="af5"/>
          <w:vertAlign w:val="baseline"/>
        </w:rPr>
        <w:endnoteReference w:id="32"/>
      </w:r>
      <w:r w:rsidR="00E60FFC" w:rsidRPr="00393850">
        <w:rPr>
          <w:rStyle w:val="af5"/>
          <w:vertAlign w:val="baseline"/>
        </w:rPr>
        <w:t>]</w:t>
      </w:r>
      <w:r w:rsidR="00393850">
        <w:rPr>
          <w:rFonts w:eastAsiaTheme="minorEastAsia" w:hint="eastAsia"/>
        </w:rPr>
        <w:t xml:space="preserve">, </w:t>
      </w:r>
      <w:r w:rsidR="00E60FFC" w:rsidRPr="00393850">
        <w:rPr>
          <w:rStyle w:val="af5"/>
          <w:rFonts w:eastAsia="宋体" w:cs="Times New Roman"/>
          <w:kern w:val="0"/>
          <w:szCs w:val="24"/>
          <w:vertAlign w:val="baseline"/>
        </w:rPr>
        <w:t>[</w:t>
      </w:r>
      <w:r w:rsidR="00E60FFC" w:rsidRPr="00393850">
        <w:rPr>
          <w:rStyle w:val="af5"/>
          <w:rFonts w:eastAsia="宋体" w:cs="Times New Roman"/>
          <w:kern w:val="0"/>
          <w:szCs w:val="24"/>
          <w:vertAlign w:val="baseline"/>
        </w:rPr>
        <w:endnoteReference w:id="33"/>
      </w:r>
      <w:r w:rsidR="00E60FFC" w:rsidRPr="00393850">
        <w:rPr>
          <w:rStyle w:val="af5"/>
          <w:rFonts w:eastAsia="宋体" w:cs="Times New Roman"/>
          <w:kern w:val="0"/>
          <w:szCs w:val="24"/>
          <w:vertAlign w:val="baseline"/>
        </w:rPr>
        <w:t>]</w:t>
      </w:r>
      <w:r w:rsidR="003B0E5C">
        <w:rPr>
          <w:rFonts w:eastAsiaTheme="minorEastAsia" w:hint="eastAsia"/>
        </w:rPr>
        <w:t>,</w:t>
      </w:r>
      <w:r>
        <w:t xml:space="preserve"> </w:t>
      </w:r>
      <w:r w:rsidR="00663B5B">
        <w:rPr>
          <w:rFonts w:eastAsiaTheme="minorEastAsia" w:hint="eastAsia"/>
        </w:rPr>
        <w:t xml:space="preserve">the </w:t>
      </w:r>
      <w:r>
        <w:t>color index</w:t>
      </w:r>
      <w:r w:rsidR="00393850">
        <w:rPr>
          <w:rFonts w:eastAsiaTheme="minorEastAsia" w:hint="eastAsia"/>
        </w:rPr>
        <w:t xml:space="preserve"> </w:t>
      </w:r>
      <w:r w:rsidR="00663B5B">
        <w:rPr>
          <w:rFonts w:eastAsiaTheme="minorEastAsia" w:hint="eastAsia"/>
        </w:rPr>
        <w:t xml:space="preserve">approach </w:t>
      </w:r>
      <w:r w:rsidR="00E60FFC" w:rsidRPr="00393850">
        <w:rPr>
          <w:rStyle w:val="af5"/>
          <w:vertAlign w:val="baseline"/>
        </w:rPr>
        <w:t>[</w:t>
      </w:r>
      <w:r w:rsidR="00E60FFC" w:rsidRPr="00393850">
        <w:rPr>
          <w:rStyle w:val="af5"/>
          <w:vertAlign w:val="baseline"/>
        </w:rPr>
        <w:endnoteReference w:id="34"/>
      </w:r>
      <w:r w:rsidR="00E60FFC" w:rsidRPr="00393850">
        <w:rPr>
          <w:rStyle w:val="af5"/>
          <w:vertAlign w:val="baseline"/>
        </w:rPr>
        <w:t>]</w:t>
      </w:r>
      <w:r>
        <w:t>, regional division</w:t>
      </w:r>
      <w:r w:rsidR="00393850">
        <w:rPr>
          <w:rFonts w:eastAsiaTheme="minorEastAsia" w:hint="eastAsia"/>
        </w:rPr>
        <w:t xml:space="preserve"> </w:t>
      </w:r>
      <w:r w:rsidR="00E60FFC" w:rsidRPr="00393850">
        <w:rPr>
          <w:rStyle w:val="af5"/>
          <w:vertAlign w:val="baseline"/>
        </w:rPr>
        <w:t>[</w:t>
      </w:r>
      <w:bookmarkStart w:id="19" w:name="_Ref385875303"/>
      <w:r w:rsidR="00E60FFC" w:rsidRPr="00393850">
        <w:rPr>
          <w:rStyle w:val="af5"/>
          <w:vertAlign w:val="baseline"/>
        </w:rPr>
        <w:endnoteReference w:id="35"/>
      </w:r>
      <w:bookmarkEnd w:id="19"/>
      <w:r w:rsidR="00E60FFC" w:rsidRPr="00393850">
        <w:rPr>
          <w:rStyle w:val="af5"/>
          <w:vertAlign w:val="baseline"/>
        </w:rPr>
        <w:t>]</w:t>
      </w:r>
      <w:r>
        <w:t xml:space="preserve"> and other methods.</w:t>
      </w:r>
    </w:p>
    <w:p w:rsidR="00892A15" w:rsidRDefault="00892A15" w:rsidP="00AE1592">
      <w:pPr>
        <w:rPr>
          <w:rFonts w:eastAsiaTheme="minorEastAsia"/>
        </w:rPr>
      </w:pPr>
      <w:r>
        <w:br/>
        <w:t>Color segmentation threshold</w:t>
      </w:r>
      <w:r>
        <w:rPr>
          <w:rFonts w:hint="eastAsia"/>
        </w:rPr>
        <w:t>s</w:t>
      </w:r>
      <w:r>
        <w:t xml:space="preserve"> </w:t>
      </w:r>
      <w:r w:rsidR="00663B5B">
        <w:rPr>
          <w:rFonts w:eastAsiaTheme="minorEastAsia" w:hint="eastAsia"/>
        </w:rPr>
        <w:t>are</w:t>
      </w:r>
      <w:r>
        <w:t xml:space="preserve"> the most common</w:t>
      </w:r>
      <w:r w:rsidR="009C4E02">
        <w:t xml:space="preserve"> method</w:t>
      </w:r>
      <w:r w:rsidR="00663B5B">
        <w:rPr>
          <w:rFonts w:eastAsiaTheme="minorEastAsia" w:hint="eastAsia"/>
        </w:rPr>
        <w:t>.</w:t>
      </w:r>
      <w:r w:rsidR="009C4E02">
        <w:t xml:space="preserve"> </w:t>
      </w:r>
      <w:r w:rsidR="00663B5B">
        <w:rPr>
          <w:rFonts w:eastAsiaTheme="minorEastAsia" w:hint="eastAsia"/>
        </w:rPr>
        <w:t>Though</w:t>
      </w:r>
      <w:r w:rsidR="009C4E02">
        <w:t xml:space="preserve"> a </w:t>
      </w:r>
      <w:r w:rsidR="001E4257">
        <w:rPr>
          <w:rFonts w:eastAsiaTheme="minorEastAsia" w:hint="eastAsia"/>
        </w:rPr>
        <w:t>series</w:t>
      </w:r>
      <w:r w:rsidR="009C4E02">
        <w:t xml:space="preserve"> </w:t>
      </w:r>
      <w:r w:rsidR="001E4257">
        <w:rPr>
          <w:rFonts w:eastAsiaTheme="minorEastAsia" w:hint="eastAsia"/>
        </w:rPr>
        <w:t xml:space="preserve">of </w:t>
      </w:r>
      <w:r w:rsidR="009C4E02">
        <w:t>threshold</w:t>
      </w:r>
      <w:r w:rsidR="001E4257">
        <w:rPr>
          <w:rFonts w:eastAsiaTheme="minorEastAsia" w:hint="eastAsia"/>
        </w:rPr>
        <w:t>s</w:t>
      </w:r>
      <w:r>
        <w:t xml:space="preserve">, </w:t>
      </w:r>
      <w:r w:rsidR="00663B5B">
        <w:rPr>
          <w:rFonts w:eastAsiaTheme="minorEastAsia" w:hint="eastAsia"/>
        </w:rPr>
        <w:t>an</w:t>
      </w:r>
      <w:r w:rsidR="001E4257">
        <w:rPr>
          <w:rFonts w:eastAsiaTheme="minorEastAsia" w:hint="eastAsia"/>
        </w:rPr>
        <w:t xml:space="preserve"> </w:t>
      </w:r>
      <w:r>
        <w:t>image</w:t>
      </w:r>
      <w:r w:rsidR="001E4257">
        <w:rPr>
          <w:rFonts w:eastAsiaTheme="minorEastAsia" w:hint="eastAsia"/>
        </w:rPr>
        <w:t xml:space="preserve"> is </w:t>
      </w:r>
      <w:r>
        <w:t>divided into</w:t>
      </w:r>
      <w:r>
        <w:rPr>
          <w:rFonts w:hint="eastAsia"/>
        </w:rPr>
        <w:t xml:space="preserve"> </w:t>
      </w:r>
      <w:r w:rsidR="009C4E02">
        <w:rPr>
          <w:rFonts w:eastAsiaTheme="minorEastAsia" w:hint="eastAsia"/>
        </w:rPr>
        <w:t xml:space="preserve">ROIs </w:t>
      </w:r>
      <w:r w:rsidR="00663B5B">
        <w:rPr>
          <w:rFonts w:eastAsiaTheme="minorEastAsia" w:hint="eastAsia"/>
        </w:rPr>
        <w:t xml:space="preserve">distinguished by </w:t>
      </w:r>
      <w:r w:rsidR="00061B86">
        <w:rPr>
          <w:rFonts w:eastAsiaTheme="minorEastAsia" w:hint="eastAsia"/>
        </w:rPr>
        <w:t xml:space="preserve">different </w:t>
      </w:r>
      <w:r w:rsidR="00663B5B">
        <w:rPr>
          <w:rFonts w:eastAsiaTheme="minorEastAsia" w:hint="eastAsia"/>
        </w:rPr>
        <w:t>colors;</w:t>
      </w:r>
      <w:r w:rsidR="009C4E02">
        <w:rPr>
          <w:rFonts w:eastAsiaTheme="minorEastAsia" w:hint="eastAsia"/>
        </w:rPr>
        <w:t xml:space="preserve"> </w:t>
      </w:r>
      <w:r w:rsidR="00F51359">
        <w:rPr>
          <w:rFonts w:eastAsiaTheme="minorEastAsia" w:hint="eastAsia"/>
        </w:rPr>
        <w:t>t</w:t>
      </w:r>
      <w:r>
        <w:t>his method is simple</w:t>
      </w:r>
      <w:r w:rsidR="009C4E02">
        <w:rPr>
          <w:rFonts w:eastAsiaTheme="minorEastAsia" w:hint="eastAsia"/>
        </w:rPr>
        <w:t xml:space="preserve"> </w:t>
      </w:r>
      <w:r w:rsidR="00663B5B">
        <w:rPr>
          <w:rFonts w:eastAsiaTheme="minorEastAsia" w:hint="eastAsia"/>
        </w:rPr>
        <w:t>and requires</w:t>
      </w:r>
      <w:r w:rsidR="00061B86">
        <w:rPr>
          <w:rFonts w:eastAsiaTheme="minorEastAsia" w:hint="eastAsia"/>
        </w:rPr>
        <w:t xml:space="preserve"> </w:t>
      </w:r>
      <w:r>
        <w:rPr>
          <w:rFonts w:hint="eastAsia"/>
        </w:rPr>
        <w:t>less</w:t>
      </w:r>
      <w:r w:rsidR="009C4E02">
        <w:t xml:space="preserve"> computation.</w:t>
      </w:r>
      <w:r w:rsidR="009C4E02">
        <w:rPr>
          <w:rFonts w:eastAsiaTheme="minorEastAsia" w:hint="eastAsia"/>
        </w:rPr>
        <w:t xml:space="preserve"> </w:t>
      </w:r>
      <w:r>
        <w:t xml:space="preserve">However, </w:t>
      </w:r>
      <w:r w:rsidR="009C4E02">
        <w:rPr>
          <w:rFonts w:eastAsiaTheme="minorEastAsia" w:hint="eastAsia"/>
        </w:rPr>
        <w:t xml:space="preserve">a series </w:t>
      </w:r>
      <w:r w:rsidR="001E4257">
        <w:rPr>
          <w:rFonts w:eastAsiaTheme="minorEastAsia" w:hint="eastAsia"/>
        </w:rPr>
        <w:t xml:space="preserve">of </w:t>
      </w:r>
      <w:r>
        <w:t>threshold</w:t>
      </w:r>
      <w:r w:rsidR="001E4257">
        <w:rPr>
          <w:rFonts w:eastAsiaTheme="minorEastAsia" w:hint="eastAsia"/>
        </w:rPr>
        <w:t>s</w:t>
      </w:r>
      <w:r>
        <w:t xml:space="preserve"> </w:t>
      </w:r>
      <w:r>
        <w:rPr>
          <w:rFonts w:hint="eastAsia"/>
        </w:rPr>
        <w:t xml:space="preserve">is </w:t>
      </w:r>
      <w:r>
        <w:rPr>
          <w:rFonts w:hint="eastAsia"/>
        </w:rPr>
        <w:lastRenderedPageBreak/>
        <w:t xml:space="preserve">hard to control and when </w:t>
      </w:r>
      <w:r w:rsidR="001E4257">
        <w:rPr>
          <w:rFonts w:eastAsiaTheme="minorEastAsia" w:hint="eastAsia"/>
        </w:rPr>
        <w:t xml:space="preserve">the images </w:t>
      </w:r>
      <w:r w:rsidR="00061B86">
        <w:rPr>
          <w:rFonts w:eastAsiaTheme="minorEastAsia" w:hint="eastAsia"/>
        </w:rPr>
        <w:t xml:space="preserve">are </w:t>
      </w:r>
      <w:r>
        <w:t>affect</w:t>
      </w:r>
      <w:r w:rsidR="00061B86">
        <w:rPr>
          <w:rFonts w:eastAsiaTheme="minorEastAsia" w:hint="eastAsia"/>
        </w:rPr>
        <w:t>ed</w:t>
      </w:r>
      <w:r>
        <w:rPr>
          <w:rFonts w:hint="eastAsia"/>
        </w:rPr>
        <w:t xml:space="preserve"> by </w:t>
      </w:r>
      <w:r>
        <w:t>light and other factors</w:t>
      </w:r>
      <w:r w:rsidR="001E4257">
        <w:rPr>
          <w:rFonts w:eastAsiaTheme="minorEastAsia" w:hint="eastAsia"/>
        </w:rPr>
        <w:t xml:space="preserve">, </w:t>
      </w:r>
      <w:r w:rsidR="00061B86">
        <w:rPr>
          <w:rFonts w:eastAsiaTheme="minorEastAsia" w:hint="eastAsia"/>
        </w:rPr>
        <w:t xml:space="preserve">on the impacted </w:t>
      </w:r>
      <w:r w:rsidR="001E4257">
        <w:rPr>
          <w:rFonts w:eastAsiaTheme="minorEastAsia" w:hint="eastAsia"/>
        </w:rPr>
        <w:t xml:space="preserve">segment will </w:t>
      </w:r>
      <w:r w:rsidR="00061B86">
        <w:rPr>
          <w:rFonts w:eastAsiaTheme="minorEastAsia"/>
        </w:rPr>
        <w:t>result</w:t>
      </w:r>
      <w:r w:rsidR="00061B86">
        <w:rPr>
          <w:rFonts w:eastAsiaTheme="minorEastAsia" w:hint="eastAsia"/>
        </w:rPr>
        <w:t xml:space="preserve"> in a low level of</w:t>
      </w:r>
      <w:r w:rsidR="001E4257">
        <w:rPr>
          <w:rFonts w:eastAsiaTheme="minorEastAsia" w:hint="eastAsia"/>
        </w:rPr>
        <w:t xml:space="preserve"> robustness.</w:t>
      </w:r>
      <w:r>
        <w:t xml:space="preserve"> </w:t>
      </w:r>
    </w:p>
    <w:p w:rsidR="00892A15" w:rsidRPr="001E4257" w:rsidRDefault="00892A15" w:rsidP="00892A15">
      <w:pPr>
        <w:rPr>
          <w:rFonts w:eastAsiaTheme="minorEastAsia"/>
        </w:rPr>
      </w:pPr>
    </w:p>
    <w:p w:rsidR="000C6474" w:rsidRPr="00892A15" w:rsidRDefault="00892A15" w:rsidP="008F354F">
      <w:r>
        <w:t xml:space="preserve">The main </w:t>
      </w:r>
      <w:r w:rsidR="00061B86">
        <w:rPr>
          <w:rFonts w:eastAsiaTheme="minorEastAsia" w:hint="eastAsia"/>
        </w:rPr>
        <w:t>approach</w:t>
      </w:r>
      <w:r>
        <w:t xml:space="preserve"> to improve </w:t>
      </w:r>
      <w:r w:rsidR="001E4257">
        <w:rPr>
          <w:rFonts w:eastAsiaTheme="minorEastAsia" w:hint="eastAsia"/>
        </w:rPr>
        <w:t xml:space="preserve">this situation </w:t>
      </w:r>
      <w:r>
        <w:rPr>
          <w:rFonts w:hint="eastAsia"/>
        </w:rPr>
        <w:t>is from the aspect</w:t>
      </w:r>
      <w:r>
        <w:t xml:space="preserve"> </w:t>
      </w:r>
      <w:r>
        <w:rPr>
          <w:rFonts w:hint="eastAsia"/>
        </w:rPr>
        <w:t xml:space="preserve">of </w:t>
      </w:r>
      <w:r w:rsidR="00061B86">
        <w:rPr>
          <w:rFonts w:eastAsiaTheme="minorEastAsia" w:hint="eastAsia"/>
        </w:rPr>
        <w:t>c</w:t>
      </w:r>
      <w:r>
        <w:t xml:space="preserve">olor space </w:t>
      </w:r>
      <w:r w:rsidR="00061B86">
        <w:rPr>
          <w:rFonts w:eastAsiaTheme="minorEastAsia" w:hint="eastAsia"/>
        </w:rPr>
        <w:t xml:space="preserve">selection </w:t>
      </w:r>
      <w:r>
        <w:t>and thresholds</w:t>
      </w:r>
      <w:r>
        <w:rPr>
          <w:rFonts w:hint="eastAsia"/>
        </w:rPr>
        <w:t>.</w:t>
      </w:r>
      <w:r>
        <w:rPr>
          <w:rFonts w:eastAsiaTheme="minorEastAsia" w:hint="eastAsia"/>
        </w:rPr>
        <w:t xml:space="preserve"> </w:t>
      </w:r>
      <w:r w:rsidR="00061B86">
        <w:rPr>
          <w:rFonts w:eastAsiaTheme="minorEastAsia" w:hint="eastAsia"/>
        </w:rPr>
        <w:t>T</w:t>
      </w:r>
      <w:r>
        <w:t xml:space="preserve">he </w:t>
      </w:r>
      <w:r w:rsidR="001E4257">
        <w:rPr>
          <w:rFonts w:eastAsiaTheme="minorEastAsia" w:hint="eastAsia"/>
        </w:rPr>
        <w:t xml:space="preserve">object </w:t>
      </w:r>
      <w:r>
        <w:t xml:space="preserve">color </w:t>
      </w:r>
      <w:r w:rsidR="001E4257">
        <w:rPr>
          <w:rFonts w:eastAsiaTheme="minorEastAsia" w:hint="eastAsia"/>
        </w:rPr>
        <w:t>in</w:t>
      </w:r>
      <w:r>
        <w:t xml:space="preserve"> </w:t>
      </w:r>
      <w:r w:rsidR="00061B86">
        <w:rPr>
          <w:rFonts w:eastAsiaTheme="minorEastAsia" w:hint="eastAsia"/>
        </w:rPr>
        <w:t xml:space="preserve">an </w:t>
      </w:r>
      <w:r>
        <w:t xml:space="preserve">image is actually the color </w:t>
      </w:r>
      <w:r w:rsidR="00061B86">
        <w:rPr>
          <w:rFonts w:eastAsiaTheme="minorEastAsia" w:hint="eastAsia"/>
        </w:rPr>
        <w:t xml:space="preserve">luminance </w:t>
      </w:r>
      <w:r>
        <w:t xml:space="preserve">reflected </w:t>
      </w:r>
      <w:r>
        <w:rPr>
          <w:rFonts w:hint="eastAsia"/>
        </w:rPr>
        <w:t>under</w:t>
      </w:r>
      <w:r>
        <w:t xml:space="preserve"> the </w:t>
      </w:r>
      <w:r w:rsidR="001E4257">
        <w:rPr>
          <w:rFonts w:eastAsiaTheme="minorEastAsia" w:hint="eastAsia"/>
        </w:rPr>
        <w:t>light</w:t>
      </w:r>
      <w:r>
        <w:t xml:space="preserve"> </w:t>
      </w:r>
      <w:r w:rsidR="001A4034">
        <w:t>source</w:t>
      </w:r>
      <w:r w:rsidR="00061B86">
        <w:rPr>
          <w:rFonts w:eastAsiaTheme="minorEastAsia" w:hint="eastAsia"/>
        </w:rPr>
        <w:t>;</w:t>
      </w:r>
      <w:r w:rsidR="001A4034">
        <w:t xml:space="preserve"> </w:t>
      </w:r>
      <w:r w:rsidR="00061B86">
        <w:rPr>
          <w:rFonts w:eastAsiaTheme="minorEastAsia" w:hint="eastAsia"/>
        </w:rPr>
        <w:t>t</w:t>
      </w:r>
      <w:r>
        <w:t>he</w:t>
      </w:r>
      <w:r>
        <w:rPr>
          <w:rFonts w:hint="eastAsia"/>
        </w:rPr>
        <w:t xml:space="preserve"> color </w:t>
      </w:r>
      <w:r w:rsidR="00061B86">
        <w:rPr>
          <w:rFonts w:eastAsiaTheme="minorEastAsia" w:hint="eastAsia"/>
        </w:rPr>
        <w:t xml:space="preserve">of an object </w:t>
      </w:r>
      <w:r>
        <w:t>depends on the location and intensity of the light source</w:t>
      </w:r>
      <w:r>
        <w:rPr>
          <w:rFonts w:hint="eastAsia"/>
        </w:rPr>
        <w:t>s</w:t>
      </w:r>
      <w:r w:rsidR="001E4257">
        <w:rPr>
          <w:rFonts w:eastAsiaTheme="minorEastAsia" w:hint="eastAsia"/>
        </w:rPr>
        <w:t>.</w:t>
      </w:r>
      <w:r>
        <w:t xml:space="preserve"> </w:t>
      </w:r>
      <w:r w:rsidR="001E4257">
        <w:rPr>
          <w:rFonts w:eastAsiaTheme="minorEastAsia" w:hint="eastAsia"/>
        </w:rPr>
        <w:t>M</w:t>
      </w:r>
      <w:r>
        <w:t>any rese</w:t>
      </w:r>
      <w:r w:rsidR="00DA51EC">
        <w:t>arch</w:t>
      </w:r>
      <w:r w:rsidR="001E4257">
        <w:rPr>
          <w:rFonts w:eastAsiaTheme="minorEastAsia" w:hint="eastAsia"/>
        </w:rPr>
        <w:t>ers</w:t>
      </w:r>
      <w:r w:rsidR="001E4257">
        <w:t xml:space="preserve"> </w:t>
      </w:r>
      <w:r w:rsidR="00061B86">
        <w:rPr>
          <w:rFonts w:eastAsiaTheme="minorEastAsia" w:hint="eastAsia"/>
        </w:rPr>
        <w:t xml:space="preserve">are </w:t>
      </w:r>
      <w:r w:rsidR="001E4257">
        <w:t>dedicated to finding</w:t>
      </w:r>
      <w:r w:rsidR="001E4257">
        <w:rPr>
          <w:rFonts w:eastAsiaTheme="minorEastAsia" w:hint="eastAsia"/>
        </w:rPr>
        <w:t xml:space="preserve"> </w:t>
      </w:r>
      <w:r>
        <w:t>color</w:t>
      </w:r>
      <w:r>
        <w:rPr>
          <w:rFonts w:hint="eastAsia"/>
        </w:rPr>
        <w:t xml:space="preserve"> </w:t>
      </w:r>
      <w:r w:rsidR="00F51359">
        <w:rPr>
          <w:rFonts w:eastAsiaTheme="minorEastAsia" w:hint="eastAsia"/>
        </w:rPr>
        <w:t>i</w:t>
      </w:r>
      <w:r w:rsidR="001E4257">
        <w:t>nvariance</w:t>
      </w:r>
      <w:r>
        <w:rPr>
          <w:rFonts w:eastAsiaTheme="minorEastAsia" w:hint="eastAsia"/>
        </w:rPr>
        <w:t>.</w:t>
      </w:r>
      <w:r>
        <w:t xml:space="preserve"> </w:t>
      </w:r>
      <w:r w:rsidR="00981B19" w:rsidRPr="0097670C">
        <w:rPr>
          <w:color w:val="000000"/>
          <w:kern w:val="0"/>
          <w:szCs w:val="24"/>
        </w:rPr>
        <w:t>The color</w:t>
      </w:r>
      <w:r w:rsidR="001E4257">
        <w:rPr>
          <w:rFonts w:eastAsiaTheme="minorEastAsia" w:hint="eastAsia"/>
          <w:color w:val="000000"/>
          <w:kern w:val="0"/>
          <w:szCs w:val="24"/>
        </w:rPr>
        <w:t xml:space="preserve"> </w:t>
      </w:r>
      <w:r w:rsidR="003925BC">
        <w:rPr>
          <w:rFonts w:eastAsiaTheme="minorEastAsia" w:hint="eastAsia"/>
          <w:color w:val="000000"/>
          <w:kern w:val="0"/>
          <w:szCs w:val="24"/>
        </w:rPr>
        <w:t>space</w:t>
      </w:r>
      <w:r w:rsidR="00981B19" w:rsidRPr="0097670C">
        <w:rPr>
          <w:color w:val="000000"/>
          <w:kern w:val="0"/>
          <w:szCs w:val="24"/>
        </w:rPr>
        <w:t xml:space="preserve"> </w:t>
      </w:r>
      <w:r w:rsidR="00061B86">
        <w:rPr>
          <w:rFonts w:eastAsiaTheme="minorEastAsia" w:hint="eastAsia"/>
          <w:color w:val="000000"/>
          <w:kern w:val="0"/>
          <w:szCs w:val="24"/>
        </w:rPr>
        <w:t xml:space="preserve">makes evident </w:t>
      </w:r>
      <w:r w:rsidR="00981B19" w:rsidRPr="0097670C">
        <w:rPr>
          <w:color w:val="000000"/>
          <w:kern w:val="0"/>
          <w:szCs w:val="24"/>
        </w:rPr>
        <w:t>coordinate system and subspace</w:t>
      </w:r>
      <w:r w:rsidR="001E4257">
        <w:rPr>
          <w:rFonts w:eastAsiaTheme="minorEastAsia" w:hint="eastAsia"/>
          <w:color w:val="000000"/>
          <w:kern w:val="0"/>
          <w:szCs w:val="24"/>
        </w:rPr>
        <w:t xml:space="preserve"> </w:t>
      </w:r>
      <w:r w:rsidR="00981B19" w:rsidRPr="0097670C">
        <w:rPr>
          <w:color w:val="000000"/>
          <w:kern w:val="0"/>
          <w:szCs w:val="24"/>
        </w:rPr>
        <w:t>before such kinds of segmentation are use</w:t>
      </w:r>
      <w:r w:rsidR="003925BC">
        <w:rPr>
          <w:rFonts w:eastAsiaTheme="minorEastAsia" w:hint="eastAsia"/>
          <w:color w:val="000000"/>
          <w:kern w:val="0"/>
          <w:szCs w:val="24"/>
        </w:rPr>
        <w:t>d.</w:t>
      </w:r>
      <w:r w:rsidR="003925BC">
        <w:rPr>
          <w:rFonts w:eastAsiaTheme="minorEastAsia" w:hint="eastAsia"/>
          <w:kern w:val="0"/>
          <w:szCs w:val="24"/>
        </w:rPr>
        <w:t xml:space="preserve"> </w:t>
      </w:r>
      <w:r w:rsidR="000C6474" w:rsidRPr="0097670C">
        <w:rPr>
          <w:kern w:val="0"/>
          <w:szCs w:val="24"/>
        </w:rPr>
        <w:t xml:space="preserve">The </w:t>
      </w:r>
      <w:r w:rsidR="00061B86">
        <w:rPr>
          <w:rFonts w:eastAsiaTheme="minorEastAsia" w:hint="eastAsia"/>
          <w:kern w:val="0"/>
          <w:szCs w:val="24"/>
        </w:rPr>
        <w:t>choice</w:t>
      </w:r>
      <w:r w:rsidR="00061B86">
        <w:rPr>
          <w:kern w:val="0"/>
          <w:szCs w:val="24"/>
        </w:rPr>
        <w:t xml:space="preserve"> of</w:t>
      </w:r>
      <w:r w:rsidR="00061B86">
        <w:rPr>
          <w:rFonts w:eastAsiaTheme="minorEastAsia" w:hint="eastAsia"/>
          <w:kern w:val="0"/>
          <w:szCs w:val="24"/>
        </w:rPr>
        <w:t xml:space="preserve"> a </w:t>
      </w:r>
      <w:r w:rsidR="00C6586F" w:rsidRPr="0097670C">
        <w:rPr>
          <w:kern w:val="0"/>
          <w:szCs w:val="24"/>
        </w:rPr>
        <w:t>suitable</w:t>
      </w:r>
      <w:r w:rsidR="000C6474" w:rsidRPr="0097670C">
        <w:rPr>
          <w:kern w:val="0"/>
          <w:szCs w:val="24"/>
        </w:rPr>
        <w:t xml:space="preserve"> color space is </w:t>
      </w:r>
      <w:r w:rsidR="00C6586F" w:rsidRPr="0097670C">
        <w:rPr>
          <w:kern w:val="0"/>
          <w:szCs w:val="24"/>
        </w:rPr>
        <w:t xml:space="preserve">very </w:t>
      </w:r>
      <w:r w:rsidR="00D82932" w:rsidRPr="0097670C">
        <w:rPr>
          <w:kern w:val="0"/>
          <w:szCs w:val="24"/>
        </w:rPr>
        <w:t>important;</w:t>
      </w:r>
      <w:r w:rsidR="00C6586F" w:rsidRPr="0097670C">
        <w:rPr>
          <w:kern w:val="0"/>
          <w:szCs w:val="24"/>
        </w:rPr>
        <w:t xml:space="preserve"> it will </w:t>
      </w:r>
      <w:r w:rsidR="000C6474" w:rsidRPr="0097670C">
        <w:rPr>
          <w:kern w:val="0"/>
          <w:szCs w:val="24"/>
        </w:rPr>
        <w:t xml:space="preserve">affect the detection result. Different color spaces are used in </w:t>
      </w:r>
      <w:r w:rsidR="00981B19" w:rsidRPr="0097670C">
        <w:rPr>
          <w:color w:val="000000" w:themeColor="text1"/>
          <w:kern w:val="0"/>
          <w:szCs w:val="24"/>
        </w:rPr>
        <w:t>much of the literature</w:t>
      </w:r>
      <w:r w:rsidR="00393850">
        <w:rPr>
          <w:rFonts w:eastAsiaTheme="minorEastAsia" w:hint="eastAsia"/>
          <w:color w:val="000000" w:themeColor="text1"/>
          <w:kern w:val="0"/>
          <w:szCs w:val="24"/>
        </w:rPr>
        <w:t xml:space="preserve"> </w:t>
      </w:r>
      <w:r w:rsidR="00B44E76" w:rsidRPr="00393850">
        <w:rPr>
          <w:rFonts w:hint="eastAsia"/>
          <w:color w:val="000000" w:themeColor="text1"/>
          <w:kern w:val="0"/>
          <w:szCs w:val="24"/>
        </w:rPr>
        <w:t>[</w:t>
      </w:r>
      <w:fldSimple w:instr=" NOTEREF _Ref384044499 \f \h  \* MERGEFORMAT ">
        <w:r w:rsidR="00AE69A1" w:rsidRPr="00AE69A1">
          <w:rPr>
            <w:rStyle w:val="af5"/>
            <w:rFonts w:cs="Times New Roman"/>
            <w:color w:val="000000" w:themeColor="text1"/>
            <w:szCs w:val="24"/>
            <w:vertAlign w:val="baseline"/>
          </w:rPr>
          <w:t>52</w:t>
        </w:r>
      </w:fldSimple>
      <w:r w:rsidR="00AC3946" w:rsidRPr="00393850">
        <w:rPr>
          <w:color w:val="000000" w:themeColor="text1"/>
          <w:kern w:val="0"/>
          <w:szCs w:val="24"/>
        </w:rPr>
        <w:t>-</w:t>
      </w:r>
      <w:fldSimple w:instr=" NOTEREF _Ref384910279 \f \h  \* MERGEFORMAT ">
        <w:r w:rsidR="00AE69A1" w:rsidRPr="00AE69A1">
          <w:rPr>
            <w:rStyle w:val="af5"/>
            <w:rFonts w:cs="Times New Roman"/>
            <w:vanish/>
            <w:color w:val="000000" w:themeColor="text1"/>
            <w:szCs w:val="24"/>
            <w:vertAlign w:val="baseline"/>
          </w:rPr>
          <w:t>53</w:t>
        </w:r>
      </w:fldSimple>
      <w:fldSimple w:instr=" NOTEREF _Ref384910281 \f \h  \* MERGEFORMAT ">
        <w:r w:rsidR="00AE69A1" w:rsidRPr="00AE69A1">
          <w:rPr>
            <w:rStyle w:val="af5"/>
            <w:rFonts w:cs="Times New Roman"/>
            <w:vanish/>
            <w:color w:val="000000" w:themeColor="text1"/>
            <w:szCs w:val="24"/>
            <w:vertAlign w:val="baseline"/>
          </w:rPr>
          <w:t>54</w:t>
        </w:r>
      </w:fldSimple>
      <w:fldSimple w:instr=" NOTEREF _Ref384910283 \f \h  \* MERGEFORMAT ">
        <w:r w:rsidR="00AE69A1" w:rsidRPr="00AE69A1">
          <w:rPr>
            <w:rStyle w:val="af5"/>
            <w:rFonts w:cs="Times New Roman"/>
            <w:vanish/>
            <w:color w:val="000000" w:themeColor="text1"/>
            <w:szCs w:val="24"/>
            <w:vertAlign w:val="baseline"/>
          </w:rPr>
          <w:t>55</w:t>
        </w:r>
      </w:fldSimple>
      <w:fldSimple w:instr=" NOTEREF _Ref383788353 \f \h  \* MERGEFORMAT ">
        <w:r w:rsidR="00AE69A1" w:rsidRPr="00AE69A1">
          <w:rPr>
            <w:rStyle w:val="af5"/>
            <w:rFonts w:cs="Times New Roman"/>
            <w:vanish/>
            <w:color w:val="000000" w:themeColor="text1"/>
            <w:szCs w:val="24"/>
            <w:vertAlign w:val="baseline"/>
          </w:rPr>
          <w:t>56</w:t>
        </w:r>
      </w:fldSimple>
      <w:fldSimple w:instr=" NOTEREF _Ref384910286 \f \h  \* MERGEFORMAT ">
        <w:r w:rsidR="00AE69A1" w:rsidRPr="00AE69A1">
          <w:rPr>
            <w:rStyle w:val="af5"/>
            <w:rFonts w:cs="Times New Roman"/>
            <w:vanish/>
            <w:color w:val="000000" w:themeColor="text1"/>
            <w:szCs w:val="24"/>
            <w:vertAlign w:val="baseline"/>
          </w:rPr>
          <w:t>57</w:t>
        </w:r>
      </w:fldSimple>
      <w:fldSimple w:instr=" NOTEREF _Ref383775424 \f \h  \* MERGEFORMAT ">
        <w:r w:rsidR="00AE69A1" w:rsidRPr="00AE69A1">
          <w:rPr>
            <w:rStyle w:val="af5"/>
            <w:rFonts w:cs="Times New Roman"/>
            <w:vanish/>
            <w:color w:val="000000" w:themeColor="text1"/>
            <w:szCs w:val="24"/>
            <w:vertAlign w:val="baseline"/>
          </w:rPr>
          <w:t>58</w:t>
        </w:r>
      </w:fldSimple>
      <w:fldSimple w:instr=" NOTEREF _Ref384910289 \f \h  \* MERGEFORMAT ">
        <w:r w:rsidR="00AE69A1" w:rsidRPr="00AE69A1">
          <w:rPr>
            <w:rStyle w:val="af5"/>
            <w:rFonts w:cs="Times New Roman"/>
            <w:color w:val="000000" w:themeColor="text1"/>
            <w:szCs w:val="24"/>
            <w:vertAlign w:val="baseline"/>
          </w:rPr>
          <w:t>60</w:t>
        </w:r>
      </w:fldSimple>
      <w:r w:rsidR="00B44E76" w:rsidRPr="00393850">
        <w:rPr>
          <w:rFonts w:hint="eastAsia"/>
          <w:szCs w:val="24"/>
        </w:rPr>
        <w:t>]</w:t>
      </w:r>
      <w:r w:rsidR="00061B86">
        <w:rPr>
          <w:rFonts w:eastAsiaTheme="minorEastAsia" w:hint="eastAsia"/>
          <w:kern w:val="0"/>
          <w:szCs w:val="24"/>
        </w:rPr>
        <w:t>;</w:t>
      </w:r>
      <w:r w:rsidR="003925BC">
        <w:rPr>
          <w:kern w:val="0"/>
          <w:szCs w:val="24"/>
        </w:rPr>
        <w:t xml:space="preserve"> </w:t>
      </w:r>
      <w:r w:rsidR="00061B86">
        <w:rPr>
          <w:rFonts w:eastAsiaTheme="minorEastAsia" w:hint="eastAsia"/>
          <w:kern w:val="0"/>
          <w:szCs w:val="24"/>
        </w:rPr>
        <w:t xml:space="preserve">examples of </w:t>
      </w:r>
      <w:r w:rsidR="00CD51AF">
        <w:rPr>
          <w:rFonts w:eastAsiaTheme="minorEastAsia" w:hint="eastAsia"/>
          <w:kern w:val="0"/>
          <w:szCs w:val="24"/>
        </w:rPr>
        <w:t>color spaces are</w:t>
      </w:r>
      <w:r w:rsidR="00061B86">
        <w:rPr>
          <w:rFonts w:eastAsiaTheme="minorEastAsia" w:hint="eastAsia"/>
          <w:kern w:val="0"/>
          <w:szCs w:val="24"/>
        </w:rPr>
        <w:t xml:space="preserve">: </w:t>
      </w:r>
      <w:r w:rsidR="003925BC">
        <w:rPr>
          <w:kern w:val="0"/>
          <w:szCs w:val="24"/>
        </w:rPr>
        <w:t>RGB, normalized-</w:t>
      </w:r>
      <w:r w:rsidR="000C6474" w:rsidRPr="0097670C">
        <w:rPr>
          <w:kern w:val="0"/>
          <w:szCs w:val="24"/>
        </w:rPr>
        <w:t>RGB</w:t>
      </w:r>
      <w:r w:rsidR="00061B86">
        <w:rPr>
          <w:kern w:val="0"/>
          <w:szCs w:val="24"/>
        </w:rPr>
        <w:t>,</w:t>
      </w:r>
      <w:r w:rsidR="00061B86">
        <w:rPr>
          <w:rFonts w:eastAsiaTheme="minorEastAsia" w:hint="eastAsia"/>
          <w:kern w:val="0"/>
          <w:szCs w:val="24"/>
        </w:rPr>
        <w:t xml:space="preserve"> </w:t>
      </w:r>
      <w:r w:rsidR="00846AE5" w:rsidRPr="0097670C">
        <w:rPr>
          <w:kern w:val="0"/>
          <w:szCs w:val="24"/>
        </w:rPr>
        <w:t>HSI</w:t>
      </w:r>
      <w:r w:rsidR="000C6474" w:rsidRPr="0097670C">
        <w:rPr>
          <w:kern w:val="0"/>
          <w:szCs w:val="24"/>
        </w:rPr>
        <w:t xml:space="preserve">/HSV, </w:t>
      </w:r>
      <w:r w:rsidR="00DF0DD6">
        <w:rPr>
          <w:rFonts w:eastAsiaTheme="minorEastAsia" w:hint="eastAsia"/>
          <w:kern w:val="0"/>
          <w:szCs w:val="24"/>
        </w:rPr>
        <w:t>YUV,</w:t>
      </w:r>
      <w:r w:rsidR="003925BC">
        <w:rPr>
          <w:rFonts w:eastAsiaTheme="minorEastAsia" w:hint="eastAsia"/>
          <w:kern w:val="0"/>
          <w:szCs w:val="24"/>
        </w:rPr>
        <w:t xml:space="preserve"> </w:t>
      </w:r>
      <w:proofErr w:type="spellStart"/>
      <w:r w:rsidR="003925BC">
        <w:rPr>
          <w:kern w:val="0"/>
          <w:szCs w:val="24"/>
        </w:rPr>
        <w:t>YCbCr</w:t>
      </w:r>
      <w:proofErr w:type="spellEnd"/>
      <w:r w:rsidR="003925BC">
        <w:rPr>
          <w:kern w:val="0"/>
          <w:szCs w:val="24"/>
        </w:rPr>
        <w:t>,</w:t>
      </w:r>
      <w:r w:rsidR="003925BC">
        <w:rPr>
          <w:rFonts w:eastAsiaTheme="minorEastAsia" w:hint="eastAsia"/>
          <w:kern w:val="0"/>
          <w:szCs w:val="24"/>
        </w:rPr>
        <w:t xml:space="preserve"> </w:t>
      </w:r>
      <w:proofErr w:type="spellStart"/>
      <w:r w:rsidR="00C6586F" w:rsidRPr="0097670C">
        <w:rPr>
          <w:kern w:val="0"/>
          <w:szCs w:val="24"/>
        </w:rPr>
        <w:t>CIELab</w:t>
      </w:r>
      <w:proofErr w:type="spellEnd"/>
      <w:r w:rsidR="00061B86">
        <w:rPr>
          <w:rFonts w:eastAsiaTheme="minorEastAsia" w:hint="eastAsia"/>
          <w:kern w:val="0"/>
          <w:szCs w:val="24"/>
        </w:rPr>
        <w:t>,</w:t>
      </w:r>
      <w:r w:rsidR="00A244D2">
        <w:rPr>
          <w:rFonts w:eastAsiaTheme="minorEastAsia" w:hint="eastAsia"/>
          <w:kern w:val="0"/>
          <w:szCs w:val="24"/>
        </w:rPr>
        <w:t xml:space="preserve"> </w:t>
      </w:r>
      <w:r w:rsidR="00D82932" w:rsidRPr="0097670C">
        <w:rPr>
          <w:kern w:val="0"/>
          <w:szCs w:val="24"/>
        </w:rPr>
        <w:t>e</w:t>
      </w:r>
      <w:r w:rsidR="000C6474" w:rsidRPr="0097670C">
        <w:rPr>
          <w:kern w:val="0"/>
          <w:szCs w:val="24"/>
        </w:rPr>
        <w:t>tc.</w:t>
      </w:r>
    </w:p>
    <w:p w:rsidR="00DA51EC" w:rsidRDefault="00DA51EC" w:rsidP="00737E28">
      <w:pPr>
        <w:rPr>
          <w:rFonts w:eastAsiaTheme="minorEastAsia"/>
          <w:kern w:val="0"/>
          <w:szCs w:val="24"/>
        </w:rPr>
      </w:pPr>
    </w:p>
    <w:p w:rsidR="003468FD" w:rsidRPr="003925BC" w:rsidRDefault="003468FD" w:rsidP="008F354F">
      <w:pPr>
        <w:rPr>
          <w:rFonts w:eastAsiaTheme="minorEastAsia"/>
          <w:b/>
          <w:i/>
          <w:kern w:val="0"/>
          <w:szCs w:val="28"/>
        </w:rPr>
      </w:pPr>
      <w:r w:rsidRPr="003925BC">
        <w:rPr>
          <w:rFonts w:eastAsiaTheme="minorEastAsia" w:hint="eastAsia"/>
          <w:b/>
          <w:i/>
          <w:kern w:val="0"/>
          <w:szCs w:val="28"/>
        </w:rPr>
        <w:t>RGB color space</w:t>
      </w:r>
    </w:p>
    <w:p w:rsidR="00892A15" w:rsidRDefault="00892A15" w:rsidP="008F354F">
      <w:pPr>
        <w:rPr>
          <w:rFonts w:eastAsiaTheme="minorEastAsia"/>
        </w:rPr>
      </w:pPr>
      <w:r>
        <w:t xml:space="preserve">The most commonly used </w:t>
      </w:r>
      <w:r w:rsidR="003925BC">
        <w:rPr>
          <w:rFonts w:eastAsiaTheme="minorEastAsia"/>
        </w:rPr>
        <w:t>space</w:t>
      </w:r>
      <w:r w:rsidR="003925BC">
        <w:rPr>
          <w:rFonts w:eastAsiaTheme="minorEastAsia" w:hint="eastAsia"/>
        </w:rPr>
        <w:t xml:space="preserve"> in </w:t>
      </w:r>
      <w:r>
        <w:t>image processing is RGB color space</w:t>
      </w:r>
      <w:r w:rsidR="00061B86">
        <w:rPr>
          <w:rFonts w:eastAsiaTheme="minorEastAsia" w:hint="eastAsia"/>
        </w:rPr>
        <w:t>;</w:t>
      </w:r>
      <w:r>
        <w:t xml:space="preserve"> </w:t>
      </w:r>
      <w:r w:rsidR="00DA51EC">
        <w:rPr>
          <w:rFonts w:eastAsiaTheme="minorEastAsia" w:hint="eastAsia"/>
          <w:kern w:val="0"/>
          <w:szCs w:val="24"/>
        </w:rPr>
        <w:t>t</w:t>
      </w:r>
      <w:r w:rsidR="00DA51EC" w:rsidRPr="0097670C">
        <w:rPr>
          <w:kern w:val="0"/>
          <w:szCs w:val="24"/>
        </w:rPr>
        <w:t>his space is based on human eye recognition.</w:t>
      </w:r>
      <w:r w:rsidR="00DA51EC">
        <w:rPr>
          <w:rFonts w:eastAsiaTheme="minorEastAsia" w:hint="eastAsia"/>
          <w:kern w:val="0"/>
          <w:szCs w:val="24"/>
        </w:rPr>
        <w:t xml:space="preserve"> </w:t>
      </w:r>
      <w:r w:rsidR="00DA51EC" w:rsidRPr="0097670C">
        <w:rPr>
          <w:kern w:val="0"/>
          <w:szCs w:val="24"/>
        </w:rPr>
        <w:t xml:space="preserve">The </w:t>
      </w:r>
      <w:r w:rsidR="00DA51EC" w:rsidRPr="0097670C">
        <w:rPr>
          <w:rStyle w:val="hps"/>
          <w:rFonts w:cs="Times New Roman"/>
          <w:szCs w:val="24"/>
        </w:rPr>
        <w:t>RGB model</w:t>
      </w:r>
      <w:r w:rsidR="00DA51EC" w:rsidRPr="0097670C">
        <w:rPr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>assign</w:t>
      </w:r>
      <w:r w:rsidR="00061B86">
        <w:rPr>
          <w:rStyle w:val="hps"/>
          <w:rFonts w:eastAsiaTheme="minorEastAsia" w:cs="Times New Roman" w:hint="eastAsia"/>
          <w:szCs w:val="24"/>
        </w:rPr>
        <w:t>s</w:t>
      </w:r>
      <w:r w:rsidR="00DA51EC" w:rsidRPr="0097670C">
        <w:rPr>
          <w:rStyle w:val="hps"/>
          <w:rFonts w:cs="Times New Roman"/>
          <w:szCs w:val="24"/>
        </w:rPr>
        <w:t xml:space="preserve"> a</w:t>
      </w:r>
      <w:r w:rsidR="00DA51EC" w:rsidRPr="0097670C">
        <w:rPr>
          <w:szCs w:val="24"/>
        </w:rPr>
        <w:t xml:space="preserve"> </w:t>
      </w:r>
      <w:r w:rsidR="003925BC">
        <w:rPr>
          <w:rFonts w:eastAsiaTheme="minorEastAsia" w:hint="eastAsia"/>
          <w:szCs w:val="24"/>
        </w:rPr>
        <w:t xml:space="preserve">range </w:t>
      </w:r>
      <w:r w:rsidR="00061B86" w:rsidRPr="0097670C">
        <w:rPr>
          <w:rStyle w:val="hps"/>
          <w:rFonts w:cs="Times New Roman"/>
          <w:szCs w:val="24"/>
        </w:rPr>
        <w:t>of</w:t>
      </w:r>
      <w:r w:rsidR="00061B86" w:rsidRPr="0097670C">
        <w:rPr>
          <w:szCs w:val="24"/>
        </w:rPr>
        <w:t xml:space="preserve"> </w:t>
      </w:r>
      <w:r w:rsidR="00061B86" w:rsidRPr="0097670C">
        <w:rPr>
          <w:rStyle w:val="hps"/>
          <w:rFonts w:cs="Times New Roman"/>
          <w:szCs w:val="24"/>
        </w:rPr>
        <w:t>intensity values</w:t>
      </w:r>
      <w:r w:rsidR="00061B86">
        <w:rPr>
          <w:rFonts w:eastAsiaTheme="minorEastAsia" w:hint="eastAsia"/>
          <w:szCs w:val="24"/>
        </w:rPr>
        <w:t xml:space="preserve"> </w:t>
      </w:r>
      <w:r w:rsidR="003925BC">
        <w:rPr>
          <w:rFonts w:eastAsiaTheme="minorEastAsia" w:hint="eastAsia"/>
          <w:szCs w:val="24"/>
        </w:rPr>
        <w:t xml:space="preserve">from </w:t>
      </w:r>
      <w:r w:rsidR="00DA51EC" w:rsidRPr="0097670C">
        <w:rPr>
          <w:rStyle w:val="hps"/>
          <w:rFonts w:cs="Times New Roman"/>
          <w:szCs w:val="24"/>
        </w:rPr>
        <w:t>0</w:t>
      </w:r>
      <w:r w:rsidR="00DA51EC" w:rsidRPr="0097670C">
        <w:rPr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>to 255 ​​for</w:t>
      </w:r>
      <w:r w:rsidR="00DA51EC" w:rsidRPr="0097670C">
        <w:rPr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>each pixel</w:t>
      </w:r>
      <w:r w:rsidR="00DA51EC" w:rsidRPr="0097670C">
        <w:rPr>
          <w:szCs w:val="24"/>
        </w:rPr>
        <w:t xml:space="preserve"> </w:t>
      </w:r>
      <w:r w:rsidR="003925BC">
        <w:rPr>
          <w:rFonts w:eastAsiaTheme="minorEastAsia" w:hint="eastAsia"/>
          <w:szCs w:val="24"/>
        </w:rPr>
        <w:t xml:space="preserve">of RGB </w:t>
      </w:r>
      <w:r w:rsidR="003925BC">
        <w:rPr>
          <w:rFonts w:eastAsiaTheme="minorEastAsia"/>
          <w:szCs w:val="24"/>
        </w:rPr>
        <w:t>components</w:t>
      </w:r>
      <w:r w:rsidR="003925BC">
        <w:rPr>
          <w:rFonts w:eastAsiaTheme="minorEastAsia" w:hint="eastAsia"/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 xml:space="preserve">in </w:t>
      </w:r>
      <w:r w:rsidR="003925BC">
        <w:rPr>
          <w:rStyle w:val="hps"/>
          <w:rFonts w:eastAsiaTheme="minorEastAsia" w:cs="Times New Roman" w:hint="eastAsia"/>
          <w:szCs w:val="24"/>
        </w:rPr>
        <w:t>images</w:t>
      </w:r>
      <w:r w:rsidR="00AA33CC">
        <w:rPr>
          <w:rFonts w:eastAsiaTheme="minorEastAsia" w:hint="eastAsia"/>
          <w:szCs w:val="24"/>
        </w:rPr>
        <w:t>.</w:t>
      </w:r>
      <w:r w:rsidR="00DA51EC" w:rsidRPr="0097670C">
        <w:rPr>
          <w:szCs w:val="24"/>
        </w:rPr>
        <w:t xml:space="preserve"> </w:t>
      </w:r>
      <w:r w:rsidR="00AA33CC" w:rsidRPr="00497F45">
        <w:rPr>
          <w:rStyle w:val="hps"/>
          <w:rFonts w:eastAsiaTheme="minorEastAsia" w:cs="Times New Roman" w:hint="eastAsia"/>
          <w:szCs w:val="24"/>
        </w:rPr>
        <w:t>However,</w:t>
      </w:r>
      <w:r w:rsidR="00DA51EC" w:rsidRPr="0097670C">
        <w:rPr>
          <w:rStyle w:val="hps"/>
          <w:rFonts w:cs="Times New Roman"/>
          <w:szCs w:val="24"/>
        </w:rPr>
        <w:t xml:space="preserve"> </w:t>
      </w:r>
      <w:r w:rsidR="003925BC">
        <w:rPr>
          <w:rStyle w:val="hps"/>
          <w:rFonts w:eastAsiaTheme="minorEastAsia" w:cs="Times New Roman" w:hint="eastAsia"/>
          <w:szCs w:val="24"/>
        </w:rPr>
        <w:t>intensity values</w:t>
      </w:r>
      <w:r w:rsidR="00DA51EC" w:rsidRPr="0097670C">
        <w:rPr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>can be</w:t>
      </w:r>
      <w:r w:rsidR="00DA51EC" w:rsidRPr="0097670C">
        <w:rPr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 xml:space="preserve">mixed </w:t>
      </w:r>
      <w:r w:rsidR="00061B86">
        <w:rPr>
          <w:rStyle w:val="hps"/>
          <w:rFonts w:eastAsiaTheme="minorEastAsia" w:cs="Times New Roman" w:hint="eastAsia"/>
          <w:szCs w:val="24"/>
        </w:rPr>
        <w:t>in</w:t>
      </w:r>
      <w:r w:rsidR="00DA51EC" w:rsidRPr="0097670C">
        <w:rPr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>different ratios</w:t>
      </w:r>
      <w:r w:rsidR="00DA51EC" w:rsidRPr="0097670C">
        <w:rPr>
          <w:szCs w:val="24"/>
        </w:rPr>
        <w:t>, showing</w:t>
      </w:r>
      <w:r w:rsidR="00061B86">
        <w:rPr>
          <w:rFonts w:eastAsiaTheme="minorEastAsia" w:hint="eastAsia"/>
          <w:szCs w:val="24"/>
        </w:rPr>
        <w:t xml:space="preserve"> up to </w:t>
      </w:r>
      <w:r w:rsidR="00DA51EC" w:rsidRPr="0097670C">
        <w:rPr>
          <w:rStyle w:val="hps"/>
          <w:rFonts w:cs="Times New Roman"/>
          <w:szCs w:val="24"/>
        </w:rPr>
        <w:t>16</w:t>
      </w:r>
      <w:r w:rsidR="00061B86">
        <w:rPr>
          <w:rStyle w:val="hps"/>
          <w:rFonts w:eastAsiaTheme="minorEastAsia" w:cs="Times New Roman" w:hint="eastAsia"/>
          <w:szCs w:val="24"/>
        </w:rPr>
        <w:t>,</w:t>
      </w:r>
      <w:r w:rsidR="00DA51EC" w:rsidRPr="0097670C">
        <w:rPr>
          <w:rStyle w:val="hps"/>
          <w:rFonts w:cs="Times New Roman"/>
          <w:szCs w:val="24"/>
        </w:rPr>
        <w:t>777</w:t>
      </w:r>
      <w:r w:rsidR="00061B86">
        <w:rPr>
          <w:rStyle w:val="hps"/>
          <w:rFonts w:eastAsiaTheme="minorEastAsia" w:cs="Times New Roman" w:hint="eastAsia"/>
          <w:szCs w:val="24"/>
        </w:rPr>
        <w:t>,</w:t>
      </w:r>
      <w:r w:rsidR="00DA51EC" w:rsidRPr="0097670C">
        <w:rPr>
          <w:rStyle w:val="hps"/>
          <w:rFonts w:cs="Times New Roman"/>
          <w:szCs w:val="24"/>
        </w:rPr>
        <w:t>216</w:t>
      </w:r>
      <w:r w:rsidR="00061B86">
        <w:rPr>
          <w:rFonts w:eastAsiaTheme="minorEastAsia" w:hint="eastAsia"/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>(</w:t>
      </w:r>
      <w:r w:rsidR="00DA51EC" w:rsidRPr="0097670C">
        <w:rPr>
          <w:szCs w:val="24"/>
        </w:rPr>
        <w:t xml:space="preserve">256 </w:t>
      </w:r>
      <m:oMath>
        <m:r>
          <m:rPr>
            <m:sty m:val="p"/>
          </m:rPr>
          <w:rPr>
            <w:rFonts w:ascii="Cambria Math" w:hAnsi="Cambria Math"/>
            <w:szCs w:val="24"/>
          </w:rPr>
          <m:t>×</m:t>
        </m:r>
      </m:oMath>
      <w:r w:rsidR="00DA51EC" w:rsidRPr="0097670C">
        <w:rPr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>256</w:t>
      </w:r>
      <w:r w:rsidR="00DA51EC" w:rsidRPr="0097670C">
        <w:rPr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/>
            <w:szCs w:val="24"/>
          </w:rPr>
          <m:t xml:space="preserve">× </m:t>
        </m:r>
      </m:oMath>
      <w:r w:rsidR="00DA51EC" w:rsidRPr="0097670C">
        <w:rPr>
          <w:rStyle w:val="hps"/>
          <w:rFonts w:cs="Times New Roman"/>
          <w:szCs w:val="24"/>
        </w:rPr>
        <w:t>256</w:t>
      </w:r>
      <w:r w:rsidR="00DA51EC" w:rsidRPr="0097670C">
        <w:rPr>
          <w:szCs w:val="24"/>
        </w:rPr>
        <w:t xml:space="preserve">) </w:t>
      </w:r>
      <w:r w:rsidR="00DA51EC" w:rsidRPr="0097670C">
        <w:rPr>
          <w:rStyle w:val="hps"/>
          <w:rFonts w:cs="Times New Roman"/>
          <w:szCs w:val="24"/>
        </w:rPr>
        <w:t>colors</w:t>
      </w:r>
      <w:r w:rsidR="00DA51EC" w:rsidRPr="0097670C">
        <w:rPr>
          <w:szCs w:val="24"/>
        </w:rPr>
        <w:t xml:space="preserve"> </w:t>
      </w:r>
      <w:r w:rsidR="00DA51EC" w:rsidRPr="0097670C">
        <w:rPr>
          <w:rStyle w:val="hps"/>
          <w:rFonts w:cs="Times New Roman"/>
          <w:szCs w:val="24"/>
        </w:rPr>
        <w:t>on the screen.</w:t>
      </w:r>
      <w:r w:rsidR="00DA51EC" w:rsidRPr="0097670C">
        <w:rPr>
          <w:kern w:val="0"/>
          <w:szCs w:val="24"/>
        </w:rPr>
        <w:t xml:space="preserve"> These </w:t>
      </w:r>
      <w:r w:rsidR="00061B86">
        <w:rPr>
          <w:rFonts w:eastAsiaTheme="minorEastAsia" w:hint="eastAsia"/>
          <w:kern w:val="0"/>
          <w:szCs w:val="24"/>
        </w:rPr>
        <w:t xml:space="preserve">intensity values </w:t>
      </w:r>
      <w:r w:rsidR="00DA51EC" w:rsidRPr="0097670C">
        <w:rPr>
          <w:kern w:val="0"/>
          <w:szCs w:val="24"/>
        </w:rPr>
        <w:t>can represent a wide range of color</w:t>
      </w:r>
      <w:r w:rsidR="00D445C9">
        <w:rPr>
          <w:rFonts w:eastAsiaTheme="minorEastAsia" w:hint="eastAsia"/>
          <w:kern w:val="0"/>
          <w:szCs w:val="24"/>
        </w:rPr>
        <w:t>s</w:t>
      </w:r>
      <w:r w:rsidR="00DA51EC" w:rsidRPr="0097670C">
        <w:rPr>
          <w:kern w:val="0"/>
          <w:szCs w:val="24"/>
        </w:rPr>
        <w:t xml:space="preserve"> in the world.</w:t>
      </w:r>
      <w:r w:rsidR="003925BC">
        <w:rPr>
          <w:rFonts w:eastAsiaTheme="minorEastAsia" w:hint="eastAsia"/>
          <w:kern w:val="0"/>
          <w:szCs w:val="24"/>
        </w:rPr>
        <w:t xml:space="preserve"> </w:t>
      </w:r>
      <w:r>
        <w:t xml:space="preserve">RGB color representation model forms the basis of </w:t>
      </w:r>
      <w:r w:rsidR="00DA51EC">
        <w:t>colors</w:t>
      </w:r>
      <w:r w:rsidR="00D445C9">
        <w:rPr>
          <w:rFonts w:eastAsiaTheme="minorEastAsia" w:hint="eastAsia"/>
        </w:rPr>
        <w:t>;</w:t>
      </w:r>
      <w:r>
        <w:rPr>
          <w:rFonts w:hint="eastAsia"/>
        </w:rPr>
        <w:t xml:space="preserve"> and</w:t>
      </w:r>
      <w:r w:rsidR="00D445C9">
        <w:rPr>
          <w:rFonts w:eastAsiaTheme="minorEastAsia" w:hint="eastAsia"/>
        </w:rPr>
        <w:t>,</w:t>
      </w:r>
      <w:r>
        <w:rPr>
          <w:rFonts w:hint="eastAsia"/>
        </w:rPr>
        <w:t xml:space="preserve"> other space</w:t>
      </w:r>
      <w:r w:rsidR="00D445C9">
        <w:rPr>
          <w:rFonts w:eastAsiaTheme="minorEastAsia" w:hint="eastAsia"/>
        </w:rPr>
        <w:t>s</w:t>
      </w:r>
      <w:r>
        <w:rPr>
          <w:rFonts w:hint="eastAsia"/>
        </w:rPr>
        <w:t xml:space="preserve"> can</w:t>
      </w:r>
      <w:r w:rsidR="00D445C9">
        <w:rPr>
          <w:rFonts w:eastAsiaTheme="minorEastAsia" w:hint="eastAsia"/>
        </w:rPr>
        <w:t xml:space="preserve"> be</w:t>
      </w:r>
      <w:r>
        <w:rPr>
          <w:rFonts w:hint="eastAsia"/>
        </w:rPr>
        <w:t xml:space="preserve"> transform</w:t>
      </w:r>
      <w:r w:rsidR="00D445C9">
        <w:rPr>
          <w:rFonts w:eastAsiaTheme="minorEastAsia" w:hint="eastAsia"/>
        </w:rPr>
        <w:t>ed</w:t>
      </w:r>
      <w:r>
        <w:rPr>
          <w:rFonts w:hint="eastAsia"/>
        </w:rPr>
        <w:t xml:space="preserve"> from</w:t>
      </w:r>
      <w:r>
        <w:t xml:space="preserve"> RGB representation model.</w:t>
      </w:r>
    </w:p>
    <w:p w:rsidR="00E97743" w:rsidRDefault="00DA51EC" w:rsidP="00E97743">
      <w:pPr>
        <w:keepNext/>
        <w:jc w:val="center"/>
      </w:pPr>
      <w:r w:rsidRPr="00DA51EC">
        <w:rPr>
          <w:rFonts w:eastAsiaTheme="minorEastAsia"/>
          <w:noProof/>
        </w:rPr>
        <w:lastRenderedPageBreak/>
        <w:drawing>
          <wp:inline distT="0" distB="0" distL="0" distR="0">
            <wp:extent cx="3885020" cy="2916456"/>
            <wp:effectExtent l="19050" t="0" r="1180" b="0"/>
            <wp:docPr id="3" name="图片 5" descr="F:\文件\实验室\paper\useful\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文件\实验室\paper\useful\11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986" cy="2925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199" w:rsidRDefault="00E97743" w:rsidP="00E97743">
      <w:pPr>
        <w:pStyle w:val="af"/>
        <w:jc w:val="center"/>
      </w:pPr>
      <w:bookmarkStart w:id="20" w:name="_Toc388350445"/>
      <w:proofErr w:type="gramStart"/>
      <w:r>
        <w:t>Figure 2.2.1.</w:t>
      </w:r>
      <w:proofErr w:type="gramEnd"/>
      <w:r w:rsidR="008401BD">
        <w:fldChar w:fldCharType="begin"/>
      </w:r>
      <w:r w:rsidR="00165164">
        <w:instrText xml:space="preserve"> SEQ Figure_2.2.1. \* ARABIC </w:instrText>
      </w:r>
      <w:r w:rsidR="008401BD">
        <w:fldChar w:fldCharType="separate"/>
      </w:r>
      <w:r w:rsidR="00AE69A1">
        <w:rPr>
          <w:noProof/>
        </w:rPr>
        <w:t>1</w:t>
      </w:r>
      <w:r w:rsidR="008401BD">
        <w:fldChar w:fldCharType="end"/>
      </w:r>
      <w:r w:rsidR="00D445C9">
        <w:rPr>
          <w:rFonts w:eastAsiaTheme="minorEastAsia" w:hint="eastAsia"/>
          <w:szCs w:val="24"/>
        </w:rPr>
        <w:t xml:space="preserve"> </w:t>
      </w:r>
      <w:r w:rsidRPr="00072C05">
        <w:rPr>
          <w:rFonts w:eastAsiaTheme="minorEastAsia"/>
          <w:szCs w:val="24"/>
        </w:rPr>
        <w:t>RGB color space</w:t>
      </w:r>
      <w:r w:rsidR="00E7589D">
        <w:rPr>
          <w:rFonts w:eastAsiaTheme="minorEastAsia" w:hint="eastAsia"/>
          <w:szCs w:val="24"/>
        </w:rPr>
        <w:t xml:space="preserve"> </w:t>
      </w:r>
      <w:r w:rsidR="00E7589D" w:rsidRPr="00E7589D">
        <w:rPr>
          <w:rFonts w:eastAsiaTheme="minorEastAsia" w:hint="eastAsia"/>
          <w:szCs w:val="24"/>
        </w:rPr>
        <w:t>[</w:t>
      </w:r>
      <w:r w:rsidR="00E7589D" w:rsidRPr="00E7589D">
        <w:rPr>
          <w:rStyle w:val="af5"/>
          <w:rFonts w:eastAsiaTheme="minorEastAsia"/>
          <w:szCs w:val="24"/>
          <w:vertAlign w:val="baseline"/>
        </w:rPr>
        <w:endnoteReference w:id="36"/>
      </w:r>
      <w:r w:rsidR="00E7589D" w:rsidRPr="00E7589D">
        <w:rPr>
          <w:rFonts w:eastAsiaTheme="minorEastAsia" w:hint="eastAsia"/>
          <w:szCs w:val="24"/>
        </w:rPr>
        <w:t>]</w:t>
      </w:r>
      <w:bookmarkEnd w:id="20"/>
    </w:p>
    <w:p w:rsidR="00DA51EC" w:rsidRPr="00830257" w:rsidRDefault="00DA51EC" w:rsidP="00DA51EC">
      <w:pPr>
        <w:rPr>
          <w:rFonts w:eastAsiaTheme="minorEastAsia"/>
        </w:rPr>
      </w:pPr>
    </w:p>
    <w:p w:rsidR="00DA51EC" w:rsidRDefault="00393850" w:rsidP="008F354F">
      <w:pPr>
        <w:rPr>
          <w:rFonts w:eastAsiaTheme="minorEastAsia"/>
          <w:kern w:val="0"/>
        </w:rPr>
      </w:pPr>
      <w:r>
        <w:rPr>
          <w:kern w:val="0"/>
        </w:rPr>
        <w:t>The relation</w:t>
      </w:r>
      <w:r w:rsidR="00D445C9">
        <w:rPr>
          <w:rFonts w:eastAsiaTheme="minorEastAsia" w:hint="eastAsia"/>
          <w:kern w:val="0"/>
        </w:rPr>
        <w:t>ships among</w:t>
      </w:r>
      <w:r>
        <w:rPr>
          <w:kern w:val="0"/>
        </w:rPr>
        <w:t xml:space="preserve"> RGB</w:t>
      </w:r>
      <w:r>
        <w:rPr>
          <w:rFonts w:eastAsiaTheme="minorEastAsia" w:hint="eastAsia"/>
          <w:kern w:val="0"/>
        </w:rPr>
        <w:t xml:space="preserve"> </w:t>
      </w:r>
      <w:r w:rsidR="00DA51EC" w:rsidRPr="00072C05">
        <w:rPr>
          <w:kern w:val="0"/>
        </w:rPr>
        <w:t xml:space="preserve">colors </w:t>
      </w:r>
      <w:r w:rsidR="00D445C9">
        <w:rPr>
          <w:rFonts w:eastAsiaTheme="minorEastAsia" w:hint="eastAsia"/>
          <w:kern w:val="0"/>
        </w:rPr>
        <w:t>are</w:t>
      </w:r>
      <w:r w:rsidR="00DA51EC" w:rsidRPr="00072C05">
        <w:rPr>
          <w:kern w:val="0"/>
        </w:rPr>
        <w:t xml:space="preserve"> often used. The most essential consideration is the thresholds in relation to these three </w:t>
      </w:r>
      <w:r w:rsidR="00D445C9">
        <w:rPr>
          <w:rFonts w:eastAsiaTheme="minorEastAsia" w:hint="eastAsia"/>
          <w:kern w:val="0"/>
        </w:rPr>
        <w:t>color</w:t>
      </w:r>
      <w:r w:rsidR="00DA51EC" w:rsidRPr="00072C05">
        <w:rPr>
          <w:kern w:val="0"/>
        </w:rPr>
        <w:t>s; how to divide them clearly is a big problem. In</w:t>
      </w:r>
      <w:r>
        <w:rPr>
          <w:rFonts w:eastAsiaTheme="minorEastAsia" w:hint="eastAsia"/>
          <w:kern w:val="0"/>
          <w:szCs w:val="24"/>
        </w:rPr>
        <w:t xml:space="preserve"> </w:t>
      </w:r>
      <w:r w:rsidR="00DA51EC" w:rsidRPr="00393850">
        <w:rPr>
          <w:rFonts w:hint="eastAsia"/>
          <w:kern w:val="0"/>
          <w:szCs w:val="24"/>
        </w:rPr>
        <w:t>[</w:t>
      </w:r>
      <w:fldSimple w:instr=" NOTEREF _Ref383774329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18</w:t>
        </w:r>
      </w:fldSimple>
      <w:r w:rsidR="00DA51EC" w:rsidRPr="00393850">
        <w:rPr>
          <w:rFonts w:hint="eastAsia"/>
          <w:szCs w:val="24"/>
        </w:rPr>
        <w:t>]</w:t>
      </w:r>
      <w:r w:rsidR="00D445C9">
        <w:rPr>
          <w:kern w:val="0"/>
        </w:rPr>
        <w:t>,</w:t>
      </w:r>
      <w:r w:rsidR="00D445C9">
        <w:rPr>
          <w:rFonts w:eastAsiaTheme="minorEastAsia" w:hint="eastAsia"/>
          <w:kern w:val="0"/>
        </w:rPr>
        <w:t xml:space="preserve"> </w:t>
      </w:r>
      <w:r w:rsidR="00DA51EC" w:rsidRPr="00072C05">
        <w:rPr>
          <w:kern w:val="0"/>
        </w:rPr>
        <w:t xml:space="preserve">color enhancement is used to extract red, blue and yellow blobs. However, </w:t>
      </w:r>
      <w:proofErr w:type="gramStart"/>
      <w:r w:rsidR="009129C5" w:rsidRPr="00072C05">
        <w:rPr>
          <w:kern w:val="0"/>
        </w:rPr>
        <w:t>in</w:t>
      </w:r>
      <w:r w:rsidR="00E74892">
        <w:rPr>
          <w:rFonts w:eastAsiaTheme="minorEastAsia" w:hint="eastAsia"/>
          <w:kern w:val="0"/>
        </w:rPr>
        <w:t xml:space="preserve"> </w:t>
      </w:r>
      <w:proofErr w:type="gramEnd"/>
      <w:r w:rsidR="00DA51EC" w:rsidRPr="00393850">
        <w:rPr>
          <w:rStyle w:val="af5"/>
          <w:rFonts w:cs="Times New Roman"/>
          <w:kern w:val="0"/>
          <w:szCs w:val="24"/>
          <w:vertAlign w:val="baseline"/>
        </w:rPr>
        <w:t>[</w:t>
      </w:r>
      <w:bookmarkStart w:id="21" w:name="_Ref383774677"/>
      <w:r w:rsidR="00DA51EC" w:rsidRPr="00393850">
        <w:rPr>
          <w:rStyle w:val="af5"/>
          <w:rFonts w:cs="Times New Roman"/>
          <w:kern w:val="0"/>
          <w:szCs w:val="24"/>
          <w:vertAlign w:val="baseline"/>
        </w:rPr>
        <w:endnoteReference w:id="37"/>
      </w:r>
      <w:bookmarkEnd w:id="21"/>
      <w:r w:rsidR="00DA51EC" w:rsidRPr="00393850">
        <w:rPr>
          <w:rStyle w:val="af5"/>
          <w:rFonts w:cs="Times New Roman"/>
          <w:kern w:val="0"/>
          <w:szCs w:val="24"/>
          <w:vertAlign w:val="baseline"/>
        </w:rPr>
        <w:t>]</w:t>
      </w:r>
      <w:r w:rsidR="00DA51EC" w:rsidRPr="00F375FB">
        <w:rPr>
          <w:kern w:val="0"/>
          <w:szCs w:val="24"/>
        </w:rPr>
        <w:t xml:space="preserve">, </w:t>
      </w:r>
      <w:r w:rsidR="00DA51EC" w:rsidRPr="00072C05">
        <w:rPr>
          <w:kern w:val="0"/>
        </w:rPr>
        <w:t xml:space="preserve">chromatic and achromatic filters are used to extract red rims and white interior </w:t>
      </w:r>
      <w:r w:rsidR="00D445C9">
        <w:rPr>
          <w:rFonts w:eastAsiaTheme="minorEastAsia" w:hint="eastAsia"/>
          <w:kern w:val="0"/>
        </w:rPr>
        <w:t xml:space="preserve">spaces </w:t>
      </w:r>
      <w:r w:rsidR="00DA51EC" w:rsidRPr="00072C05">
        <w:rPr>
          <w:kern w:val="0"/>
        </w:rPr>
        <w:t>from speed limit and warning traffic signs respectively.</w:t>
      </w:r>
    </w:p>
    <w:p w:rsidR="00DA51EC" w:rsidRPr="00DA51EC" w:rsidRDefault="00DA51EC" w:rsidP="00DA51EC">
      <w:pPr>
        <w:rPr>
          <w:rFonts w:eastAsiaTheme="minorEastAsia"/>
          <w:kern w:val="0"/>
        </w:rPr>
      </w:pPr>
    </w:p>
    <w:p w:rsidR="00CD51AF" w:rsidRPr="00CD51AF" w:rsidRDefault="00DA51EC" w:rsidP="00DA51EC">
      <w:pPr>
        <w:rPr>
          <w:rFonts w:eastAsiaTheme="minorEastAsia"/>
          <w:kern w:val="0"/>
        </w:rPr>
      </w:pPr>
      <w:r w:rsidRPr="00072C05">
        <w:rPr>
          <w:kern w:val="0"/>
        </w:rPr>
        <w:t>The segmentation th</w:t>
      </w:r>
      <w:r w:rsidR="00D445C9">
        <w:rPr>
          <w:rFonts w:eastAsiaTheme="minorEastAsia" w:hint="eastAsia"/>
          <w:kern w:val="0"/>
        </w:rPr>
        <w:t>r</w:t>
      </w:r>
      <w:r w:rsidRPr="00072C05">
        <w:rPr>
          <w:kern w:val="0"/>
        </w:rPr>
        <w:t>ough color thresholds based on RGB spac</w:t>
      </w:r>
      <w:r w:rsidR="000D6018">
        <w:rPr>
          <w:rFonts w:eastAsiaTheme="minorEastAsia" w:hint="eastAsia"/>
          <w:kern w:val="0"/>
        </w:rPr>
        <w:t>e:</w:t>
      </w:r>
    </w:p>
    <w:tbl>
      <w:tblPr>
        <w:tblStyle w:val="a7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936"/>
        <w:gridCol w:w="4002"/>
      </w:tblGrid>
      <w:tr w:rsidR="00EB453C" w:rsidRPr="00072C05" w:rsidTr="004C2006">
        <w:trPr>
          <w:trHeight w:val="2367"/>
          <w:jc w:val="center"/>
        </w:trPr>
        <w:tc>
          <w:tcPr>
            <w:tcW w:w="3910" w:type="dxa"/>
            <w:shd w:val="clear" w:color="auto" w:fill="auto"/>
          </w:tcPr>
          <w:p w:rsidR="00EB453C" w:rsidRPr="00EB453C" w:rsidRDefault="000D6018" w:rsidP="00E17DC7">
            <w:pPr>
              <w:spacing w:line="276" w:lineRule="auto"/>
              <w:rPr>
                <w:rFonts w:eastAsiaTheme="minorEastAsia" w:cs="Times New Roman"/>
                <w:kern w:val="0"/>
                <w:szCs w:val="24"/>
              </w:rPr>
            </w:pPr>
            <w:r w:rsidRPr="000D6018">
              <w:rPr>
                <w:rFonts w:eastAsiaTheme="minorEastAsia" w:cs="Times New Roman"/>
                <w:noProof/>
                <w:kern w:val="0"/>
                <w:szCs w:val="24"/>
              </w:rPr>
              <w:drawing>
                <wp:inline distT="0" distB="0" distL="0" distR="0">
                  <wp:extent cx="2336400" cy="1389530"/>
                  <wp:effectExtent l="19050" t="0" r="6750" b="0"/>
                  <wp:docPr id="143" name="图片 26" descr="D:\Documents\Tencent Files\1027341472\Image\0_IEFA)D8YXWBW@6(_98ZN9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D:\Documents\Tencent Files\1027341472\Image\0_IEFA)D8YXWBW@6(_98ZN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9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8" w:type="dxa"/>
            <w:shd w:val="clear" w:color="auto" w:fill="auto"/>
          </w:tcPr>
          <w:p w:rsidR="00EB453C" w:rsidRPr="00072C05" w:rsidRDefault="000D6018" w:rsidP="00E17DC7">
            <w:pPr>
              <w:widowControl/>
              <w:spacing w:line="276" w:lineRule="auto"/>
              <w:jc w:val="left"/>
              <w:rPr>
                <w:rFonts w:eastAsia="宋体" w:cs="Times New Roman"/>
                <w:noProof/>
                <w:kern w:val="0"/>
                <w:szCs w:val="24"/>
              </w:rPr>
            </w:pPr>
            <w:r w:rsidRPr="000D6018">
              <w:rPr>
                <w:rFonts w:eastAsia="宋体" w:cs="Times New Roman"/>
                <w:noProof/>
                <w:kern w:val="0"/>
                <w:szCs w:val="24"/>
              </w:rPr>
              <w:drawing>
                <wp:inline distT="0" distB="0" distL="0" distR="0">
                  <wp:extent cx="2336400" cy="1389530"/>
                  <wp:effectExtent l="19050" t="0" r="6750" b="0"/>
                  <wp:docPr id="144" name="图片 29" descr="C:\Users\lenovo\AppData\Roaming\Tencent\Users\1027341472\QQ\WinTemp\RichOle\@8@JT_FUUP%1~M3($GT~0WS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lenovo\AppData\Roaming\Tencent\Users\1027341472\QQ\WinTemp\RichOle\@8@JT_FUUP%1~M3($GT~0W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9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453C" w:rsidRPr="00072C05" w:rsidTr="004C2006">
        <w:trPr>
          <w:trHeight w:val="702"/>
          <w:jc w:val="center"/>
        </w:trPr>
        <w:tc>
          <w:tcPr>
            <w:tcW w:w="3910" w:type="dxa"/>
            <w:shd w:val="clear" w:color="auto" w:fill="auto"/>
          </w:tcPr>
          <w:p w:rsidR="00EB453C" w:rsidRPr="000D6018" w:rsidRDefault="000D6018" w:rsidP="000D6018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center"/>
              <w:rPr>
                <w:rFonts w:eastAsiaTheme="minorEastAsia" w:cs="Times New Roman"/>
                <w:kern w:val="0"/>
                <w:szCs w:val="24"/>
              </w:rPr>
            </w:pPr>
            <w:r w:rsidRPr="000D6018">
              <w:rPr>
                <w:rFonts w:eastAsiaTheme="minorEastAsia" w:cs="Times New Roman" w:hint="eastAsia"/>
                <w:kern w:val="0"/>
                <w:szCs w:val="24"/>
              </w:rPr>
              <w:t>Original image</w:t>
            </w:r>
          </w:p>
        </w:tc>
        <w:tc>
          <w:tcPr>
            <w:tcW w:w="4028" w:type="dxa"/>
            <w:shd w:val="clear" w:color="auto" w:fill="auto"/>
          </w:tcPr>
          <w:p w:rsidR="00EB453C" w:rsidRPr="000D6018" w:rsidRDefault="000D6018" w:rsidP="000D6018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center"/>
              <w:rPr>
                <w:rFonts w:cs="Times New Roman"/>
                <w:kern w:val="0"/>
                <w:szCs w:val="24"/>
              </w:rPr>
            </w:pPr>
            <w:r w:rsidRPr="000D6018">
              <w:rPr>
                <w:rFonts w:eastAsiaTheme="minorEastAsia" w:cs="Times New Roman" w:hint="eastAsia"/>
                <w:kern w:val="0"/>
                <w:szCs w:val="24"/>
              </w:rPr>
              <w:t>Example of image u</w:t>
            </w:r>
            <w:r w:rsidRPr="000D6018">
              <w:rPr>
                <w:rFonts w:cs="Times New Roman"/>
                <w:kern w:val="0"/>
                <w:szCs w:val="24"/>
              </w:rPr>
              <w:t xml:space="preserve">nder </w:t>
            </w:r>
            <w:r w:rsidRPr="000D6018">
              <w:rPr>
                <w:rFonts w:eastAsiaTheme="minorEastAsia" w:cs="Times New Roman" w:hint="eastAsia"/>
                <w:kern w:val="0"/>
                <w:szCs w:val="24"/>
              </w:rPr>
              <w:t>w</w:t>
            </w:r>
            <w:r w:rsidRPr="000D6018">
              <w:rPr>
                <w:rFonts w:cs="Times New Roman"/>
                <w:kern w:val="0"/>
                <w:szCs w:val="24"/>
              </w:rPr>
              <w:t xml:space="preserve">orst </w:t>
            </w:r>
            <w:r w:rsidRPr="000D6018">
              <w:rPr>
                <w:rFonts w:eastAsiaTheme="minorEastAsia" w:cs="Times New Roman" w:hint="eastAsia"/>
                <w:kern w:val="0"/>
                <w:szCs w:val="24"/>
              </w:rPr>
              <w:t xml:space="preserve">level </w:t>
            </w:r>
            <w:r w:rsidRPr="000D6018">
              <w:rPr>
                <w:rFonts w:cs="Times New Roman"/>
                <w:kern w:val="0"/>
                <w:szCs w:val="24"/>
              </w:rPr>
              <w:t>threshold</w:t>
            </w:r>
            <w:r w:rsidRPr="000D6018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Pr="000D6018">
              <w:rPr>
                <w:rFonts w:eastAsiaTheme="minorEastAsia" w:cs="Times New Roman"/>
                <w:kern w:val="0"/>
                <w:szCs w:val="24"/>
              </w:rPr>
              <w:t>segmentation</w:t>
            </w:r>
          </w:p>
        </w:tc>
      </w:tr>
      <w:tr w:rsidR="00EB453C" w:rsidRPr="00072C05" w:rsidTr="004C2006">
        <w:trPr>
          <w:trHeight w:val="2395"/>
          <w:jc w:val="center"/>
        </w:trPr>
        <w:tc>
          <w:tcPr>
            <w:tcW w:w="3910" w:type="dxa"/>
            <w:shd w:val="clear" w:color="auto" w:fill="auto"/>
          </w:tcPr>
          <w:p w:rsidR="00EB453C" w:rsidRPr="00EB453C" w:rsidRDefault="000D6018" w:rsidP="00EB453C">
            <w:pPr>
              <w:spacing w:line="276" w:lineRule="auto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eastAsia="宋体" w:cs="Times New Roman"/>
                <w:noProof/>
                <w:kern w:val="0"/>
                <w:szCs w:val="24"/>
              </w:rPr>
              <w:lastRenderedPageBreak/>
              <w:drawing>
                <wp:inline distT="0" distB="0" distL="0" distR="0">
                  <wp:extent cx="2336400" cy="1389529"/>
                  <wp:effectExtent l="19050" t="0" r="6750" b="0"/>
                  <wp:docPr id="145" name="图片 31" descr="D:\Documents\Tencent Files\1027341472\Image\T3U{$4[_J0(OKYG]SFC~)`R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D:\Documents\Tencent Files\1027341472\Image\T3U{$4[_J0(OKYG]SFC~)`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95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8" w:type="dxa"/>
            <w:shd w:val="clear" w:color="auto" w:fill="auto"/>
          </w:tcPr>
          <w:p w:rsidR="00EB453C" w:rsidRPr="00072C05" w:rsidRDefault="000D6018" w:rsidP="00E17DC7">
            <w:pPr>
              <w:widowControl/>
              <w:spacing w:line="276" w:lineRule="auto"/>
              <w:jc w:val="left"/>
              <w:rPr>
                <w:rFonts w:eastAsia="宋体" w:cs="Times New Roman"/>
                <w:kern w:val="0"/>
                <w:szCs w:val="24"/>
              </w:rPr>
            </w:pPr>
            <w:r w:rsidRPr="00072C05">
              <w:rPr>
                <w:rFonts w:eastAsia="宋体" w:cs="Times New Roman"/>
                <w:noProof/>
                <w:kern w:val="0"/>
                <w:szCs w:val="24"/>
              </w:rPr>
              <w:drawing>
                <wp:inline distT="0" distB="0" distL="0" distR="0">
                  <wp:extent cx="2336400" cy="1389529"/>
                  <wp:effectExtent l="19050" t="0" r="6750" b="0"/>
                  <wp:docPr id="154" name="图片 33" descr="D:\Documents\Tencent Files\1027341472\Image\(RPELD~$MWF_(5]6ZLVGW_C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D:\Documents\Tencent Files\1027341472\Image\(RPELD~$MWF_(5]6ZLVGW_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95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453C" w:rsidRPr="00072C05" w:rsidTr="004C2006">
        <w:trPr>
          <w:jc w:val="center"/>
        </w:trPr>
        <w:tc>
          <w:tcPr>
            <w:tcW w:w="3910" w:type="dxa"/>
            <w:shd w:val="clear" w:color="auto" w:fill="auto"/>
          </w:tcPr>
          <w:p w:rsidR="000D6018" w:rsidRPr="000D6018" w:rsidRDefault="000D6018" w:rsidP="00744593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center"/>
              <w:rPr>
                <w:rFonts w:eastAsiaTheme="minorEastAsia" w:cs="Times New Roman"/>
                <w:kern w:val="0"/>
                <w:szCs w:val="24"/>
              </w:rPr>
            </w:pPr>
            <w:r w:rsidRPr="000D6018">
              <w:rPr>
                <w:rFonts w:eastAsiaTheme="minorEastAsia" w:cs="Times New Roman" w:hint="eastAsia"/>
                <w:kern w:val="0"/>
                <w:szCs w:val="24"/>
              </w:rPr>
              <w:t>Example of image under m</w:t>
            </w:r>
            <w:r w:rsidRPr="000D6018">
              <w:rPr>
                <w:rFonts w:cs="Times New Roman"/>
                <w:kern w:val="0"/>
                <w:szCs w:val="24"/>
              </w:rPr>
              <w:t>id</w:t>
            </w:r>
            <w:r w:rsidRPr="000D6018">
              <w:rPr>
                <w:rFonts w:eastAsiaTheme="minorEastAsia" w:cs="Times New Roman" w:hint="eastAsia"/>
                <w:kern w:val="0"/>
                <w:szCs w:val="24"/>
              </w:rPr>
              <w:t>dle level</w:t>
            </w:r>
            <w:r w:rsidRPr="000D6018">
              <w:rPr>
                <w:rFonts w:cs="Times New Roman"/>
                <w:kern w:val="0"/>
                <w:szCs w:val="24"/>
              </w:rPr>
              <w:t xml:space="preserve"> threshold</w:t>
            </w:r>
            <w:r w:rsidRPr="000D6018">
              <w:rPr>
                <w:rFonts w:eastAsiaTheme="minorEastAsia" w:cs="Times New Roman" w:hint="eastAsia"/>
                <w:kern w:val="0"/>
                <w:szCs w:val="24"/>
              </w:rPr>
              <w:t xml:space="preserve"> segmentation.</w:t>
            </w:r>
          </w:p>
        </w:tc>
        <w:tc>
          <w:tcPr>
            <w:tcW w:w="4028" w:type="dxa"/>
            <w:shd w:val="clear" w:color="auto" w:fill="auto"/>
          </w:tcPr>
          <w:p w:rsidR="00EB453C" w:rsidRPr="000D6018" w:rsidRDefault="000D6018" w:rsidP="00744593">
            <w:pPr>
              <w:pStyle w:val="a3"/>
              <w:keepNext/>
              <w:numPr>
                <w:ilvl w:val="0"/>
                <w:numId w:val="10"/>
              </w:numPr>
              <w:spacing w:line="276" w:lineRule="auto"/>
              <w:ind w:firstLineChars="0"/>
              <w:jc w:val="center"/>
              <w:rPr>
                <w:rFonts w:eastAsiaTheme="minorEastAsia" w:cs="Times New Roman"/>
                <w:kern w:val="0"/>
                <w:szCs w:val="24"/>
              </w:rPr>
            </w:pPr>
            <w:r w:rsidRPr="000D6018">
              <w:rPr>
                <w:rFonts w:eastAsiaTheme="minorEastAsia" w:cs="Times New Roman" w:hint="eastAsia"/>
                <w:kern w:val="0"/>
                <w:szCs w:val="24"/>
              </w:rPr>
              <w:t>Example of image under b</w:t>
            </w:r>
            <w:r w:rsidRPr="000D6018">
              <w:rPr>
                <w:rFonts w:cs="Times New Roman"/>
                <w:kern w:val="0"/>
                <w:szCs w:val="24"/>
              </w:rPr>
              <w:t xml:space="preserve">est </w:t>
            </w:r>
            <w:r w:rsidRPr="000D6018">
              <w:rPr>
                <w:rFonts w:eastAsiaTheme="minorEastAsia" w:cs="Times New Roman" w:hint="eastAsia"/>
                <w:kern w:val="0"/>
                <w:szCs w:val="24"/>
              </w:rPr>
              <w:t xml:space="preserve">level </w:t>
            </w:r>
            <w:r w:rsidRPr="000D6018">
              <w:rPr>
                <w:rFonts w:cs="Times New Roman"/>
                <w:kern w:val="0"/>
                <w:szCs w:val="24"/>
              </w:rPr>
              <w:t>threshold</w:t>
            </w:r>
            <w:r w:rsidRPr="000D6018">
              <w:rPr>
                <w:rFonts w:eastAsiaTheme="minorEastAsia" w:cs="Times New Roman" w:hint="eastAsia"/>
                <w:kern w:val="0"/>
                <w:szCs w:val="24"/>
              </w:rPr>
              <w:t xml:space="preserve"> segmentation.</w:t>
            </w:r>
          </w:p>
        </w:tc>
      </w:tr>
    </w:tbl>
    <w:p w:rsidR="000E65B2" w:rsidRDefault="00744593" w:rsidP="00744593">
      <w:pPr>
        <w:pStyle w:val="af"/>
        <w:jc w:val="center"/>
        <w:rPr>
          <w:rFonts w:eastAsiaTheme="minorEastAsia" w:cs="Times New Roman"/>
        </w:rPr>
      </w:pPr>
      <w:bookmarkStart w:id="22" w:name="_Toc388541300"/>
      <w:proofErr w:type="gramStart"/>
      <w:r>
        <w:t>Figure 2.2.1.</w:t>
      </w:r>
      <w:proofErr w:type="gramEnd"/>
      <w:r w:rsidR="008401BD">
        <w:fldChar w:fldCharType="begin"/>
      </w:r>
      <w:r>
        <w:instrText xml:space="preserve"> SEQ Figure_2.2.1. \* ARABIC </w:instrText>
      </w:r>
      <w:r w:rsidR="008401BD">
        <w:fldChar w:fldCharType="separate"/>
      </w:r>
      <w:r w:rsidR="00AE69A1">
        <w:rPr>
          <w:noProof/>
        </w:rPr>
        <w:t>2</w:t>
      </w:r>
      <w:r w:rsidR="008401BD">
        <w:fldChar w:fldCharType="end"/>
      </w:r>
      <w:r>
        <w:rPr>
          <w:rFonts w:eastAsiaTheme="minorEastAsia" w:hint="eastAsia"/>
        </w:rPr>
        <w:t xml:space="preserve"> </w:t>
      </w:r>
      <w:r w:rsidR="00D445C9">
        <w:rPr>
          <w:rFonts w:eastAsiaTheme="minorEastAsia" w:cs="Times New Roman"/>
        </w:rPr>
        <w:t>RGB threshold</w:t>
      </w:r>
      <w:r w:rsidR="00E97743" w:rsidRPr="00072C05">
        <w:rPr>
          <w:rFonts w:eastAsiaTheme="minorEastAsia" w:cs="Times New Roman"/>
        </w:rPr>
        <w:t xml:space="preserve"> level</w:t>
      </w:r>
      <w:r w:rsidR="00D445C9">
        <w:rPr>
          <w:rFonts w:eastAsiaTheme="minorEastAsia" w:cs="Times New Roman" w:hint="eastAsia"/>
        </w:rPr>
        <w:t>s</w:t>
      </w:r>
      <w:bookmarkEnd w:id="22"/>
    </w:p>
    <w:p w:rsidR="00497F45" w:rsidRPr="00497F45" w:rsidRDefault="00497F45" w:rsidP="00497F45">
      <w:pPr>
        <w:rPr>
          <w:rFonts w:eastAsiaTheme="minorEastAsia"/>
        </w:rPr>
      </w:pPr>
    </w:p>
    <w:p w:rsidR="000E65B2" w:rsidRPr="000E65B2" w:rsidRDefault="000E65B2" w:rsidP="000E65B2">
      <w:pPr>
        <w:rPr>
          <w:rFonts w:eastAsiaTheme="minorEastAsia"/>
        </w:rPr>
      </w:pPr>
      <w:r>
        <w:rPr>
          <w:rFonts w:eastAsiaTheme="minorEastAsia" w:hint="eastAsia"/>
        </w:rPr>
        <w:t>Tab</w:t>
      </w:r>
      <w:r w:rsidR="007450F6">
        <w:rPr>
          <w:rFonts w:eastAsiaTheme="minorEastAsia" w:hint="eastAsia"/>
        </w:rPr>
        <w:t>le</w:t>
      </w:r>
      <w:r>
        <w:rPr>
          <w:rFonts w:eastAsiaTheme="minorEastAsia" w:hint="eastAsia"/>
        </w:rPr>
        <w:t xml:space="preserve"> 2.</w:t>
      </w:r>
      <w:r w:rsidR="00E711CF">
        <w:rPr>
          <w:rFonts w:eastAsiaTheme="minorEastAsia" w:hint="eastAsia"/>
        </w:rPr>
        <w:t>2</w:t>
      </w:r>
      <w:r>
        <w:rPr>
          <w:rFonts w:eastAsiaTheme="minorEastAsia" w:hint="eastAsia"/>
        </w:rPr>
        <w:t xml:space="preserve">.1.1 shows different thresholds </w:t>
      </w:r>
      <w:r w:rsidR="00D445C9">
        <w:rPr>
          <w:rFonts w:eastAsiaTheme="minorEastAsia" w:hint="eastAsia"/>
        </w:rPr>
        <w:t xml:space="preserve">that occur </w:t>
      </w:r>
      <w:r>
        <w:rPr>
          <w:rFonts w:eastAsiaTheme="minorEastAsia" w:hint="eastAsia"/>
        </w:rPr>
        <w:t>when we ex</w:t>
      </w:r>
      <w:r w:rsidR="00D445C9">
        <w:rPr>
          <w:rFonts w:eastAsiaTheme="minorEastAsia" w:hint="eastAsia"/>
        </w:rPr>
        <w:t>tr</w:t>
      </w:r>
      <w:r>
        <w:rPr>
          <w:rFonts w:eastAsiaTheme="minorEastAsia" w:hint="eastAsia"/>
        </w:rPr>
        <w:t xml:space="preserve">act ROIs </w:t>
      </w:r>
      <w:r>
        <w:rPr>
          <w:rFonts w:eastAsiaTheme="minorEastAsia"/>
        </w:rPr>
        <w:t>from an image</w:t>
      </w:r>
      <w:r w:rsidR="00682DD2">
        <w:rPr>
          <w:rFonts w:eastAsiaTheme="minorEastAsia" w:hint="eastAsia"/>
        </w:rPr>
        <w:t xml:space="preserve"> </w:t>
      </w:r>
      <w:r w:rsidR="00682DD2">
        <w:rPr>
          <w:rFonts w:eastAsiaTheme="minorEastAsia"/>
        </w:rPr>
        <w:t>t</w:t>
      </w:r>
      <w:r w:rsidR="00D445C9">
        <w:rPr>
          <w:rFonts w:eastAsiaTheme="minorEastAsia" w:hint="eastAsia"/>
        </w:rPr>
        <w:t>a</w:t>
      </w:r>
      <w:r w:rsidR="00682DD2">
        <w:rPr>
          <w:rFonts w:eastAsiaTheme="minorEastAsia"/>
        </w:rPr>
        <w:t>ken</w:t>
      </w:r>
      <w:r w:rsidR="00682DD2">
        <w:rPr>
          <w:rFonts w:eastAsiaTheme="minorEastAsia" w:hint="eastAsia"/>
        </w:rPr>
        <w:t xml:space="preserve"> in sunny weather based </w:t>
      </w:r>
      <w:r w:rsidR="00D445C9">
        <w:rPr>
          <w:rFonts w:eastAsiaTheme="minorEastAsia" w:hint="eastAsia"/>
        </w:rPr>
        <w:t xml:space="preserve">in RGB </w:t>
      </w:r>
      <w:r w:rsidR="00682DD2">
        <w:rPr>
          <w:rFonts w:eastAsiaTheme="minorEastAsia" w:hint="eastAsia"/>
        </w:rPr>
        <w:t xml:space="preserve">space. </w:t>
      </w:r>
      <w:r>
        <w:rPr>
          <w:rFonts w:eastAsiaTheme="minorEastAsia" w:hint="eastAsia"/>
        </w:rPr>
        <w:t>It is obvious that the level</w:t>
      </w:r>
      <w:r w:rsidR="00682DD2">
        <w:rPr>
          <w:rFonts w:eastAsiaTheme="minorEastAsia" w:hint="eastAsia"/>
        </w:rPr>
        <w:t>s</w:t>
      </w:r>
      <w:r>
        <w:rPr>
          <w:rFonts w:eastAsiaTheme="minorEastAsia" w:hint="eastAsia"/>
        </w:rPr>
        <w:t xml:space="preserve"> of setting</w:t>
      </w:r>
      <w:r w:rsidR="00D445C9">
        <w:rPr>
          <w:rFonts w:eastAsiaTheme="minorEastAsia" w:hint="eastAsia"/>
        </w:rPr>
        <w:t>s</w:t>
      </w:r>
      <w:r>
        <w:rPr>
          <w:rFonts w:eastAsiaTheme="minorEastAsia" w:hint="eastAsia"/>
        </w:rPr>
        <w:t xml:space="preserve"> </w:t>
      </w:r>
      <w:r w:rsidR="00D445C9">
        <w:rPr>
          <w:rFonts w:eastAsiaTheme="minorEastAsia" w:hint="eastAsia"/>
        </w:rPr>
        <w:t xml:space="preserve">for </w:t>
      </w:r>
      <w:r>
        <w:rPr>
          <w:rFonts w:eastAsiaTheme="minorEastAsia" w:hint="eastAsia"/>
        </w:rPr>
        <w:t>threshold</w:t>
      </w:r>
      <w:r w:rsidR="00D445C9">
        <w:rPr>
          <w:rFonts w:eastAsiaTheme="minorEastAsia" w:hint="eastAsia"/>
        </w:rPr>
        <w:t xml:space="preserve"> are</w:t>
      </w:r>
      <w:r>
        <w:rPr>
          <w:rFonts w:eastAsiaTheme="minorEastAsia" w:hint="eastAsia"/>
        </w:rPr>
        <w:t xml:space="preserve"> hard to control</w:t>
      </w:r>
      <w:r w:rsidR="00D445C9">
        <w:rPr>
          <w:rFonts w:eastAsiaTheme="minorEastAsia" w:hint="eastAsia"/>
        </w:rPr>
        <w:t>;</w:t>
      </w:r>
      <w:r w:rsidR="00682DD2">
        <w:rPr>
          <w:rFonts w:eastAsiaTheme="minorEastAsia" w:hint="eastAsia"/>
        </w:rPr>
        <w:t xml:space="preserve"> under different </w:t>
      </w:r>
      <w:r w:rsidR="00682DD2">
        <w:rPr>
          <w:rFonts w:eastAsiaTheme="minorEastAsia"/>
        </w:rPr>
        <w:t>environmental</w:t>
      </w:r>
      <w:r w:rsidR="00682DD2">
        <w:rPr>
          <w:rFonts w:eastAsiaTheme="minorEastAsia" w:hint="eastAsia"/>
        </w:rPr>
        <w:t xml:space="preserve"> conditions, the thresholds may be changed directly.</w:t>
      </w:r>
    </w:p>
    <w:p w:rsidR="00DA51EC" w:rsidRPr="00072C05" w:rsidRDefault="00DA51EC" w:rsidP="00DA51EC">
      <w:pPr>
        <w:spacing w:line="276" w:lineRule="auto"/>
        <w:rPr>
          <w:rFonts w:cs="Times New Roman"/>
        </w:rPr>
      </w:pPr>
    </w:p>
    <w:p w:rsidR="00892A15" w:rsidRPr="00F51359" w:rsidRDefault="00682DD2" w:rsidP="008F354F">
      <w:pPr>
        <w:rPr>
          <w:rFonts w:eastAsiaTheme="minorEastAsia"/>
          <w:color w:val="000000" w:themeColor="text1"/>
          <w:kern w:val="0"/>
        </w:rPr>
      </w:pPr>
      <w:r>
        <w:rPr>
          <w:rFonts w:eastAsiaTheme="minorEastAsia" w:hint="eastAsia"/>
          <w:kern w:val="0"/>
        </w:rPr>
        <w:t>S</w:t>
      </w:r>
      <w:r w:rsidR="00DA51EC" w:rsidRPr="00072C05">
        <w:rPr>
          <w:kern w:val="0"/>
        </w:rPr>
        <w:t>ince the objects have similar chromatic characteristics</w:t>
      </w:r>
      <w:r>
        <w:rPr>
          <w:rFonts w:eastAsiaTheme="minorEastAsia" w:hint="eastAsia"/>
          <w:kern w:val="0"/>
        </w:rPr>
        <w:t>,</w:t>
      </w:r>
      <w:r w:rsidR="00DA51EC" w:rsidRPr="00072C05">
        <w:rPr>
          <w:kern w:val="0"/>
        </w:rPr>
        <w:t xml:space="preserve"> </w:t>
      </w:r>
      <w:r>
        <w:rPr>
          <w:rFonts w:eastAsiaTheme="minorEastAsia" w:hint="eastAsia"/>
          <w:kern w:val="0"/>
        </w:rPr>
        <w:t>t</w:t>
      </w:r>
      <w:r w:rsidR="00DA51EC" w:rsidRPr="00072C05">
        <w:rPr>
          <w:kern w:val="0"/>
        </w:rPr>
        <w:t xml:space="preserve">he chromatic components are not directly emphasized in the standard </w:t>
      </w:r>
      <w:r w:rsidR="00D445C9">
        <w:rPr>
          <w:rFonts w:eastAsiaTheme="minorEastAsia" w:hint="eastAsia"/>
          <w:kern w:val="0"/>
        </w:rPr>
        <w:t xml:space="preserve">representation of </w:t>
      </w:r>
      <w:r w:rsidR="00D445C9">
        <w:rPr>
          <w:kern w:val="0"/>
        </w:rPr>
        <w:t>RGB colo</w:t>
      </w:r>
      <w:r w:rsidR="00D445C9">
        <w:rPr>
          <w:rFonts w:eastAsiaTheme="minorEastAsia" w:hint="eastAsia"/>
          <w:kern w:val="0"/>
        </w:rPr>
        <w:t>r;</w:t>
      </w:r>
      <w:r w:rsidR="00DA51EC" w:rsidRPr="00072C05">
        <w:rPr>
          <w:kern w:val="0"/>
        </w:rPr>
        <w:t xml:space="preserve"> </w:t>
      </w:r>
      <w:r w:rsidR="00DA51EC" w:rsidRPr="00072C05">
        <w:rPr>
          <w:color w:val="000000" w:themeColor="text1"/>
          <w:kern w:val="0"/>
        </w:rPr>
        <w:t>and</w:t>
      </w:r>
      <w:r w:rsidR="00D445C9">
        <w:rPr>
          <w:rFonts w:eastAsiaTheme="minorEastAsia" w:hint="eastAsia"/>
          <w:color w:val="000000" w:themeColor="text1"/>
          <w:kern w:val="0"/>
        </w:rPr>
        <w:t>,</w:t>
      </w:r>
      <w:r w:rsidR="00DA51EC" w:rsidRPr="00072C05">
        <w:rPr>
          <w:color w:val="000000" w:themeColor="text1"/>
          <w:kern w:val="0"/>
        </w:rPr>
        <w:t xml:space="preserve"> when the environmental factors change</w:t>
      </w:r>
      <w:r w:rsidR="00D445C9">
        <w:rPr>
          <w:rFonts w:eastAsiaTheme="minorEastAsia" w:hint="eastAsia"/>
          <w:color w:val="000000" w:themeColor="text1"/>
          <w:kern w:val="0"/>
        </w:rPr>
        <w:t>,</w:t>
      </w:r>
      <w:r w:rsidR="00E143CB">
        <w:rPr>
          <w:rFonts w:eastAsiaTheme="minorEastAsia" w:hint="eastAsia"/>
          <w:color w:val="000000" w:themeColor="text1"/>
          <w:kern w:val="0"/>
        </w:rPr>
        <w:t xml:space="preserve"> </w:t>
      </w:r>
      <w:r w:rsidR="00DA51EC" w:rsidRPr="00072C05">
        <w:rPr>
          <w:color w:val="000000" w:themeColor="text1"/>
          <w:kern w:val="0"/>
        </w:rPr>
        <w:t xml:space="preserve">the thresholds of segmentation will </w:t>
      </w:r>
      <w:r w:rsidR="00D445C9">
        <w:rPr>
          <w:rFonts w:eastAsiaTheme="minorEastAsia" w:hint="eastAsia"/>
          <w:color w:val="000000" w:themeColor="text1"/>
          <w:kern w:val="0"/>
        </w:rPr>
        <w:t xml:space="preserve">also </w:t>
      </w:r>
      <w:r w:rsidR="00DA51EC" w:rsidRPr="00072C05">
        <w:rPr>
          <w:color w:val="000000" w:themeColor="text1"/>
          <w:kern w:val="0"/>
        </w:rPr>
        <w:t>be changed.</w:t>
      </w:r>
      <w:r>
        <w:rPr>
          <w:rFonts w:eastAsiaTheme="minorEastAsia" w:hint="eastAsia"/>
          <w:color w:val="000000" w:themeColor="text1"/>
          <w:kern w:val="0"/>
        </w:rPr>
        <w:t xml:space="preserve"> </w:t>
      </w:r>
      <w:r>
        <w:rPr>
          <w:rStyle w:val="hps"/>
          <w:rFonts w:hint="eastAsia"/>
        </w:rPr>
        <w:t>A</w:t>
      </w:r>
      <w:r w:rsidR="00D445C9">
        <w:rPr>
          <w:rStyle w:val="hps"/>
          <w:rFonts w:eastAsiaTheme="minorEastAsia" w:hint="eastAsia"/>
        </w:rPr>
        <w:t xml:space="preserve">dditionally, </w:t>
      </w:r>
      <w:r w:rsidR="00DA51EC">
        <w:rPr>
          <w:rStyle w:val="hps"/>
          <w:rFonts w:hint="eastAsia"/>
        </w:rPr>
        <w:t>a</w:t>
      </w:r>
      <w:r w:rsidR="00892A15" w:rsidRPr="009667F8">
        <w:rPr>
          <w:rStyle w:val="hps"/>
        </w:rPr>
        <w:t xml:space="preserve">s </w:t>
      </w:r>
      <w:r w:rsidR="00D445C9">
        <w:rPr>
          <w:rStyle w:val="hps"/>
          <w:rFonts w:eastAsiaTheme="minorEastAsia" w:hint="eastAsia"/>
        </w:rPr>
        <w:t>is the case for</w:t>
      </w:r>
      <w:r w:rsidR="00892A15">
        <w:rPr>
          <w:rStyle w:val="hps"/>
        </w:rPr>
        <w:t xml:space="preserve"> the</w:t>
      </w:r>
      <w:r w:rsidR="00892A15" w:rsidRPr="009667F8">
        <w:t xml:space="preserve"> </w:t>
      </w:r>
      <w:r w:rsidR="00892A15" w:rsidRPr="009667F8">
        <w:rPr>
          <w:rStyle w:val="hps"/>
        </w:rPr>
        <w:t>RGB</w:t>
      </w:r>
      <w:r w:rsidR="00D445C9">
        <w:rPr>
          <w:rFonts w:eastAsiaTheme="minorEastAsia" w:hint="eastAsia"/>
        </w:rPr>
        <w:t xml:space="preserve"> </w:t>
      </w:r>
      <w:r w:rsidR="00892A15" w:rsidRPr="009667F8">
        <w:rPr>
          <w:rStyle w:val="hps"/>
        </w:rPr>
        <w:t>space</w:t>
      </w:r>
      <w:r w:rsidR="00892A15">
        <w:rPr>
          <w:rFonts w:hint="eastAsia"/>
        </w:rPr>
        <w:t xml:space="preserve">, the </w:t>
      </w:r>
      <w:r w:rsidR="00892A15" w:rsidRPr="009667F8">
        <w:rPr>
          <w:rStyle w:val="hps"/>
        </w:rPr>
        <w:t>measure</w:t>
      </w:r>
      <w:r w:rsidR="00892A15">
        <w:rPr>
          <w:rStyle w:val="hps"/>
          <w:rFonts w:hint="eastAsia"/>
        </w:rPr>
        <w:t>ment of</w:t>
      </w:r>
      <w:r w:rsidR="00892A15" w:rsidRPr="009667F8">
        <w:t xml:space="preserve"> </w:t>
      </w:r>
      <w:r w:rsidR="00892A15" w:rsidRPr="009667F8">
        <w:rPr>
          <w:rStyle w:val="hps"/>
        </w:rPr>
        <w:t>luminance and chrominance</w:t>
      </w:r>
      <w:r w:rsidR="00892A15" w:rsidRPr="009667F8">
        <w:t xml:space="preserve"> </w:t>
      </w:r>
      <w:r w:rsidR="00892A15" w:rsidRPr="009667F8">
        <w:rPr>
          <w:rStyle w:val="hps"/>
        </w:rPr>
        <w:t>are not</w:t>
      </w:r>
      <w:r w:rsidR="00892A15" w:rsidRPr="009667F8">
        <w:t xml:space="preserve"> </w:t>
      </w:r>
      <w:r w:rsidR="00892A15" w:rsidRPr="009667F8">
        <w:rPr>
          <w:rStyle w:val="hps"/>
        </w:rPr>
        <w:t>independent</w:t>
      </w:r>
      <w:r w:rsidR="00D445C9">
        <w:rPr>
          <w:rFonts w:eastAsiaTheme="minorEastAsia" w:hint="eastAsia"/>
        </w:rPr>
        <w:t>. T</w:t>
      </w:r>
      <w:r w:rsidR="00892A15">
        <w:rPr>
          <w:rFonts w:hint="eastAsia"/>
        </w:rPr>
        <w:t xml:space="preserve">he </w:t>
      </w:r>
      <w:r w:rsidR="00892A15" w:rsidRPr="009667F8">
        <w:t xml:space="preserve">early </w:t>
      </w:r>
      <w:r w:rsidR="00892A15" w:rsidRPr="009667F8">
        <w:rPr>
          <w:rStyle w:val="hps"/>
        </w:rPr>
        <w:t>RGB color space</w:t>
      </w:r>
      <w:r w:rsidR="00892A15" w:rsidRPr="009667F8">
        <w:t xml:space="preserve"> </w:t>
      </w:r>
      <w:r w:rsidR="00892A15" w:rsidRPr="009667F8">
        <w:rPr>
          <w:rStyle w:val="hps"/>
        </w:rPr>
        <w:t>based</w:t>
      </w:r>
      <w:r w:rsidR="00892A15" w:rsidRPr="009667F8">
        <w:t xml:space="preserve"> </w:t>
      </w:r>
      <w:r w:rsidR="00892A15">
        <w:rPr>
          <w:rStyle w:val="hps"/>
          <w:rFonts w:hint="eastAsia"/>
        </w:rPr>
        <w:t>TSDR</w:t>
      </w:r>
      <w:r w:rsidR="00892B45">
        <w:rPr>
          <w:rStyle w:val="hps"/>
          <w:rFonts w:eastAsiaTheme="minorEastAsia" w:hint="eastAsia"/>
        </w:rPr>
        <w:t xml:space="preserve"> </w:t>
      </w:r>
      <w:r w:rsidR="00892A15">
        <w:rPr>
          <w:rStyle w:val="hps"/>
          <w:rFonts w:hint="eastAsia"/>
        </w:rPr>
        <w:t>s</w:t>
      </w:r>
      <w:r w:rsidR="00892B45">
        <w:rPr>
          <w:rStyle w:val="hps"/>
          <w:rFonts w:eastAsiaTheme="minorEastAsia" w:hint="eastAsia"/>
        </w:rPr>
        <w:t>ystem</w:t>
      </w:r>
      <w:r w:rsidR="00892A15" w:rsidRPr="009667F8">
        <w:t xml:space="preserve"> </w:t>
      </w:r>
      <w:r w:rsidR="00892A15" w:rsidRPr="009667F8">
        <w:rPr>
          <w:rStyle w:val="hps"/>
        </w:rPr>
        <w:t xml:space="preserve">can </w:t>
      </w:r>
      <w:r w:rsidR="00D445C9">
        <w:rPr>
          <w:rStyle w:val="hps"/>
          <w:rFonts w:eastAsiaTheme="minorEastAsia" w:hint="eastAsia"/>
        </w:rPr>
        <w:t xml:space="preserve">then </w:t>
      </w:r>
      <w:r w:rsidR="00892A15" w:rsidRPr="009667F8">
        <w:rPr>
          <w:rStyle w:val="hps"/>
        </w:rPr>
        <w:t>only be used</w:t>
      </w:r>
      <w:r w:rsidR="00892A15" w:rsidRPr="009667F8">
        <w:t xml:space="preserve"> </w:t>
      </w:r>
      <w:r w:rsidR="00892A15" w:rsidRPr="009667F8">
        <w:rPr>
          <w:rStyle w:val="hps"/>
        </w:rPr>
        <w:t>in</w:t>
      </w:r>
      <w:r w:rsidR="00D445C9">
        <w:rPr>
          <w:rFonts w:eastAsiaTheme="minorEastAsia" w:hint="eastAsia"/>
        </w:rPr>
        <w:t xml:space="preserve"> </w:t>
      </w:r>
      <w:r w:rsidR="00892A15" w:rsidRPr="009667F8">
        <w:rPr>
          <w:rStyle w:val="hps"/>
        </w:rPr>
        <w:t>relatively simple</w:t>
      </w:r>
      <w:r w:rsidR="00F51359">
        <w:rPr>
          <w:rStyle w:val="hps"/>
          <w:rFonts w:hint="eastAsia"/>
        </w:rPr>
        <w:t xml:space="preserve"> </w:t>
      </w:r>
      <w:r w:rsidR="00F51359">
        <w:rPr>
          <w:rStyle w:val="hps"/>
          <w:rFonts w:eastAsiaTheme="minorEastAsia" w:hint="eastAsia"/>
        </w:rPr>
        <w:t>scenario</w:t>
      </w:r>
      <w:r>
        <w:rPr>
          <w:rStyle w:val="hps"/>
          <w:rFonts w:eastAsiaTheme="minorEastAsia" w:hint="eastAsia"/>
        </w:rPr>
        <w:t>s</w:t>
      </w:r>
      <w:r w:rsidR="00892A15">
        <w:rPr>
          <w:rStyle w:val="hps"/>
          <w:rFonts w:hint="eastAsia"/>
        </w:rPr>
        <w:t>.</w:t>
      </w:r>
      <w:r w:rsidR="00892A15" w:rsidRPr="009667F8">
        <w:t xml:space="preserve"> </w:t>
      </w:r>
      <w:r w:rsidR="00892A15" w:rsidRPr="009667F8">
        <w:rPr>
          <w:rStyle w:val="hps"/>
        </w:rPr>
        <w:t>A simple</w:t>
      </w:r>
      <w:r w:rsidR="00892A15" w:rsidRPr="009667F8">
        <w:t xml:space="preserve"> </w:t>
      </w:r>
      <w:r w:rsidR="00892A15" w:rsidRPr="009667F8">
        <w:rPr>
          <w:rStyle w:val="hps"/>
        </w:rPr>
        <w:t>improvement is</w:t>
      </w:r>
      <w:r w:rsidR="00892A15" w:rsidRPr="009667F8">
        <w:t xml:space="preserve"> </w:t>
      </w:r>
      <w:r w:rsidR="00892A15" w:rsidRPr="009667F8">
        <w:rPr>
          <w:rStyle w:val="hps"/>
        </w:rPr>
        <w:t>the</w:t>
      </w:r>
      <w:r w:rsidR="00892A15" w:rsidRPr="009667F8">
        <w:t xml:space="preserve"> </w:t>
      </w:r>
      <w:r w:rsidR="00892A15" w:rsidRPr="009667F8">
        <w:rPr>
          <w:rStyle w:val="hps"/>
        </w:rPr>
        <w:t>parameter</w:t>
      </w:r>
      <w:r w:rsidR="00892A15" w:rsidRPr="009667F8">
        <w:t xml:space="preserve"> </w:t>
      </w:r>
      <w:r w:rsidR="00D445C9">
        <w:rPr>
          <w:rFonts w:eastAsiaTheme="minorEastAsia" w:hint="eastAsia"/>
        </w:rPr>
        <w:t xml:space="preserve">of </w:t>
      </w:r>
      <w:r w:rsidR="00892A15" w:rsidRPr="009667F8">
        <w:rPr>
          <w:rStyle w:val="hps"/>
        </w:rPr>
        <w:t>normaliz</w:t>
      </w:r>
      <w:r w:rsidR="00D445C9">
        <w:rPr>
          <w:rStyle w:val="hps"/>
          <w:rFonts w:eastAsiaTheme="minorEastAsia" w:hint="eastAsia"/>
        </w:rPr>
        <w:t>ation</w:t>
      </w:r>
      <w:r w:rsidR="00892A15" w:rsidRPr="009667F8">
        <w:t xml:space="preserve"> </w:t>
      </w:r>
      <w:r w:rsidR="00D445C9">
        <w:rPr>
          <w:rFonts w:eastAsiaTheme="minorEastAsia" w:hint="eastAsia"/>
        </w:rPr>
        <w:t>for</w:t>
      </w:r>
      <w:r w:rsidR="00F51359">
        <w:rPr>
          <w:rFonts w:eastAsiaTheme="minorEastAsia" w:hint="eastAsia"/>
        </w:rPr>
        <w:t xml:space="preserve"> </w:t>
      </w:r>
      <w:proofErr w:type="gramStart"/>
      <w:r w:rsidR="008F354F" w:rsidRPr="009667F8">
        <w:rPr>
          <w:rStyle w:val="hps"/>
        </w:rPr>
        <w:t>RGB</w:t>
      </w:r>
      <w:r w:rsidR="00D445C9">
        <w:rPr>
          <w:rStyle w:val="hps"/>
          <w:rFonts w:eastAsiaTheme="minorEastAsia" w:hint="eastAsia"/>
        </w:rPr>
        <w:t xml:space="preserve"> </w:t>
      </w:r>
      <w:proofErr w:type="gramEnd"/>
      <w:r w:rsidR="00E60FFC" w:rsidRPr="00393850">
        <w:rPr>
          <w:rStyle w:val="af5"/>
          <w:vertAlign w:val="baseline"/>
        </w:rPr>
        <w:t>[</w:t>
      </w:r>
      <w:r w:rsidR="00E60FFC" w:rsidRPr="00393850">
        <w:rPr>
          <w:rStyle w:val="af5"/>
          <w:vertAlign w:val="baseline"/>
        </w:rPr>
        <w:endnoteReference w:id="38"/>
      </w:r>
      <w:r w:rsidR="00E60FFC" w:rsidRPr="00393850">
        <w:rPr>
          <w:rStyle w:val="af5"/>
          <w:vertAlign w:val="baseline"/>
        </w:rPr>
        <w:t>]</w:t>
      </w:r>
      <w:r w:rsidR="00D445C9">
        <w:rPr>
          <w:rStyle w:val="hps"/>
          <w:rFonts w:eastAsiaTheme="minorEastAsia" w:hint="eastAsia"/>
        </w:rPr>
        <w:t>;</w:t>
      </w:r>
      <w:r w:rsidR="00892A15" w:rsidRPr="009667F8">
        <w:t xml:space="preserve"> the definition of </w:t>
      </w:r>
      <w:r w:rsidR="00892A15" w:rsidRPr="009667F8">
        <w:rPr>
          <w:rStyle w:val="hps"/>
        </w:rPr>
        <w:t>standardized</w:t>
      </w:r>
      <w:r w:rsidR="00892A15" w:rsidRPr="009667F8">
        <w:t xml:space="preserve"> </w:t>
      </w:r>
      <w:r w:rsidR="00892A15" w:rsidRPr="009667F8">
        <w:rPr>
          <w:rStyle w:val="hps"/>
        </w:rPr>
        <w:t>color</w:t>
      </w:r>
      <w:r w:rsidR="00892A15">
        <w:rPr>
          <w:rStyle w:val="hps"/>
          <w:rFonts w:hint="eastAsia"/>
        </w:rPr>
        <w:t xml:space="preserve"> </w:t>
      </w:r>
      <w:r>
        <w:rPr>
          <w:rStyle w:val="hps"/>
          <w:rFonts w:eastAsiaTheme="minorEastAsia" w:hint="eastAsia"/>
        </w:rPr>
        <w:t>change</w:t>
      </w:r>
      <w:r w:rsidR="00D445C9">
        <w:rPr>
          <w:rStyle w:val="hps"/>
          <w:rFonts w:eastAsiaTheme="minorEastAsia" w:hint="eastAsia"/>
        </w:rPr>
        <w:t xml:space="preserve">s is </w:t>
      </w:r>
      <w:r w:rsidR="00892A15">
        <w:rPr>
          <w:rStyle w:val="hps"/>
          <w:rFonts w:hint="eastAsia"/>
        </w:rPr>
        <w:t>as follows</w:t>
      </w:r>
      <w:r w:rsidR="00892A15" w:rsidRPr="009667F8">
        <w:t>:</w:t>
      </w:r>
    </w:p>
    <w:p w:rsidR="00892A15" w:rsidRPr="00605DD3" w:rsidRDefault="00605DD3" w:rsidP="00E74892">
      <w:pPr>
        <w:pStyle w:val="Default"/>
        <w:spacing w:line="360" w:lineRule="auto"/>
        <w:jc w:val="center"/>
        <w:rPr>
          <w:i/>
        </w:rPr>
      </w:pPr>
      <m:oMath>
        <m:r>
          <w:rPr>
            <w:rFonts w:ascii="Cambria Math" w:hAnsi="Cambria Math"/>
          </w:rPr>
          <m:t>r=R/(R+G+B)</m:t>
        </m:r>
      </m:oMath>
      <w:r w:rsidR="00E74892">
        <w:rPr>
          <w:rFonts w:hint="eastAsia"/>
          <w:i/>
        </w:rPr>
        <w:t xml:space="preserve">    (2.2.1.1)</w:t>
      </w:r>
    </w:p>
    <w:p w:rsidR="00AE1592" w:rsidRPr="00605DD3" w:rsidRDefault="00605DD3" w:rsidP="00E74892">
      <w:pPr>
        <w:pStyle w:val="Default"/>
        <w:spacing w:line="360" w:lineRule="auto"/>
        <w:jc w:val="center"/>
        <w:rPr>
          <w:i/>
        </w:rPr>
      </w:pPr>
      <m:oMath>
        <m:r>
          <w:rPr>
            <w:rFonts w:ascii="Cambria Math" w:hAnsi="Cambria Math"/>
          </w:rPr>
          <m:t>g=G/(R+G+B)</m:t>
        </m:r>
      </m:oMath>
      <w:r w:rsidR="00E74892">
        <w:rPr>
          <w:rFonts w:hint="eastAsia"/>
          <w:i/>
        </w:rPr>
        <w:t xml:space="preserve">    (2.2.1.2)</w:t>
      </w:r>
    </w:p>
    <w:p w:rsidR="00AE1592" w:rsidRPr="00605DD3" w:rsidRDefault="00605DD3" w:rsidP="00E74892">
      <w:pPr>
        <w:pStyle w:val="Default"/>
        <w:spacing w:line="360" w:lineRule="auto"/>
        <w:jc w:val="center"/>
        <w:rPr>
          <w:i/>
        </w:rPr>
      </w:pPr>
      <m:oMath>
        <m:r>
          <w:rPr>
            <w:rFonts w:ascii="Cambria Math" w:hAnsi="Cambria Math"/>
          </w:rPr>
          <m:t>b=B/(R+G+B)</m:t>
        </m:r>
      </m:oMath>
      <w:r w:rsidR="00E74892">
        <w:rPr>
          <w:rFonts w:hint="eastAsia"/>
          <w:i/>
        </w:rPr>
        <w:t xml:space="preserve">    (2.2.1.3)</w:t>
      </w:r>
    </w:p>
    <w:p w:rsidR="00AE1592" w:rsidRDefault="00E711CF" w:rsidP="008F354F">
      <w:pPr>
        <w:pStyle w:val="Default"/>
        <w:spacing w:line="360" w:lineRule="auto"/>
        <w:jc w:val="both"/>
        <w:rPr>
          <w:rStyle w:val="hps"/>
        </w:rPr>
      </w:pPr>
      <w:r>
        <w:rPr>
          <w:rStyle w:val="hps"/>
          <w:rFonts w:hint="eastAsia"/>
        </w:rPr>
        <w:t>Where</w:t>
      </w:r>
      <w:r w:rsidR="00D445C9">
        <w:rPr>
          <w:rStyle w:val="hps"/>
          <w:rFonts w:hint="eastAsia"/>
        </w:rPr>
        <w:t xml:space="preserve"> </w:t>
      </w:r>
      <m:oMath>
        <m:r>
          <w:rPr>
            <w:rFonts w:ascii="Cambria Math" w:hAnsi="Cambria Math"/>
          </w:rPr>
          <m:t xml:space="preserve">r, g </m:t>
        </m:r>
      </m:oMath>
      <w:r w:rsidR="00EB453C">
        <w:rPr>
          <w:rFonts w:hint="eastAsia"/>
        </w:rPr>
        <w:t xml:space="preserve">and </w:t>
      </w:r>
      <m:oMath>
        <m:r>
          <w:rPr>
            <w:rFonts w:ascii="Cambria Math" w:hAnsi="Cambria Math"/>
          </w:rPr>
          <m:t xml:space="preserve">b </m:t>
        </m:r>
      </m:oMath>
      <w:r w:rsidR="00D445C9">
        <w:rPr>
          <w:rStyle w:val="hps"/>
          <w:rFonts w:hint="eastAsia"/>
        </w:rPr>
        <w:t>are</w:t>
      </w:r>
      <w:r w:rsidR="00AE1592">
        <w:rPr>
          <w:rStyle w:val="hps"/>
        </w:rPr>
        <w:t xml:space="preserve"> called</w:t>
      </w:r>
      <w:r w:rsidR="00AE1592">
        <w:t xml:space="preserve"> </w:t>
      </w:r>
      <w:r w:rsidR="00AE1592">
        <w:rPr>
          <w:rStyle w:val="hps"/>
        </w:rPr>
        <w:t>chromaticity</w:t>
      </w:r>
      <w:r w:rsidR="00AE1592">
        <w:t xml:space="preserve"> </w:t>
      </w:r>
      <w:r w:rsidR="00AE1592">
        <w:rPr>
          <w:rStyle w:val="hps"/>
        </w:rPr>
        <w:t>coordinates</w:t>
      </w:r>
      <w:proofErr w:type="gramStart"/>
      <w:r>
        <w:t>,</w:t>
      </w:r>
      <w:r w:rsidR="00EB453C">
        <w:rPr>
          <w:rFonts w:hint="eastAsia"/>
        </w:rPr>
        <w:t xml:space="preserve"> </w:t>
      </w:r>
      <m:oMath>
        <w:proofErr w:type="gramEnd"/>
        <m:r>
          <w:rPr>
            <w:rFonts w:ascii="Cambria Math" w:hAnsi="Cambria Math"/>
          </w:rPr>
          <m:t>r+g+b=1</m:t>
        </m:r>
      </m:oMath>
      <w:r>
        <w:rPr>
          <w:rFonts w:hint="eastAsia"/>
        </w:rPr>
        <w:t>.</w:t>
      </w:r>
      <w:r w:rsidR="00AE1592" w:rsidRPr="00605DD3">
        <w:rPr>
          <w:rStyle w:val="hps"/>
          <w:i/>
        </w:rPr>
        <w:t xml:space="preserve"> </w:t>
      </w:r>
    </w:p>
    <w:p w:rsidR="00AE1592" w:rsidRPr="008417E8" w:rsidRDefault="00AE1592" w:rsidP="008F354F">
      <w:pPr>
        <w:pStyle w:val="Default"/>
        <w:spacing w:line="360" w:lineRule="auto"/>
        <w:jc w:val="both"/>
        <w:rPr>
          <w:rStyle w:val="hps"/>
        </w:rPr>
      </w:pPr>
    </w:p>
    <w:p w:rsidR="00892A15" w:rsidRDefault="00D445C9" w:rsidP="008F354F">
      <w:pPr>
        <w:pStyle w:val="Default"/>
        <w:spacing w:line="360" w:lineRule="auto"/>
        <w:jc w:val="both"/>
        <w:rPr>
          <w:rStyle w:val="hps"/>
        </w:rPr>
      </w:pPr>
      <w:r>
        <w:rPr>
          <w:rStyle w:val="hps"/>
          <w:rFonts w:hint="eastAsia"/>
        </w:rPr>
        <w:t>T</w:t>
      </w:r>
      <w:r w:rsidR="00892A15" w:rsidRPr="009667F8">
        <w:rPr>
          <w:rStyle w:val="hps"/>
        </w:rPr>
        <w:t>he brightness of each pixel</w:t>
      </w:r>
      <w:r w:rsidR="00892A15" w:rsidRPr="009667F8">
        <w:t xml:space="preserve"> </w:t>
      </w:r>
      <w:r w:rsidR="00892A15">
        <w:rPr>
          <w:rFonts w:hint="eastAsia"/>
        </w:rPr>
        <w:t xml:space="preserve">in </w:t>
      </w:r>
      <w:r>
        <w:rPr>
          <w:rFonts w:hint="eastAsia"/>
        </w:rPr>
        <w:t xml:space="preserve">an image equals </w:t>
      </w:r>
      <w:r w:rsidR="00892A15">
        <w:rPr>
          <w:rFonts w:hint="eastAsia"/>
        </w:rPr>
        <w:t xml:space="preserve">the sum </w:t>
      </w:r>
      <w:r w:rsidR="00892A15" w:rsidRPr="009667F8">
        <w:rPr>
          <w:rStyle w:val="hps"/>
        </w:rPr>
        <w:t>of</w:t>
      </w:r>
      <w:r w:rsidR="00892A15" w:rsidRPr="009667F8">
        <w:t xml:space="preserve"> </w:t>
      </w:r>
      <w:r w:rsidR="00892A15" w:rsidRPr="009667F8">
        <w:rPr>
          <w:rStyle w:val="hps"/>
        </w:rPr>
        <w:t>the</w:t>
      </w:r>
      <w:r w:rsidR="00892A15" w:rsidRPr="009667F8">
        <w:t xml:space="preserve"> </w:t>
      </w:r>
      <w:r w:rsidR="00892A15" w:rsidRPr="009667F8">
        <w:rPr>
          <w:rStyle w:val="hps"/>
        </w:rPr>
        <w:t>three</w:t>
      </w:r>
      <w:r w:rsidR="00892A15" w:rsidRPr="009667F8">
        <w:t xml:space="preserve"> </w:t>
      </w:r>
      <w:r w:rsidR="00892A15" w:rsidRPr="009667F8">
        <w:rPr>
          <w:rStyle w:val="hps"/>
        </w:rPr>
        <w:t>RGB</w:t>
      </w:r>
      <w:r w:rsidR="00892A15" w:rsidRPr="009667F8">
        <w:t xml:space="preserve"> </w:t>
      </w:r>
      <w:r w:rsidR="00892A15" w:rsidRPr="009667F8">
        <w:rPr>
          <w:rStyle w:val="hps"/>
        </w:rPr>
        <w:t>components</w:t>
      </w:r>
      <w:r>
        <w:rPr>
          <w:rFonts w:hint="eastAsia"/>
        </w:rPr>
        <w:t>.</w:t>
      </w:r>
      <w:r w:rsidR="00892A15" w:rsidRPr="009667F8">
        <w:t xml:space="preserve"> </w:t>
      </w:r>
      <w:r>
        <w:rPr>
          <w:rStyle w:val="hps"/>
          <w:rFonts w:hint="eastAsia"/>
        </w:rPr>
        <w:t>The</w:t>
      </w:r>
      <w:r w:rsidR="00892A15" w:rsidRPr="009667F8">
        <w:t xml:space="preserve"> use </w:t>
      </w:r>
      <w:r>
        <w:rPr>
          <w:rFonts w:hint="eastAsia"/>
        </w:rPr>
        <w:t xml:space="preserve">of </w:t>
      </w:r>
      <w:r w:rsidR="00892A15" w:rsidRPr="009667F8">
        <w:rPr>
          <w:rStyle w:val="hps"/>
        </w:rPr>
        <w:t>normalized</w:t>
      </w:r>
      <w:r w:rsidR="00892A15" w:rsidRPr="009667F8">
        <w:t xml:space="preserve"> </w:t>
      </w:r>
      <w:r w:rsidR="00892A15" w:rsidRPr="009667F8">
        <w:rPr>
          <w:rStyle w:val="hps"/>
        </w:rPr>
        <w:t>RGB</w:t>
      </w:r>
      <w:r w:rsidR="00892A15" w:rsidRPr="009667F8">
        <w:t xml:space="preserve"> </w:t>
      </w:r>
      <w:r w:rsidR="00892A15" w:rsidRPr="009667F8">
        <w:rPr>
          <w:rStyle w:val="hps"/>
        </w:rPr>
        <w:t>parameters</w:t>
      </w:r>
      <w:r w:rsidR="00892A15" w:rsidRPr="009667F8">
        <w:t xml:space="preserve"> </w:t>
      </w:r>
      <w:r w:rsidR="00892A15">
        <w:rPr>
          <w:rFonts w:hint="eastAsia"/>
        </w:rPr>
        <w:t xml:space="preserve">in </w:t>
      </w:r>
      <w:r>
        <w:rPr>
          <w:rFonts w:hint="eastAsia"/>
        </w:rPr>
        <w:t xml:space="preserve">a </w:t>
      </w:r>
      <w:r w:rsidR="00892A15">
        <w:rPr>
          <w:rFonts w:hint="eastAsia"/>
        </w:rPr>
        <w:t xml:space="preserve">system </w:t>
      </w:r>
      <w:r w:rsidR="00892A15" w:rsidRPr="009667F8">
        <w:rPr>
          <w:rStyle w:val="hps"/>
        </w:rPr>
        <w:t xml:space="preserve">can </w:t>
      </w:r>
      <w:r>
        <w:rPr>
          <w:rStyle w:val="hps"/>
          <w:rFonts w:hint="eastAsia"/>
        </w:rPr>
        <w:t xml:space="preserve">therefore </w:t>
      </w:r>
      <w:r w:rsidR="00892A15" w:rsidRPr="009667F8">
        <w:rPr>
          <w:rStyle w:val="hps"/>
        </w:rPr>
        <w:t>reduce the</w:t>
      </w:r>
      <w:r w:rsidR="00892A15" w:rsidRPr="009667F8">
        <w:t xml:space="preserve"> </w:t>
      </w:r>
      <w:r w:rsidR="00892A15" w:rsidRPr="009667F8">
        <w:rPr>
          <w:rStyle w:val="hps"/>
        </w:rPr>
        <w:t xml:space="preserve">impact </w:t>
      </w:r>
      <w:r>
        <w:rPr>
          <w:rStyle w:val="hps"/>
          <w:rFonts w:hint="eastAsia"/>
        </w:rPr>
        <w:t>on</w:t>
      </w:r>
      <w:r w:rsidR="00892A15" w:rsidRPr="009667F8">
        <w:t xml:space="preserve"> </w:t>
      </w:r>
      <w:r w:rsidR="00892A15" w:rsidRPr="009667F8">
        <w:rPr>
          <w:rStyle w:val="hps"/>
        </w:rPr>
        <w:t>changes in brightness</w:t>
      </w:r>
      <w:r w:rsidR="00892A15" w:rsidRPr="009667F8">
        <w:t xml:space="preserve">. </w:t>
      </w:r>
      <w:r w:rsidR="00892A15" w:rsidRPr="009667F8">
        <w:rPr>
          <w:rStyle w:val="hps"/>
        </w:rPr>
        <w:t>However,</w:t>
      </w:r>
      <w:r w:rsidR="00892A15" w:rsidRPr="009667F8">
        <w:t xml:space="preserve"> </w:t>
      </w:r>
      <w:proofErr w:type="gramStart"/>
      <w:r w:rsidR="00892A15" w:rsidRPr="009667F8">
        <w:rPr>
          <w:rStyle w:val="hps"/>
        </w:rPr>
        <w:t xml:space="preserve">the </w:t>
      </w:r>
      <m:oMath>
        <m:r>
          <w:rPr>
            <w:rFonts w:ascii="Cambria Math" w:hAnsi="Cambria Math"/>
          </w:rPr>
          <m:t>r, g</m:t>
        </m:r>
      </m:oMath>
      <w:r>
        <w:rPr>
          <w:rStyle w:val="hps"/>
          <w:rFonts w:hint="eastAsia"/>
        </w:rPr>
        <w:t xml:space="preserve"> and</w:t>
      </w:r>
      <w:proofErr w:type="gramEnd"/>
      <w:r>
        <w:rPr>
          <w:rStyle w:val="hps"/>
          <w:rFonts w:hint="eastAsia"/>
        </w:rPr>
        <w:t xml:space="preserve"> </w:t>
      </w:r>
      <m:oMath>
        <m:r>
          <w:rPr>
            <w:rFonts w:ascii="Cambria Math" w:hAnsi="Cambria Math"/>
          </w:rPr>
          <m:t>b</m:t>
        </m:r>
      </m:oMath>
      <w:r w:rsidR="00892A15">
        <w:rPr>
          <w:rStyle w:val="hps"/>
          <w:rFonts w:hint="eastAsia"/>
        </w:rPr>
        <w:t xml:space="preserve"> of </w:t>
      </w:r>
      <w:r>
        <w:rPr>
          <w:rStyle w:val="hps"/>
          <w:rFonts w:hint="eastAsia"/>
        </w:rPr>
        <w:t xml:space="preserve">the </w:t>
      </w:r>
      <w:r w:rsidR="00892A15" w:rsidRPr="009667F8">
        <w:rPr>
          <w:rStyle w:val="hps"/>
        </w:rPr>
        <w:t>normalized</w:t>
      </w:r>
      <w:r w:rsidR="00892A15" w:rsidRPr="009667F8">
        <w:t xml:space="preserve"> </w:t>
      </w:r>
      <w:r w:rsidR="00892A15" w:rsidRPr="009667F8">
        <w:rPr>
          <w:rStyle w:val="hps"/>
        </w:rPr>
        <w:lastRenderedPageBreak/>
        <w:t>RGB</w:t>
      </w:r>
      <w:r w:rsidR="00892A15" w:rsidRPr="009667F8">
        <w:t xml:space="preserve"> </w:t>
      </w:r>
      <w:r w:rsidR="00892A15" w:rsidRPr="009667F8">
        <w:rPr>
          <w:rStyle w:val="hps"/>
        </w:rPr>
        <w:t>model</w:t>
      </w:r>
      <w:r w:rsidR="00892A15" w:rsidRPr="009667F8">
        <w:t xml:space="preserve"> </w:t>
      </w:r>
      <w:r w:rsidR="00892A15" w:rsidRPr="009667F8">
        <w:rPr>
          <w:rStyle w:val="hps"/>
        </w:rPr>
        <w:t>only</w:t>
      </w:r>
      <w:r w:rsidR="00892A15" w:rsidRPr="009667F8">
        <w:t xml:space="preserve"> </w:t>
      </w:r>
      <w:r w:rsidR="00892A15">
        <w:rPr>
          <w:rFonts w:hint="eastAsia"/>
        </w:rPr>
        <w:t xml:space="preserve">eliminate </w:t>
      </w:r>
      <w:r>
        <w:rPr>
          <w:rFonts w:hint="eastAsia"/>
        </w:rPr>
        <w:t>component</w:t>
      </w:r>
      <w:r w:rsidR="005C4FC1">
        <w:rPr>
          <w:rFonts w:hint="eastAsia"/>
        </w:rPr>
        <w:t xml:space="preserve">s of </w:t>
      </w:r>
      <w:r w:rsidR="00892A15">
        <w:rPr>
          <w:rFonts w:hint="eastAsia"/>
        </w:rPr>
        <w:t>the relative brightness</w:t>
      </w:r>
      <w:r w:rsidR="005C4FC1">
        <w:rPr>
          <w:rFonts w:hint="eastAsia"/>
        </w:rPr>
        <w:t xml:space="preserve"> </w:t>
      </w:r>
      <w:r w:rsidR="00892A15">
        <w:rPr>
          <w:rFonts w:hint="eastAsia"/>
        </w:rPr>
        <w:t xml:space="preserve">in </w:t>
      </w:r>
      <w:r w:rsidR="00892A15" w:rsidRPr="009667F8">
        <w:rPr>
          <w:rStyle w:val="hps"/>
        </w:rPr>
        <w:t>R</w:t>
      </w:r>
      <w:r w:rsidR="00892A15">
        <w:rPr>
          <w:rStyle w:val="hps"/>
          <w:rFonts w:hint="eastAsia"/>
        </w:rPr>
        <w:t>G</w:t>
      </w:r>
      <w:r w:rsidR="00892A15" w:rsidRPr="009667F8">
        <w:rPr>
          <w:rStyle w:val="hps"/>
        </w:rPr>
        <w:t>B</w:t>
      </w:r>
      <w:r w:rsidR="005C4FC1">
        <w:rPr>
          <w:rFonts w:hint="eastAsia"/>
        </w:rPr>
        <w:t>.</w:t>
      </w:r>
      <w:r w:rsidR="00892A15" w:rsidRPr="009667F8">
        <w:t xml:space="preserve"> </w:t>
      </w:r>
      <w:r w:rsidR="005C4FC1">
        <w:rPr>
          <w:rFonts w:hint="eastAsia"/>
        </w:rPr>
        <w:t>T</w:t>
      </w:r>
      <w:r w:rsidR="00892A15" w:rsidRPr="009667F8">
        <w:t xml:space="preserve">he </w:t>
      </w:r>
      <w:r w:rsidR="00892A15" w:rsidRPr="009667F8">
        <w:rPr>
          <w:rStyle w:val="hps"/>
        </w:rPr>
        <w:t>color saturation</w:t>
      </w:r>
      <w:r w:rsidR="00892A15" w:rsidRPr="009667F8">
        <w:t xml:space="preserve"> </w:t>
      </w:r>
      <w:r w:rsidR="00892A15" w:rsidRPr="009667F8">
        <w:rPr>
          <w:rStyle w:val="hps"/>
        </w:rPr>
        <w:t>does not</w:t>
      </w:r>
      <w:r w:rsidR="00892A15">
        <w:rPr>
          <w:rStyle w:val="hps"/>
          <w:rFonts w:hint="eastAsia"/>
        </w:rPr>
        <w:t xml:space="preserve"> separate from the norm</w:t>
      </w:r>
      <w:r w:rsidR="00E711CF">
        <w:rPr>
          <w:rStyle w:val="hps"/>
          <w:rFonts w:hint="eastAsia"/>
        </w:rPr>
        <w:t xml:space="preserve">alized </w:t>
      </w:r>
      <w:r w:rsidR="00892A15">
        <w:rPr>
          <w:rStyle w:val="hps"/>
          <w:rFonts w:hint="eastAsia"/>
        </w:rPr>
        <w:t>model</w:t>
      </w:r>
      <w:r w:rsidR="005C4FC1">
        <w:rPr>
          <w:rFonts w:hint="eastAsia"/>
        </w:rPr>
        <w:t>;</w:t>
      </w:r>
      <w:r w:rsidR="00892A15" w:rsidRPr="009667F8">
        <w:t xml:space="preserve"> </w:t>
      </w:r>
      <w:r w:rsidR="005C4FC1">
        <w:rPr>
          <w:rStyle w:val="hps"/>
          <w:rFonts w:hint="eastAsia"/>
        </w:rPr>
        <w:t>thus,</w:t>
      </w:r>
      <w:r w:rsidR="00892A15" w:rsidRPr="009667F8">
        <w:rPr>
          <w:rStyle w:val="hps"/>
        </w:rPr>
        <w:t xml:space="preserve"> the</w:t>
      </w:r>
      <w:r w:rsidR="00892A15" w:rsidRPr="009667F8">
        <w:t xml:space="preserve"> </w:t>
      </w:r>
      <w:r w:rsidR="00892A15" w:rsidRPr="009667F8">
        <w:rPr>
          <w:rStyle w:val="hps"/>
        </w:rPr>
        <w:t>model is still</w:t>
      </w:r>
      <w:r w:rsidR="00892A15" w:rsidRPr="009667F8">
        <w:t xml:space="preserve"> </w:t>
      </w:r>
      <w:r w:rsidR="00892A15" w:rsidRPr="009667F8">
        <w:rPr>
          <w:rStyle w:val="hps"/>
        </w:rPr>
        <w:t>sensitive to</w:t>
      </w:r>
      <w:r w:rsidR="00892A15" w:rsidRPr="009667F8">
        <w:t xml:space="preserve"> </w:t>
      </w:r>
      <w:r w:rsidR="00892A15" w:rsidRPr="009667F8">
        <w:rPr>
          <w:rStyle w:val="hps"/>
        </w:rPr>
        <w:t xml:space="preserve">changes in </w:t>
      </w:r>
      <w:r w:rsidR="00892A15">
        <w:rPr>
          <w:rStyle w:val="hps"/>
          <w:rFonts w:hint="eastAsia"/>
        </w:rPr>
        <w:t>color saturation.</w:t>
      </w:r>
    </w:p>
    <w:p w:rsidR="00DA51EC" w:rsidRPr="00DA51EC" w:rsidRDefault="00DA51EC" w:rsidP="008F354F">
      <w:pPr>
        <w:rPr>
          <w:rFonts w:eastAsiaTheme="minorEastAsia"/>
          <w:color w:val="000000" w:themeColor="text1"/>
          <w:kern w:val="0"/>
        </w:rPr>
      </w:pPr>
    </w:p>
    <w:p w:rsidR="0044313C" w:rsidRPr="0054163B" w:rsidRDefault="00DA51EC" w:rsidP="008F354F">
      <w:pPr>
        <w:pStyle w:val="Default"/>
        <w:spacing w:line="360" w:lineRule="auto"/>
        <w:jc w:val="both"/>
      </w:pPr>
      <w:r>
        <w:rPr>
          <w:rStyle w:val="hps"/>
          <w:rFonts w:hint="eastAsia"/>
        </w:rPr>
        <w:t xml:space="preserve">To separate </w:t>
      </w:r>
      <w:r w:rsidRPr="009667F8">
        <w:rPr>
          <w:rStyle w:val="hps"/>
        </w:rPr>
        <w:t>the luminance</w:t>
      </w:r>
      <w:r w:rsidRPr="009667F8">
        <w:t xml:space="preserve"> </w:t>
      </w:r>
      <w:r w:rsidRPr="009667F8">
        <w:rPr>
          <w:rStyle w:val="hps"/>
        </w:rPr>
        <w:t>and color</w:t>
      </w:r>
      <w:r w:rsidRPr="009667F8">
        <w:t xml:space="preserve"> </w:t>
      </w:r>
      <w:r>
        <w:rPr>
          <w:rFonts w:hint="eastAsia"/>
        </w:rPr>
        <w:t>entirely, t</w:t>
      </w:r>
      <w:r w:rsidRPr="00072C05">
        <w:t xml:space="preserve">he color segmentation process is then carried out on images that were initially converted to </w:t>
      </w:r>
      <w:r w:rsidRPr="009667F8">
        <w:rPr>
          <w:rStyle w:val="hps"/>
        </w:rPr>
        <w:t>HSV (Hue</w:t>
      </w:r>
      <w:r w:rsidRPr="009667F8">
        <w:t xml:space="preserve"> </w:t>
      </w:r>
      <w:r w:rsidRPr="009667F8">
        <w:rPr>
          <w:rStyle w:val="hps"/>
        </w:rPr>
        <w:t>or color</w:t>
      </w:r>
      <w:r w:rsidR="005C4FC1">
        <w:t>, Saturation</w:t>
      </w:r>
      <w:r w:rsidR="005C4FC1">
        <w:rPr>
          <w:rFonts w:hint="eastAsia"/>
        </w:rPr>
        <w:t xml:space="preserve"> and </w:t>
      </w:r>
      <w:r w:rsidRPr="009667F8">
        <w:t xml:space="preserve">Value </w:t>
      </w:r>
      <w:r w:rsidR="00F51359">
        <w:rPr>
          <w:rStyle w:val="hps"/>
          <w:rFonts w:hint="eastAsia"/>
        </w:rPr>
        <w:t>l</w:t>
      </w:r>
      <w:r w:rsidRPr="009667F8">
        <w:rPr>
          <w:rStyle w:val="hps"/>
        </w:rPr>
        <w:t>ightness</w:t>
      </w:r>
      <w:r w:rsidRPr="009667F8">
        <w:t xml:space="preserve">) </w:t>
      </w:r>
      <w:r w:rsidRPr="009667F8">
        <w:rPr>
          <w:rStyle w:val="hps"/>
        </w:rPr>
        <w:t>space</w:t>
      </w:r>
      <w:r w:rsidR="005C4FC1">
        <w:rPr>
          <w:rStyle w:val="hps"/>
          <w:rFonts w:hint="eastAsia"/>
        </w:rPr>
        <w:t>; or with</w:t>
      </w:r>
      <w:r w:rsidRPr="009667F8">
        <w:t xml:space="preserve"> </w:t>
      </w:r>
      <w:r w:rsidRPr="009667F8">
        <w:rPr>
          <w:rStyle w:val="hps"/>
        </w:rPr>
        <w:t>intensity, brightness, lightness</w:t>
      </w:r>
      <w:r w:rsidR="00A244D2">
        <w:rPr>
          <w:rFonts w:hint="eastAsia"/>
        </w:rPr>
        <w:t xml:space="preserve">, </w:t>
      </w:r>
      <w:r w:rsidR="00F51359">
        <w:t>etc</w:t>
      </w:r>
      <w:r w:rsidR="005C4FC1">
        <w:rPr>
          <w:rFonts w:hint="eastAsia"/>
        </w:rPr>
        <w:t>.</w:t>
      </w:r>
      <w:r w:rsidR="00A244D2">
        <w:rPr>
          <w:rFonts w:hint="eastAsia"/>
        </w:rPr>
        <w:t>,</w:t>
      </w:r>
      <w:r w:rsidR="005C4FC1">
        <w:rPr>
          <w:rFonts w:hint="eastAsia"/>
        </w:rPr>
        <w:t xml:space="preserve"> </w:t>
      </w:r>
      <w:r w:rsidRPr="009667F8">
        <w:t xml:space="preserve">instead of </w:t>
      </w:r>
      <w:r w:rsidR="005C4FC1">
        <w:rPr>
          <w:rStyle w:val="hps"/>
          <w:rFonts w:hint="eastAsia"/>
        </w:rPr>
        <w:t>V</w:t>
      </w:r>
      <w:r w:rsidRPr="009667F8">
        <w:rPr>
          <w:rStyle w:val="hps"/>
        </w:rPr>
        <w:t>alue</w:t>
      </w:r>
      <w:r w:rsidR="005C4FC1">
        <w:rPr>
          <w:rStyle w:val="hps"/>
          <w:rFonts w:hint="eastAsia"/>
        </w:rPr>
        <w:t xml:space="preserve"> lightness</w:t>
      </w:r>
      <w:r w:rsidRPr="009667F8">
        <w:rPr>
          <w:rStyle w:val="hps"/>
        </w:rPr>
        <w:t>,</w:t>
      </w:r>
      <w:r w:rsidR="005C4FC1">
        <w:rPr>
          <w:rStyle w:val="hps"/>
          <w:rFonts w:hint="eastAsia"/>
        </w:rPr>
        <w:t xml:space="preserve"> </w:t>
      </w:r>
      <w:r w:rsidRPr="009667F8">
        <w:rPr>
          <w:rStyle w:val="hps"/>
        </w:rPr>
        <w:t>ge</w:t>
      </w:r>
      <w:r w:rsidR="00F51359">
        <w:rPr>
          <w:rStyle w:val="hps"/>
          <w:rFonts w:hint="eastAsia"/>
        </w:rPr>
        <w:t>nerat</w:t>
      </w:r>
      <w:r w:rsidR="005C4FC1">
        <w:rPr>
          <w:rStyle w:val="hps"/>
          <w:rFonts w:hint="eastAsia"/>
        </w:rPr>
        <w:t>ing</w:t>
      </w:r>
      <w:r w:rsidRPr="009667F8">
        <w:t xml:space="preserve"> </w:t>
      </w:r>
      <w:r w:rsidRPr="009667F8">
        <w:rPr>
          <w:rStyle w:val="hps"/>
        </w:rPr>
        <w:t>HIS, HSB,</w:t>
      </w:r>
      <w:r w:rsidRPr="009667F8">
        <w:t xml:space="preserve"> </w:t>
      </w:r>
      <w:r w:rsidRPr="009667F8">
        <w:rPr>
          <w:rStyle w:val="hps"/>
        </w:rPr>
        <w:t>HSL</w:t>
      </w:r>
      <w:r w:rsidRPr="009667F8">
        <w:t xml:space="preserve"> </w:t>
      </w:r>
      <w:r w:rsidRPr="009667F8">
        <w:rPr>
          <w:rStyle w:val="hps"/>
        </w:rPr>
        <w:t>and other</w:t>
      </w:r>
      <w:r w:rsidRPr="009667F8">
        <w:t xml:space="preserve"> </w:t>
      </w:r>
      <w:r w:rsidRPr="009667F8">
        <w:rPr>
          <w:rStyle w:val="hps"/>
        </w:rPr>
        <w:t>space</w:t>
      </w:r>
      <w:r w:rsidR="00F51359">
        <w:rPr>
          <w:rStyle w:val="hps"/>
          <w:rFonts w:hint="eastAsia"/>
        </w:rPr>
        <w:t>s</w:t>
      </w:r>
      <w:r w:rsidRPr="009667F8">
        <w:rPr>
          <w:rStyle w:val="hps"/>
        </w:rPr>
        <w:t xml:space="preserve"> model</w:t>
      </w:r>
      <w:r w:rsidRPr="009667F8">
        <w:t>.</w:t>
      </w:r>
    </w:p>
    <w:p w:rsidR="00772292" w:rsidRDefault="00772292" w:rsidP="008F354F">
      <w:pPr>
        <w:rPr>
          <w:rFonts w:eastAsiaTheme="minorEastAsia"/>
          <w:kern w:val="0"/>
        </w:rPr>
      </w:pPr>
    </w:p>
    <w:p w:rsidR="003468FD" w:rsidRPr="00E711CF" w:rsidRDefault="003468FD" w:rsidP="008F354F">
      <w:pPr>
        <w:rPr>
          <w:rFonts w:eastAsiaTheme="minorEastAsia"/>
          <w:b/>
          <w:i/>
          <w:kern w:val="0"/>
          <w:sz w:val="28"/>
          <w:szCs w:val="28"/>
        </w:rPr>
      </w:pPr>
      <w:r w:rsidRPr="00E711CF">
        <w:rPr>
          <w:rFonts w:eastAsiaTheme="minorEastAsia" w:hint="eastAsia"/>
          <w:b/>
          <w:i/>
          <w:kern w:val="0"/>
          <w:sz w:val="28"/>
          <w:szCs w:val="28"/>
        </w:rPr>
        <w:t>HSV color space</w:t>
      </w:r>
    </w:p>
    <w:p w:rsidR="00E711CF" w:rsidRDefault="00772292" w:rsidP="008F354F">
      <w:pPr>
        <w:rPr>
          <w:rFonts w:eastAsiaTheme="minorEastAsia"/>
        </w:rPr>
      </w:pPr>
      <w:r w:rsidRPr="0097670C">
        <w:rPr>
          <w:kern w:val="0"/>
          <w:szCs w:val="24"/>
        </w:rPr>
        <w:t xml:space="preserve">HSV </w:t>
      </w:r>
      <w:r w:rsidR="005C4FC1">
        <w:rPr>
          <w:rFonts w:eastAsiaTheme="minorEastAsia" w:hint="eastAsia"/>
          <w:kern w:val="0"/>
          <w:szCs w:val="24"/>
        </w:rPr>
        <w:t xml:space="preserve">is color space </w:t>
      </w:r>
      <w:r w:rsidRPr="0097670C">
        <w:rPr>
          <w:kern w:val="0"/>
          <w:szCs w:val="24"/>
        </w:rPr>
        <w:t xml:space="preserve">proposed to deal with the color </w:t>
      </w:r>
      <w:r w:rsidR="00945C86" w:rsidRPr="0097670C">
        <w:rPr>
          <w:kern w:val="0"/>
          <w:szCs w:val="24"/>
        </w:rPr>
        <w:t xml:space="preserve">that is </w:t>
      </w:r>
      <w:r w:rsidRPr="0097670C">
        <w:rPr>
          <w:kern w:val="0"/>
          <w:szCs w:val="24"/>
        </w:rPr>
        <w:t>digit</w:t>
      </w:r>
      <w:r w:rsidR="00945C86" w:rsidRPr="0097670C">
        <w:rPr>
          <w:kern w:val="0"/>
          <w:szCs w:val="24"/>
        </w:rPr>
        <w:t>i</w:t>
      </w:r>
      <w:r w:rsidRPr="0097670C">
        <w:rPr>
          <w:kern w:val="0"/>
          <w:szCs w:val="24"/>
        </w:rPr>
        <w:t xml:space="preserve">zed. </w:t>
      </w:r>
      <w:r w:rsidRPr="0097670C">
        <w:rPr>
          <w:rStyle w:val="hps"/>
          <w:rFonts w:cs="Times New Roman"/>
          <w:szCs w:val="24"/>
        </w:rPr>
        <w:t>HS</w:t>
      </w:r>
      <w:r w:rsidR="00F51359">
        <w:rPr>
          <w:rStyle w:val="hps"/>
          <w:rFonts w:eastAsiaTheme="minorEastAsia" w:cs="Times New Roman" w:hint="eastAsia"/>
          <w:szCs w:val="24"/>
        </w:rPr>
        <w:t xml:space="preserve">V </w:t>
      </w:r>
      <w:r w:rsidRPr="0097670C">
        <w:rPr>
          <w:rStyle w:val="hps"/>
          <w:rFonts w:cs="Times New Roman"/>
          <w:szCs w:val="24"/>
        </w:rPr>
        <w:t>color space</w:t>
      </w:r>
      <w:r w:rsidRPr="0097670C">
        <w:rPr>
          <w:szCs w:val="24"/>
        </w:rPr>
        <w:t xml:space="preserve"> </w:t>
      </w:r>
      <w:r w:rsidRPr="0097670C">
        <w:rPr>
          <w:rStyle w:val="hps"/>
          <w:rFonts w:cs="Times New Roman"/>
          <w:szCs w:val="24"/>
        </w:rPr>
        <w:t>is</w:t>
      </w:r>
      <w:r w:rsidRPr="0097670C">
        <w:rPr>
          <w:szCs w:val="24"/>
        </w:rPr>
        <w:t xml:space="preserve"> </w:t>
      </w:r>
      <w:r w:rsidRPr="0097670C">
        <w:rPr>
          <w:rStyle w:val="hps"/>
          <w:rFonts w:cs="Times New Roman"/>
          <w:szCs w:val="24"/>
        </w:rPr>
        <w:t>based on</w:t>
      </w:r>
      <w:r w:rsidRPr="0097670C">
        <w:rPr>
          <w:szCs w:val="24"/>
        </w:rPr>
        <w:t xml:space="preserve"> </w:t>
      </w:r>
      <w:r w:rsidRPr="0097670C">
        <w:rPr>
          <w:rStyle w:val="hps"/>
          <w:rFonts w:cs="Times New Roman"/>
          <w:szCs w:val="24"/>
        </w:rPr>
        <w:t>intuitive</w:t>
      </w:r>
      <w:r w:rsidRPr="0097670C">
        <w:rPr>
          <w:szCs w:val="24"/>
        </w:rPr>
        <w:t xml:space="preserve"> </w:t>
      </w:r>
      <w:r w:rsidRPr="0097670C">
        <w:rPr>
          <w:rStyle w:val="hps"/>
          <w:rFonts w:cs="Times New Roman"/>
          <w:szCs w:val="24"/>
        </w:rPr>
        <w:t>color</w:t>
      </w:r>
      <w:r w:rsidRPr="0097670C">
        <w:rPr>
          <w:szCs w:val="24"/>
        </w:rPr>
        <w:t xml:space="preserve"> </w:t>
      </w:r>
      <w:r w:rsidRPr="0097670C">
        <w:rPr>
          <w:rStyle w:val="hps"/>
          <w:rFonts w:cs="Times New Roman"/>
          <w:szCs w:val="24"/>
        </w:rPr>
        <w:t>characteristics</w:t>
      </w:r>
      <w:r w:rsidR="00945C86" w:rsidRPr="0097670C">
        <w:rPr>
          <w:szCs w:val="24"/>
        </w:rPr>
        <w:t xml:space="preserve"> </w:t>
      </w:r>
      <w:r w:rsidRPr="0097670C">
        <w:rPr>
          <w:rStyle w:val="hps"/>
          <w:rFonts w:cs="Times New Roman"/>
          <w:szCs w:val="24"/>
        </w:rPr>
        <w:t>created</w:t>
      </w:r>
      <w:r w:rsidR="00945C86" w:rsidRPr="0097670C">
        <w:rPr>
          <w:szCs w:val="24"/>
        </w:rPr>
        <w:t xml:space="preserve"> by </w:t>
      </w:r>
      <w:r w:rsidR="00945C86" w:rsidRPr="0097670C">
        <w:rPr>
          <w:rStyle w:val="hps"/>
          <w:rFonts w:cs="Times New Roman"/>
          <w:szCs w:val="24"/>
        </w:rPr>
        <w:t>AR Smith</w:t>
      </w:r>
      <w:r w:rsidRPr="0097670C">
        <w:rPr>
          <w:rStyle w:val="hps"/>
          <w:rFonts w:cs="Times New Roman"/>
          <w:szCs w:val="24"/>
        </w:rPr>
        <w:t xml:space="preserve"> in</w:t>
      </w:r>
      <w:r w:rsidRPr="0097670C">
        <w:rPr>
          <w:szCs w:val="24"/>
        </w:rPr>
        <w:t xml:space="preserve"> </w:t>
      </w:r>
      <w:r w:rsidRPr="0097670C">
        <w:rPr>
          <w:rStyle w:val="hps"/>
          <w:rFonts w:cs="Times New Roman"/>
          <w:szCs w:val="24"/>
        </w:rPr>
        <w:t>1978</w:t>
      </w:r>
      <w:r w:rsidR="007A517A">
        <w:rPr>
          <w:rFonts w:eastAsiaTheme="minorEastAsia" w:hint="eastAsia"/>
          <w:szCs w:val="24"/>
        </w:rPr>
        <w:t>.</w:t>
      </w:r>
      <w:r w:rsidR="00E711CF">
        <w:rPr>
          <w:rFonts w:eastAsiaTheme="minorEastAsia" w:hint="eastAsia"/>
          <w:szCs w:val="24"/>
        </w:rPr>
        <w:t xml:space="preserve"> </w:t>
      </w:r>
      <w:r w:rsidR="007A517A">
        <w:rPr>
          <w:rStyle w:val="hps"/>
        </w:rPr>
        <w:t>HSV</w:t>
      </w:r>
      <w:r w:rsidR="007A517A">
        <w:t xml:space="preserve"> </w:t>
      </w:r>
      <w:r w:rsidR="007A517A">
        <w:rPr>
          <w:rStyle w:val="hps"/>
        </w:rPr>
        <w:t>color space</w:t>
      </w:r>
      <w:r w:rsidR="007A517A">
        <w:t xml:space="preserve"> </w:t>
      </w:r>
      <w:r w:rsidR="007A517A">
        <w:rPr>
          <w:rStyle w:val="hps"/>
        </w:rPr>
        <w:t>model corresponds to</w:t>
      </w:r>
      <w:r w:rsidR="007A517A">
        <w:t xml:space="preserve"> </w:t>
      </w:r>
      <w:r w:rsidR="007A517A">
        <w:rPr>
          <w:rStyle w:val="hps"/>
        </w:rPr>
        <w:t>a</w:t>
      </w:r>
      <w:r w:rsidR="007A517A">
        <w:t xml:space="preserve"> </w:t>
      </w:r>
      <w:r w:rsidR="007A517A">
        <w:rPr>
          <w:rStyle w:val="hps"/>
        </w:rPr>
        <w:t>subset of</w:t>
      </w:r>
      <w:r w:rsidR="007A517A">
        <w:t xml:space="preserve"> </w:t>
      </w:r>
      <w:r w:rsidR="007A517A">
        <w:rPr>
          <w:rStyle w:val="hps"/>
        </w:rPr>
        <w:t>con</w:t>
      </w:r>
      <w:r w:rsidR="005C4FC1">
        <w:rPr>
          <w:rStyle w:val="hps"/>
          <w:rFonts w:eastAsiaTheme="minorEastAsia" w:hint="eastAsia"/>
        </w:rPr>
        <w:t>es</w:t>
      </w:r>
      <w:r w:rsidR="007A517A">
        <w:t xml:space="preserve"> </w:t>
      </w:r>
      <w:r w:rsidR="007A517A">
        <w:rPr>
          <w:rFonts w:hint="eastAsia"/>
        </w:rPr>
        <w:t xml:space="preserve">in </w:t>
      </w:r>
      <w:r w:rsidR="005C4FC1">
        <w:rPr>
          <w:rFonts w:eastAsiaTheme="minorEastAsia" w:hint="eastAsia"/>
        </w:rPr>
        <w:t xml:space="preserve">the </w:t>
      </w:r>
      <w:r w:rsidR="007A517A">
        <w:rPr>
          <w:rStyle w:val="hps"/>
        </w:rPr>
        <w:t>cylindrical</w:t>
      </w:r>
      <w:r w:rsidR="007A517A">
        <w:t xml:space="preserve"> </w:t>
      </w:r>
      <w:r w:rsidR="007A517A">
        <w:rPr>
          <w:rStyle w:val="hps"/>
        </w:rPr>
        <w:t>coordinate system</w:t>
      </w:r>
      <w:r w:rsidR="00E711CF">
        <w:rPr>
          <w:rFonts w:eastAsiaTheme="minorEastAsia" w:hint="eastAsia"/>
        </w:rPr>
        <w:t>.</w:t>
      </w:r>
    </w:p>
    <w:p w:rsidR="009A53BA" w:rsidRDefault="00E711CF" w:rsidP="008F354F">
      <w:pPr>
        <w:rPr>
          <w:rFonts w:eastAsiaTheme="minorEastAsia"/>
        </w:rPr>
      </w:pPr>
      <w:r>
        <w:rPr>
          <w:rFonts w:eastAsiaTheme="minorEastAsia"/>
        </w:rPr>
        <w:t xml:space="preserve"> </w:t>
      </w:r>
    </w:p>
    <w:p w:rsidR="009A53BA" w:rsidRPr="009A53BA" w:rsidRDefault="009A53BA" w:rsidP="008F354F">
      <w:pPr>
        <w:rPr>
          <w:rFonts w:eastAsiaTheme="minorEastAsia"/>
        </w:rPr>
      </w:pPr>
      <w:r w:rsidRPr="00737E28">
        <w:rPr>
          <w:rStyle w:val="hps"/>
          <w:rFonts w:cs="Times New Roman"/>
          <w:szCs w:val="24"/>
        </w:rPr>
        <w:t>The RGB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color model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is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hardware-oriented</w:t>
      </w:r>
      <w:r w:rsidR="005C4FC1">
        <w:rPr>
          <w:rFonts w:eastAsiaTheme="minorEastAsia" w:hint="eastAsia"/>
          <w:szCs w:val="24"/>
        </w:rPr>
        <w:t>;</w:t>
      </w:r>
      <w:r w:rsidRPr="00737E28">
        <w:rPr>
          <w:szCs w:val="24"/>
        </w:rPr>
        <w:t xml:space="preserve"> </w:t>
      </w:r>
      <w:r w:rsidR="005C4FC1">
        <w:rPr>
          <w:rStyle w:val="hps"/>
          <w:rFonts w:eastAsiaTheme="minorEastAsia" w:cs="Times New Roman" w:hint="eastAsia"/>
          <w:szCs w:val="24"/>
        </w:rPr>
        <w:t>the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HSV color model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is</w:t>
      </w:r>
      <w:r w:rsidR="005C4FC1">
        <w:rPr>
          <w:rStyle w:val="hps"/>
          <w:rFonts w:eastAsiaTheme="minorEastAsia" w:cs="Times New Roman" w:hint="eastAsia"/>
          <w:szCs w:val="24"/>
        </w:rPr>
        <w:t>, however,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user-oriented</w:t>
      </w:r>
      <w:r w:rsidRPr="00737E28">
        <w:rPr>
          <w:szCs w:val="24"/>
        </w:rPr>
        <w:t>.</w:t>
      </w:r>
      <w:r w:rsidRPr="00737E28">
        <w:rPr>
          <w:rStyle w:val="hps"/>
          <w:rFonts w:cs="Times New Roman"/>
          <w:szCs w:val="24"/>
        </w:rPr>
        <w:t xml:space="preserve"> </w:t>
      </w:r>
      <w:r w:rsidR="005C4FC1">
        <w:rPr>
          <w:rStyle w:val="hps"/>
          <w:rFonts w:eastAsiaTheme="minorEastAsia" w:cs="Times New Roman" w:hint="eastAsia"/>
          <w:szCs w:val="24"/>
        </w:rPr>
        <w:t xml:space="preserve">The </w:t>
      </w:r>
      <w:r w:rsidR="00E711CF">
        <w:rPr>
          <w:rStyle w:val="hps"/>
          <w:rFonts w:eastAsiaTheme="minorEastAsia" w:cs="Times New Roman" w:hint="eastAsia"/>
          <w:szCs w:val="24"/>
        </w:rPr>
        <w:t>3</w:t>
      </w:r>
      <w:r w:rsidRPr="00737E28">
        <w:rPr>
          <w:rStyle w:val="hps"/>
          <w:rFonts w:cs="Times New Roman"/>
          <w:szCs w:val="24"/>
        </w:rPr>
        <w:t>-dimensional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representations of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HSV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model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evolved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from the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RGB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cube.</w:t>
      </w:r>
      <w:r w:rsidR="00E711CF">
        <w:rPr>
          <w:rFonts w:eastAsiaTheme="minorEastAsia" w:hint="eastAsia"/>
          <w:szCs w:val="24"/>
        </w:rPr>
        <w:t xml:space="preserve"> </w:t>
      </w:r>
      <w:r w:rsidR="005C4FC1">
        <w:rPr>
          <w:rFonts w:eastAsiaTheme="minorEastAsia" w:hint="eastAsia"/>
          <w:szCs w:val="24"/>
        </w:rPr>
        <w:t>If we a</w:t>
      </w:r>
      <w:r w:rsidRPr="00F34A84">
        <w:rPr>
          <w:rFonts w:eastAsiaTheme="minorEastAsia" w:hint="eastAsia"/>
          <w:szCs w:val="24"/>
        </w:rPr>
        <w:t xml:space="preserve">ssume </w:t>
      </w:r>
      <w:r w:rsidR="005C4FC1">
        <w:rPr>
          <w:rStyle w:val="hps"/>
          <w:rFonts w:eastAsiaTheme="minorEastAsia" w:cs="Times New Roman" w:hint="eastAsia"/>
          <w:szCs w:val="24"/>
        </w:rPr>
        <w:t>that</w:t>
      </w:r>
      <w:r w:rsidRPr="00F34A84">
        <w:rPr>
          <w:rStyle w:val="hps"/>
          <w:rFonts w:eastAsiaTheme="minorEastAsia" w:cs="Times New Roman" w:hint="eastAsia"/>
          <w:szCs w:val="24"/>
        </w:rPr>
        <w:t xml:space="preserve"> </w:t>
      </w:r>
      <w:r w:rsidR="005C4FC1">
        <w:rPr>
          <w:rStyle w:val="hps"/>
          <w:rFonts w:eastAsiaTheme="minorEastAsia" w:cs="Times New Roman" w:hint="eastAsia"/>
          <w:szCs w:val="24"/>
        </w:rPr>
        <w:t xml:space="preserve">we are </w:t>
      </w:r>
      <w:r w:rsidRPr="00F34A84">
        <w:rPr>
          <w:rStyle w:val="hps"/>
          <w:rFonts w:eastAsiaTheme="minorEastAsia" w:cs="Times New Roman" w:hint="eastAsia"/>
          <w:szCs w:val="24"/>
        </w:rPr>
        <w:t xml:space="preserve">observing the RGB cube from </w:t>
      </w:r>
      <w:r w:rsidR="005C4FC1">
        <w:rPr>
          <w:rStyle w:val="hps"/>
          <w:rFonts w:eastAsiaTheme="minorEastAsia" w:cs="Times New Roman" w:hint="eastAsia"/>
          <w:szCs w:val="24"/>
        </w:rPr>
        <w:t xml:space="preserve">a </w:t>
      </w:r>
      <w:r w:rsidR="00F34A84">
        <w:rPr>
          <w:rStyle w:val="hps"/>
          <w:rFonts w:eastAsiaTheme="minorEastAsia" w:cs="Times New Roman" w:hint="eastAsia"/>
          <w:szCs w:val="24"/>
        </w:rPr>
        <w:t xml:space="preserve">white vertex to </w:t>
      </w:r>
      <w:r w:rsidR="005C4FC1">
        <w:rPr>
          <w:rStyle w:val="hps"/>
          <w:rFonts w:eastAsiaTheme="minorEastAsia" w:cs="Times New Roman" w:hint="eastAsia"/>
          <w:szCs w:val="24"/>
        </w:rPr>
        <w:t xml:space="preserve">a </w:t>
      </w:r>
      <w:r w:rsidR="00F34A84">
        <w:rPr>
          <w:rStyle w:val="hps"/>
          <w:rFonts w:eastAsiaTheme="minorEastAsia" w:cs="Times New Roman" w:hint="eastAsia"/>
          <w:szCs w:val="24"/>
        </w:rPr>
        <w:t xml:space="preserve">black vertex along </w:t>
      </w:r>
      <w:r w:rsidR="005C4FC1">
        <w:rPr>
          <w:rStyle w:val="hps"/>
          <w:rFonts w:eastAsiaTheme="minorEastAsia" w:cs="Times New Roman" w:hint="eastAsia"/>
          <w:szCs w:val="24"/>
        </w:rPr>
        <w:t xml:space="preserve">a </w:t>
      </w:r>
      <w:r w:rsidR="008E3112">
        <w:rPr>
          <w:rStyle w:val="hps"/>
          <w:rFonts w:eastAsiaTheme="minorEastAsia" w:cs="Times New Roman" w:hint="eastAsia"/>
          <w:szCs w:val="24"/>
        </w:rPr>
        <w:t>diagonal</w:t>
      </w:r>
      <w:r w:rsidRPr="007450F6">
        <w:rPr>
          <w:szCs w:val="24"/>
        </w:rPr>
        <w:t xml:space="preserve">, </w:t>
      </w:r>
      <w:r w:rsidR="00F34A84">
        <w:rPr>
          <w:rFonts w:eastAsiaTheme="minorEastAsia" w:hint="eastAsia"/>
          <w:szCs w:val="24"/>
        </w:rPr>
        <w:t>we</w:t>
      </w:r>
      <w:r w:rsidRPr="00737E28">
        <w:rPr>
          <w:szCs w:val="24"/>
        </w:rPr>
        <w:t xml:space="preserve"> can see a </w:t>
      </w:r>
      <w:r w:rsidRPr="00737E28">
        <w:rPr>
          <w:rStyle w:val="hps"/>
          <w:rFonts w:cs="Times New Roman"/>
          <w:szCs w:val="24"/>
        </w:rPr>
        <w:t>hexagonal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shape.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The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hexagonal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border</w:t>
      </w:r>
      <w:r w:rsidRPr="00737E28">
        <w:rPr>
          <w:szCs w:val="24"/>
        </w:rPr>
        <w:t xml:space="preserve"> shows the </w:t>
      </w:r>
      <w:r w:rsidRPr="00737E28">
        <w:rPr>
          <w:rStyle w:val="hps"/>
          <w:rFonts w:cs="Times New Roman"/>
          <w:szCs w:val="24"/>
        </w:rPr>
        <w:t>color</w:t>
      </w:r>
      <w:r w:rsidRPr="00737E28">
        <w:rPr>
          <w:szCs w:val="24"/>
        </w:rPr>
        <w:t xml:space="preserve">, </w:t>
      </w:r>
      <w:r w:rsidRPr="00737E28">
        <w:rPr>
          <w:rStyle w:val="hps"/>
          <w:rFonts w:cs="Times New Roman"/>
          <w:szCs w:val="24"/>
        </w:rPr>
        <w:t>the horizontal axis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represents</w:t>
      </w:r>
      <w:r w:rsidRPr="00737E28">
        <w:rPr>
          <w:szCs w:val="24"/>
        </w:rPr>
        <w:t xml:space="preserve"> </w:t>
      </w:r>
      <w:r w:rsidR="004E7754">
        <w:rPr>
          <w:rFonts w:eastAsiaTheme="minorEastAsia" w:hint="eastAsia"/>
          <w:szCs w:val="24"/>
        </w:rPr>
        <w:t xml:space="preserve">its </w:t>
      </w:r>
      <w:r w:rsidRPr="00737E28">
        <w:rPr>
          <w:rStyle w:val="hps"/>
          <w:rFonts w:cs="Times New Roman"/>
          <w:szCs w:val="24"/>
        </w:rPr>
        <w:t>purity</w:t>
      </w:r>
      <w:r w:rsidR="004E7754">
        <w:rPr>
          <w:rStyle w:val="hps"/>
          <w:rFonts w:eastAsiaTheme="minorEastAsia" w:cs="Times New Roman" w:hint="eastAsia"/>
          <w:szCs w:val="24"/>
        </w:rPr>
        <w:t xml:space="preserve">; </w:t>
      </w:r>
      <w:r w:rsidRPr="00737E28">
        <w:rPr>
          <w:rStyle w:val="hps"/>
          <w:rFonts w:cs="Times New Roman"/>
          <w:szCs w:val="24"/>
        </w:rPr>
        <w:t>and</w:t>
      </w:r>
      <w:r w:rsidR="004E7754">
        <w:rPr>
          <w:rStyle w:val="hps"/>
          <w:rFonts w:eastAsiaTheme="minorEastAsia" w:cs="Times New Roman" w:hint="eastAsia"/>
          <w:szCs w:val="24"/>
        </w:rPr>
        <w:t>, the</w:t>
      </w:r>
      <w:r w:rsidRPr="00737E28">
        <w:rPr>
          <w:rStyle w:val="hps"/>
          <w:rFonts w:cs="Times New Roman"/>
          <w:szCs w:val="24"/>
        </w:rPr>
        <w:t xml:space="preserve"> brightness</w:t>
      </w:r>
      <w:r w:rsidRPr="00737E28">
        <w:rPr>
          <w:szCs w:val="24"/>
        </w:rPr>
        <w:t xml:space="preserve"> can be </w:t>
      </w:r>
      <w:r w:rsidRPr="00737E28">
        <w:rPr>
          <w:rStyle w:val="hps"/>
          <w:rFonts w:cs="Times New Roman"/>
          <w:szCs w:val="24"/>
        </w:rPr>
        <w:t>measured</w:t>
      </w:r>
      <w:r w:rsidRPr="00737E28">
        <w:rPr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along the vertical axis</w:t>
      </w:r>
      <w:r w:rsidR="007450F6">
        <w:rPr>
          <w:rFonts w:eastAsiaTheme="minorEastAsia" w:hint="eastAsia"/>
          <w:szCs w:val="24"/>
        </w:rPr>
        <w:t xml:space="preserve">. </w:t>
      </w:r>
      <w:r w:rsidR="007450F6">
        <w:rPr>
          <w:rStyle w:val="hps"/>
          <w:rFonts w:eastAsiaTheme="minorEastAsia" w:hint="eastAsia"/>
        </w:rPr>
        <w:t>T</w:t>
      </w:r>
      <w:r>
        <w:rPr>
          <w:rStyle w:val="hps"/>
        </w:rPr>
        <w:t>he ap</w:t>
      </w:r>
      <w:r>
        <w:rPr>
          <w:rStyle w:val="hps"/>
          <w:rFonts w:eastAsiaTheme="minorEastAsia" w:hint="eastAsia"/>
        </w:rPr>
        <w:t>e</w:t>
      </w:r>
      <w:r>
        <w:rPr>
          <w:rStyle w:val="hps"/>
        </w:rPr>
        <w:t>x</w:t>
      </w:r>
      <w:r>
        <w:t xml:space="preserve"> </w:t>
      </w:r>
      <w:r>
        <w:rPr>
          <w:rStyle w:val="hps"/>
        </w:rPr>
        <w:t>corresponds to the minimum</w:t>
      </w:r>
      <w:r>
        <w:t xml:space="preserve"> </w:t>
      </w:r>
      <w:r>
        <w:rPr>
          <w:rStyle w:val="hps"/>
        </w:rPr>
        <w:t>brightness value</w:t>
      </w:r>
      <w:r>
        <w:t xml:space="preserve">, </w:t>
      </w:r>
      <w:r>
        <w:rPr>
          <w:rFonts w:hint="eastAsia"/>
        </w:rPr>
        <w:t xml:space="preserve">while the center of </w:t>
      </w:r>
      <w:r w:rsidR="004E7754">
        <w:rPr>
          <w:rFonts w:eastAsiaTheme="minorEastAsia" w:hint="eastAsia"/>
        </w:rPr>
        <w:t xml:space="preserve">the </w:t>
      </w:r>
      <w:r>
        <w:rPr>
          <w:rStyle w:val="hps"/>
        </w:rPr>
        <w:t>conical bottom</w:t>
      </w:r>
      <w:r>
        <w:rPr>
          <w:rStyle w:val="hps"/>
          <w:rFonts w:hint="eastAsia"/>
        </w:rPr>
        <w:t xml:space="preserve"> surface </w:t>
      </w:r>
      <w:r>
        <w:rPr>
          <w:rStyle w:val="hps"/>
        </w:rPr>
        <w:t>corresponds to</w:t>
      </w:r>
      <w:r>
        <w:t xml:space="preserve"> </w:t>
      </w:r>
      <w:r>
        <w:rPr>
          <w:rStyle w:val="hps"/>
        </w:rPr>
        <w:t>the maximum</w:t>
      </w:r>
      <w:r>
        <w:rPr>
          <w:rFonts w:hint="eastAsia"/>
        </w:rPr>
        <w:t xml:space="preserve"> </w:t>
      </w:r>
      <w:r w:rsidR="004E7754">
        <w:rPr>
          <w:rFonts w:eastAsiaTheme="minorEastAsia" w:hint="eastAsia"/>
        </w:rPr>
        <w:t xml:space="preserve">level of </w:t>
      </w:r>
      <w:r>
        <w:rPr>
          <w:rFonts w:hint="eastAsia"/>
        </w:rPr>
        <w:t>brightness.</w:t>
      </w:r>
    </w:p>
    <w:p w:rsidR="00E97743" w:rsidRPr="00744593" w:rsidRDefault="00F34A84" w:rsidP="00744593">
      <w:pPr>
        <w:jc w:val="center"/>
        <w:rPr>
          <w:rFonts w:eastAsiaTheme="minorEastAsia" w:cs="Times New Roman"/>
          <w:szCs w:val="24"/>
        </w:rPr>
      </w:pPr>
      <w:r>
        <w:rPr>
          <w:rFonts w:eastAsiaTheme="minorEastAsia" w:cs="Times New Roman"/>
          <w:noProof/>
          <w:szCs w:val="24"/>
        </w:rPr>
        <w:drawing>
          <wp:inline distT="0" distB="0" distL="0" distR="0">
            <wp:extent cx="1675280" cy="1487730"/>
            <wp:effectExtent l="19050" t="0" r="1120" b="0"/>
            <wp:docPr id="15" name="图片 5" descr="F:\文件\实验室\paper\useful\pic\rgbtoHS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文件\实验室\paper\useful\pic\rgbtoHSV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286" cy="1499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C2006">
        <w:rPr>
          <w:rFonts w:cs="Times New Roman"/>
          <w:snapToGrid w:val="0"/>
          <w:color w:val="000000"/>
          <w:kern w:val="0"/>
          <w:sz w:val="0"/>
          <w:szCs w:val="0"/>
          <w:u w:color="000000"/>
          <w:shd w:val="clear" w:color="000000" w:fill="000000"/>
        </w:rPr>
        <w:t xml:space="preserve"> </w:t>
      </w:r>
      <w:r>
        <w:rPr>
          <w:rFonts w:eastAsiaTheme="minorEastAsia" w:cs="Times New Roman"/>
          <w:noProof/>
          <w:szCs w:val="24"/>
        </w:rPr>
        <w:drawing>
          <wp:inline distT="0" distB="0" distL="0" distR="0">
            <wp:extent cx="1451162" cy="1552647"/>
            <wp:effectExtent l="19050" t="0" r="0" b="0"/>
            <wp:docPr id="16" name="图片 6" descr="F:\文件\实验室\paper\useful\pic\hsv c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文件\实验室\paper\useful\pic\hsv cone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32" cy="1559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1CF" w:rsidRPr="00744593" w:rsidRDefault="00E97743" w:rsidP="00744593">
      <w:pPr>
        <w:pStyle w:val="af"/>
        <w:jc w:val="center"/>
        <w:rPr>
          <w:rFonts w:eastAsiaTheme="minorEastAsia" w:cs="Times New Roman"/>
        </w:rPr>
      </w:pPr>
      <w:bookmarkStart w:id="23" w:name="_Toc388350446"/>
      <w:proofErr w:type="gramStart"/>
      <w:r w:rsidRPr="00497F45">
        <w:t>Figure 2.2.1.</w:t>
      </w:r>
      <w:proofErr w:type="gramEnd"/>
      <w:r w:rsidR="008401BD" w:rsidRPr="00497F45">
        <w:fldChar w:fldCharType="begin"/>
      </w:r>
      <w:r w:rsidR="008355D2" w:rsidRPr="00497F45">
        <w:instrText xml:space="preserve"> SEQ Figure_2.2.1. \* ARABIC </w:instrText>
      </w:r>
      <w:r w:rsidR="008401BD" w:rsidRPr="00497F45">
        <w:fldChar w:fldCharType="separate"/>
      </w:r>
      <w:r w:rsidR="00AE69A1">
        <w:rPr>
          <w:noProof/>
        </w:rPr>
        <w:t>3</w:t>
      </w:r>
      <w:r w:rsidR="008401BD" w:rsidRPr="00497F45">
        <w:fldChar w:fldCharType="end"/>
      </w:r>
      <w:r w:rsidRPr="00497F45">
        <w:rPr>
          <w:rFonts w:eastAsiaTheme="minorEastAsia" w:hint="eastAsia"/>
          <w:szCs w:val="24"/>
        </w:rPr>
        <w:t xml:space="preserve"> </w:t>
      </w:r>
      <w:r w:rsidR="0054163B" w:rsidRPr="00497F45">
        <w:rPr>
          <w:rFonts w:eastAsiaTheme="minorEastAsia" w:cs="Times New Roman"/>
        </w:rPr>
        <w:t>HSV color space</w:t>
      </w:r>
      <w:r w:rsidR="009A53BA">
        <w:rPr>
          <w:rFonts w:eastAsiaTheme="minorEastAsia" w:cs="Times New Roman" w:hint="eastAsia"/>
        </w:rPr>
        <w:t xml:space="preserve"> evolution</w:t>
      </w:r>
      <w:r w:rsidR="00E711CF">
        <w:rPr>
          <w:rFonts w:eastAsiaTheme="minorEastAsia" w:cs="Times New Roman" w:hint="eastAsia"/>
        </w:rPr>
        <w:t xml:space="preserve"> </w:t>
      </w:r>
      <w:r w:rsidR="00C57C10" w:rsidRPr="00C57C10">
        <w:rPr>
          <w:rFonts w:eastAsiaTheme="minorEastAsia" w:cs="Times New Roman" w:hint="eastAsia"/>
        </w:rPr>
        <w:t>[</w:t>
      </w:r>
      <w:r w:rsidR="00DB4C03" w:rsidRPr="00C57C10">
        <w:rPr>
          <w:rStyle w:val="af5"/>
          <w:rFonts w:eastAsiaTheme="minorEastAsia" w:cs="Times New Roman"/>
          <w:vertAlign w:val="baseline"/>
        </w:rPr>
        <w:endnoteReference w:id="39"/>
      </w:r>
      <w:r w:rsidR="00C57C10" w:rsidRPr="00C57C10">
        <w:rPr>
          <w:rFonts w:eastAsiaTheme="minorEastAsia" w:cs="Times New Roman" w:hint="eastAsia"/>
        </w:rPr>
        <w:t>]</w:t>
      </w:r>
      <w:bookmarkEnd w:id="23"/>
    </w:p>
    <w:p w:rsidR="00F34A84" w:rsidRPr="004E7754" w:rsidRDefault="004E7754" w:rsidP="008F354F">
      <w:pPr>
        <w:rPr>
          <w:rFonts w:eastAsiaTheme="minorEastAsia" w:cs="Times New Roman"/>
          <w:szCs w:val="24"/>
        </w:rPr>
      </w:pPr>
      <w:r>
        <w:rPr>
          <w:rStyle w:val="hps"/>
          <w:rFonts w:eastAsiaTheme="minorEastAsia" w:cs="Times New Roman" w:hint="eastAsia"/>
          <w:szCs w:val="24"/>
        </w:rPr>
        <w:lastRenderedPageBreak/>
        <w:t>The h</w:t>
      </w:r>
      <w:r w:rsidR="00772292" w:rsidRPr="00737E28">
        <w:rPr>
          <w:rStyle w:val="hps"/>
          <w:rFonts w:cs="Times New Roman"/>
          <w:szCs w:val="24"/>
        </w:rPr>
        <w:t>ue</w:t>
      </w:r>
      <w:r w:rsidR="00772292" w:rsidRPr="00737E28">
        <w:rPr>
          <w:szCs w:val="24"/>
        </w:rPr>
        <w:t xml:space="preserve"> </w:t>
      </w:r>
      <w:r w:rsidR="00945C86" w:rsidRPr="00737E28">
        <w:rPr>
          <w:szCs w:val="24"/>
        </w:rPr>
        <w:t>(</w:t>
      </w:r>
      <w:r w:rsidR="00772292" w:rsidRPr="00737E28">
        <w:rPr>
          <w:rStyle w:val="hps"/>
          <w:rFonts w:cs="Times New Roman"/>
          <w:szCs w:val="24"/>
        </w:rPr>
        <w:t>H</w:t>
      </w:r>
      <w:r w:rsidR="00945C86" w:rsidRPr="00737E28">
        <w:rPr>
          <w:rStyle w:val="hps"/>
          <w:rFonts w:cs="Times New Roman"/>
          <w:szCs w:val="24"/>
        </w:rPr>
        <w:t>)</w:t>
      </w:r>
      <w:r>
        <w:rPr>
          <w:rStyle w:val="hps"/>
          <w:rFonts w:eastAsiaTheme="minorEastAsia" w:cs="Times New Roman" w:hint="eastAsia"/>
          <w:szCs w:val="24"/>
        </w:rPr>
        <w:t xml:space="preserve"> has an</w:t>
      </w:r>
      <w:r w:rsidR="00772292" w:rsidRPr="00737E28">
        <w:rPr>
          <w:szCs w:val="24"/>
        </w:rPr>
        <w:t xml:space="preserve"> </w:t>
      </w:r>
      <w:r w:rsidR="00772292" w:rsidRPr="00737E28">
        <w:rPr>
          <w:rStyle w:val="hps"/>
          <w:rFonts w:cs="Times New Roman"/>
          <w:szCs w:val="24"/>
        </w:rPr>
        <w:t>angle</w:t>
      </w:r>
      <w:r w:rsidR="00772292" w:rsidRPr="00737E28">
        <w:rPr>
          <w:szCs w:val="24"/>
        </w:rPr>
        <w:t xml:space="preserve"> </w:t>
      </w:r>
      <w:r w:rsidR="00772292" w:rsidRPr="00737E28">
        <w:rPr>
          <w:rStyle w:val="hps"/>
          <w:rFonts w:cs="Times New Roman"/>
          <w:szCs w:val="24"/>
        </w:rPr>
        <w:t>measurement</w:t>
      </w:r>
      <w:r w:rsidR="00945C86" w:rsidRPr="00737E28">
        <w:rPr>
          <w:szCs w:val="24"/>
        </w:rPr>
        <w:t xml:space="preserve"> </w:t>
      </w:r>
      <w:r w:rsidR="00772292" w:rsidRPr="00737E28">
        <w:rPr>
          <w:szCs w:val="24"/>
        </w:rPr>
        <w:t xml:space="preserve">ranging from </w:t>
      </w:r>
      <w:r w:rsidR="00772292" w:rsidRPr="00737E28">
        <w:rPr>
          <w:rStyle w:val="hps"/>
          <w:rFonts w:cs="Times New Roman"/>
          <w:szCs w:val="24"/>
        </w:rPr>
        <w:t>0°</w:t>
      </w:r>
      <w:r w:rsidR="004D6AD2" w:rsidRPr="00737E28">
        <w:rPr>
          <w:rStyle w:val="hps"/>
          <w:rFonts w:cs="Times New Roman"/>
          <w:szCs w:val="24"/>
        </w:rPr>
        <w:t>-</w:t>
      </w:r>
      <w:r w:rsidR="00772292" w:rsidRPr="00737E28">
        <w:rPr>
          <w:rStyle w:val="hps"/>
          <w:rFonts w:cs="Times New Roman"/>
          <w:szCs w:val="24"/>
        </w:rPr>
        <w:t>360°</w:t>
      </w:r>
      <w:r>
        <w:rPr>
          <w:rStyle w:val="hps"/>
          <w:rFonts w:eastAsiaTheme="minorEastAsia" w:cs="Times New Roman" w:hint="eastAsia"/>
          <w:szCs w:val="24"/>
        </w:rPr>
        <w:t xml:space="preserve">; this begins at </w:t>
      </w:r>
      <w:r w:rsidR="00945C86" w:rsidRPr="00737E28">
        <w:rPr>
          <w:color w:val="000000"/>
          <w:kern w:val="0"/>
          <w:szCs w:val="24"/>
        </w:rPr>
        <w:t xml:space="preserve">calculated start </w:t>
      </w:r>
      <w:r>
        <w:rPr>
          <w:rFonts w:eastAsiaTheme="minorEastAsia" w:hint="eastAsia"/>
          <w:color w:val="000000"/>
          <w:kern w:val="0"/>
          <w:szCs w:val="24"/>
        </w:rPr>
        <w:t>point with</w:t>
      </w:r>
      <w:r w:rsidR="00945C86" w:rsidRPr="00737E28">
        <w:rPr>
          <w:color w:val="000000"/>
          <w:kern w:val="0"/>
          <w:szCs w:val="24"/>
        </w:rPr>
        <w:t xml:space="preserve"> red at </w:t>
      </w:r>
      <w:r w:rsidR="008417E8">
        <w:rPr>
          <w:rStyle w:val="hps"/>
          <w:rFonts w:cs="Times New Roman"/>
          <w:szCs w:val="24"/>
        </w:rPr>
        <w:t>0</w:t>
      </w:r>
      <w:proofErr w:type="gramStart"/>
      <w:r w:rsidR="008417E8">
        <w:rPr>
          <w:rStyle w:val="hps"/>
          <w:rFonts w:cs="Times New Roman"/>
          <w:szCs w:val="24"/>
        </w:rPr>
        <w:t>°</w:t>
      </w:r>
      <w:r w:rsidR="008417E8">
        <w:rPr>
          <w:rStyle w:val="hps"/>
          <w:rFonts w:eastAsiaTheme="minorEastAsia" w:cs="Times New Roman" w:hint="eastAsia"/>
          <w:szCs w:val="24"/>
        </w:rPr>
        <w:t xml:space="preserve">, </w:t>
      </w:r>
      <w:r>
        <w:rPr>
          <w:rStyle w:val="hps"/>
          <w:rFonts w:eastAsiaTheme="minorEastAsia" w:cs="Times New Roman" w:hint="eastAsia"/>
          <w:szCs w:val="24"/>
        </w:rPr>
        <w:t>that</w:t>
      </w:r>
      <w:proofErr w:type="gramEnd"/>
      <w:r>
        <w:rPr>
          <w:rStyle w:val="hps"/>
          <w:rFonts w:eastAsiaTheme="minorEastAsia" w:cs="Times New Roman" w:hint="eastAsia"/>
          <w:szCs w:val="24"/>
        </w:rPr>
        <w:t xml:space="preserve"> moves </w:t>
      </w:r>
      <w:r w:rsidR="00945C86" w:rsidRPr="00737E28">
        <w:rPr>
          <w:color w:val="000000"/>
          <w:kern w:val="0"/>
          <w:szCs w:val="24"/>
        </w:rPr>
        <w:t>in a counter clockwise direction</w:t>
      </w:r>
      <w:r>
        <w:rPr>
          <w:rFonts w:eastAsiaTheme="minorEastAsia" w:hint="eastAsia"/>
          <w:color w:val="000000"/>
          <w:kern w:val="0"/>
          <w:szCs w:val="24"/>
        </w:rPr>
        <w:t>.</w:t>
      </w:r>
      <w:r w:rsidR="00DB4C03">
        <w:rPr>
          <w:rStyle w:val="hps"/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>G</w:t>
      </w:r>
      <w:r w:rsidR="00772292" w:rsidRPr="00737E28">
        <w:rPr>
          <w:rStyle w:val="hps"/>
          <w:rFonts w:cs="Times New Roman"/>
          <w:szCs w:val="24"/>
        </w:rPr>
        <w:t>reen</w:t>
      </w:r>
      <w:r w:rsidR="00772292" w:rsidRPr="00737E28">
        <w:rPr>
          <w:szCs w:val="24"/>
        </w:rPr>
        <w:t xml:space="preserve"> </w:t>
      </w:r>
      <w:r w:rsidR="00772292" w:rsidRPr="00737E28">
        <w:rPr>
          <w:rStyle w:val="hps"/>
          <w:rFonts w:cs="Times New Roman"/>
          <w:szCs w:val="24"/>
        </w:rPr>
        <w:t>is</w:t>
      </w:r>
      <w:r w:rsidR="00772292" w:rsidRPr="00737E28">
        <w:rPr>
          <w:szCs w:val="24"/>
        </w:rPr>
        <w:t xml:space="preserve"> </w:t>
      </w:r>
      <w:r>
        <w:rPr>
          <w:rFonts w:eastAsiaTheme="minorEastAsia" w:hint="eastAsia"/>
          <w:szCs w:val="24"/>
        </w:rPr>
        <w:t xml:space="preserve">at </w:t>
      </w:r>
      <w:r w:rsidR="00772292" w:rsidRPr="00737E28">
        <w:rPr>
          <w:rStyle w:val="hps"/>
          <w:rFonts w:cs="Times New Roman"/>
          <w:szCs w:val="24"/>
        </w:rPr>
        <w:t>120°</w:t>
      </w:r>
      <w:r>
        <w:rPr>
          <w:rStyle w:val="hps"/>
          <w:rFonts w:eastAsiaTheme="minorEastAsia" w:cs="Times New Roman" w:hint="eastAsia"/>
          <w:szCs w:val="24"/>
        </w:rPr>
        <w:t>; and,</w:t>
      </w:r>
      <w:r>
        <w:rPr>
          <w:rFonts w:eastAsiaTheme="minorEastAsia" w:hint="eastAsia"/>
          <w:szCs w:val="24"/>
        </w:rPr>
        <w:t xml:space="preserve"> </w:t>
      </w:r>
      <w:r w:rsidR="00772292" w:rsidRPr="00737E28">
        <w:rPr>
          <w:rStyle w:val="hps"/>
          <w:rFonts w:cs="Times New Roman"/>
          <w:szCs w:val="24"/>
        </w:rPr>
        <w:t>blue</w:t>
      </w:r>
      <w:r w:rsidR="00772292" w:rsidRPr="00737E28">
        <w:rPr>
          <w:szCs w:val="24"/>
        </w:rPr>
        <w:t xml:space="preserve"> </w:t>
      </w:r>
      <w:r w:rsidR="00772292" w:rsidRPr="00737E28">
        <w:rPr>
          <w:rStyle w:val="hps"/>
          <w:rFonts w:cs="Times New Roman"/>
          <w:szCs w:val="24"/>
        </w:rPr>
        <w:t>is</w:t>
      </w:r>
      <w:r>
        <w:rPr>
          <w:rFonts w:eastAsiaTheme="minorEastAsia" w:hint="eastAsia"/>
          <w:szCs w:val="24"/>
        </w:rPr>
        <w:t xml:space="preserve"> at </w:t>
      </w:r>
      <w:r w:rsidR="00772292" w:rsidRPr="00737E28">
        <w:rPr>
          <w:rStyle w:val="hps"/>
          <w:rFonts w:cs="Times New Roman"/>
          <w:szCs w:val="24"/>
        </w:rPr>
        <w:t>240°.</w:t>
      </w:r>
      <w:r w:rsidR="00772292" w:rsidRPr="00737E28">
        <w:rPr>
          <w:szCs w:val="24"/>
        </w:rPr>
        <w:t xml:space="preserve"> </w:t>
      </w:r>
      <w:r w:rsidR="00945C86" w:rsidRPr="00737E28">
        <w:rPr>
          <w:color w:val="000000"/>
          <w:kern w:val="0"/>
          <w:szCs w:val="24"/>
        </w:rPr>
        <w:t>The complementary colors are</w:t>
      </w:r>
      <w:r>
        <w:rPr>
          <w:rFonts w:eastAsiaTheme="minorEastAsia" w:hint="eastAsia"/>
          <w:szCs w:val="24"/>
        </w:rPr>
        <w:t xml:space="preserve"> </w:t>
      </w:r>
      <w:r w:rsidR="00772292" w:rsidRPr="00737E28">
        <w:rPr>
          <w:rStyle w:val="hps"/>
          <w:rFonts w:cs="Times New Roman"/>
          <w:szCs w:val="24"/>
        </w:rPr>
        <w:t>yellow</w:t>
      </w:r>
      <w:r>
        <w:rPr>
          <w:rFonts w:eastAsiaTheme="minorEastAsia" w:hint="eastAsia"/>
          <w:szCs w:val="24"/>
        </w:rPr>
        <w:t xml:space="preserve"> at </w:t>
      </w:r>
      <w:r w:rsidR="00772292" w:rsidRPr="00737E28">
        <w:rPr>
          <w:rStyle w:val="hps"/>
          <w:rFonts w:cs="Times New Roman"/>
          <w:szCs w:val="24"/>
        </w:rPr>
        <w:t>60°,</w:t>
      </w:r>
      <w:r w:rsidR="00772292" w:rsidRPr="00737E28">
        <w:rPr>
          <w:szCs w:val="24"/>
        </w:rPr>
        <w:t xml:space="preserve"> </w:t>
      </w:r>
      <w:r w:rsidR="00772292" w:rsidRPr="00737E28">
        <w:rPr>
          <w:rStyle w:val="hps"/>
          <w:rFonts w:cs="Times New Roman"/>
          <w:szCs w:val="24"/>
        </w:rPr>
        <w:t>cyan</w:t>
      </w:r>
      <w:r>
        <w:rPr>
          <w:rFonts w:eastAsiaTheme="minorEastAsia" w:hint="eastAsia"/>
          <w:szCs w:val="24"/>
        </w:rPr>
        <w:t xml:space="preserve"> at </w:t>
      </w:r>
      <w:r w:rsidR="00772292" w:rsidRPr="00737E28">
        <w:rPr>
          <w:rStyle w:val="hps"/>
          <w:rFonts w:cs="Times New Roman"/>
          <w:szCs w:val="24"/>
        </w:rPr>
        <w:t>180°</w:t>
      </w:r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="00772292" w:rsidRPr="00737E28">
        <w:rPr>
          <w:rStyle w:val="hps"/>
          <w:rFonts w:cs="Times New Roman"/>
          <w:szCs w:val="24"/>
        </w:rPr>
        <w:t>magenta</w:t>
      </w:r>
      <w:r w:rsidR="00772292" w:rsidRPr="00737E28">
        <w:rPr>
          <w:szCs w:val="24"/>
        </w:rPr>
        <w:t xml:space="preserve"> </w:t>
      </w:r>
      <w:r>
        <w:rPr>
          <w:rFonts w:eastAsiaTheme="minorEastAsia" w:hint="eastAsia"/>
          <w:szCs w:val="24"/>
        </w:rPr>
        <w:t xml:space="preserve">at </w:t>
      </w:r>
      <w:r w:rsidR="00393850">
        <w:rPr>
          <w:rStyle w:val="hps"/>
          <w:rFonts w:cs="Times New Roman"/>
          <w:szCs w:val="24"/>
        </w:rPr>
        <w:t>300</w:t>
      </w:r>
      <w:r w:rsidR="00772292" w:rsidRPr="00737E28">
        <w:rPr>
          <w:rStyle w:val="hps"/>
          <w:rFonts w:cs="Times New Roman"/>
          <w:szCs w:val="24"/>
        </w:rPr>
        <w:t>°.</w:t>
      </w:r>
      <w:r>
        <w:rPr>
          <w:rStyle w:val="hps"/>
          <w:rFonts w:eastAsiaTheme="minorEastAsia" w:cs="Times New Roman" w:hint="eastAsia"/>
          <w:szCs w:val="24"/>
        </w:rPr>
        <w:t xml:space="preserve"> The s</w:t>
      </w:r>
      <w:r w:rsidR="00E17DC7" w:rsidRPr="00737E28">
        <w:rPr>
          <w:rStyle w:val="hps"/>
          <w:rFonts w:cs="Times New Roman"/>
          <w:szCs w:val="24"/>
        </w:rPr>
        <w:t>aturation</w:t>
      </w:r>
      <w:r w:rsidR="00E17DC7" w:rsidRPr="00737E28">
        <w:rPr>
          <w:szCs w:val="24"/>
        </w:rPr>
        <w:t xml:space="preserve"> (</w:t>
      </w:r>
      <w:r w:rsidR="00E17DC7" w:rsidRPr="00737E28">
        <w:rPr>
          <w:rStyle w:val="hps"/>
          <w:rFonts w:cs="Times New Roman"/>
          <w:szCs w:val="24"/>
        </w:rPr>
        <w:t>S)</w:t>
      </w:r>
      <w:r>
        <w:rPr>
          <w:rStyle w:val="hps"/>
          <w:rFonts w:eastAsiaTheme="minorEastAsia" w:cs="Times New Roman" w:hint="eastAsia"/>
          <w:szCs w:val="24"/>
        </w:rPr>
        <w:t xml:space="preserve"> is </w:t>
      </w:r>
      <w:r w:rsidR="00E17DC7" w:rsidRPr="00737E28">
        <w:rPr>
          <w:rStyle w:val="hps"/>
          <w:rFonts w:cs="Times New Roman"/>
          <w:szCs w:val="24"/>
        </w:rPr>
        <w:t xml:space="preserve">in </w:t>
      </w:r>
      <w:r>
        <w:rPr>
          <w:rStyle w:val="hps"/>
          <w:rFonts w:eastAsiaTheme="minorEastAsia" w:cs="Times New Roman" w:hint="eastAsia"/>
          <w:szCs w:val="24"/>
        </w:rPr>
        <w:t>a</w:t>
      </w:r>
      <w:r w:rsidR="00E17DC7" w:rsidRPr="00737E28">
        <w:rPr>
          <w:rStyle w:val="hps"/>
          <w:rFonts w:cs="Times New Roman"/>
          <w:szCs w:val="24"/>
        </w:rPr>
        <w:t xml:space="preserve"> range </w:t>
      </w:r>
      <w:proofErr w:type="gramStart"/>
      <w:r>
        <w:rPr>
          <w:rStyle w:val="hps"/>
          <w:rFonts w:eastAsiaTheme="minorEastAsia" w:cs="Times New Roman" w:hint="eastAsia"/>
          <w:szCs w:val="24"/>
        </w:rPr>
        <w:t>between</w:t>
      </w:r>
      <w:r w:rsidR="00EB453C">
        <w:rPr>
          <w:rStyle w:val="hps"/>
          <w:rFonts w:eastAsiaTheme="minorEastAsia" w:cs="Times New Roman" w:hint="eastAsia"/>
          <w:szCs w:val="24"/>
        </w:rPr>
        <w:t xml:space="preserve"> </w:t>
      </w:r>
      <w:r w:rsidR="00E17DC7" w:rsidRPr="00737E28">
        <w:rPr>
          <w:rStyle w:val="hps"/>
          <w:rFonts w:cs="Times New Roman"/>
          <w:szCs w:val="24"/>
        </w:rPr>
        <w:t>0.0</w:t>
      </w:r>
      <w:r w:rsidR="00E17DC7" w:rsidRPr="00737E28">
        <w:rPr>
          <w:szCs w:val="24"/>
        </w:rPr>
        <w:t xml:space="preserve"> </w:t>
      </w:r>
      <w:r w:rsidR="00E17DC7" w:rsidRPr="00737E28">
        <w:rPr>
          <w:rStyle w:val="hps"/>
          <w:rFonts w:cs="Times New Roman"/>
          <w:szCs w:val="24"/>
        </w:rPr>
        <w:t>to 1.0</w:t>
      </w:r>
      <w:proofErr w:type="gramEnd"/>
      <w:r w:rsidR="00E17DC7" w:rsidRPr="00737E28">
        <w:rPr>
          <w:szCs w:val="24"/>
        </w:rPr>
        <w:t>.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>The level of b</w:t>
      </w:r>
      <w:r w:rsidR="00E17DC7" w:rsidRPr="00737E28">
        <w:rPr>
          <w:rStyle w:val="hps"/>
          <w:rFonts w:cs="Times New Roman"/>
          <w:szCs w:val="24"/>
        </w:rPr>
        <w:t>rightness</w:t>
      </w:r>
      <w:r w:rsidR="00DB4C03">
        <w:rPr>
          <w:rFonts w:eastAsiaTheme="minorEastAsia" w:hint="eastAsia"/>
          <w:szCs w:val="24"/>
        </w:rPr>
        <w:t xml:space="preserve"> </w:t>
      </w:r>
      <w:r w:rsidR="00E17DC7" w:rsidRPr="00737E28">
        <w:rPr>
          <w:szCs w:val="24"/>
        </w:rPr>
        <w:t>(</w:t>
      </w:r>
      <w:r w:rsidR="00E17DC7" w:rsidRPr="00737E28">
        <w:rPr>
          <w:rStyle w:val="hps"/>
          <w:rFonts w:cs="Times New Roman"/>
          <w:szCs w:val="24"/>
        </w:rPr>
        <w:t>V)</w:t>
      </w:r>
      <w:r>
        <w:rPr>
          <w:rFonts w:eastAsiaTheme="minorEastAsia" w:hint="eastAsia"/>
          <w:szCs w:val="24"/>
        </w:rPr>
        <w:t xml:space="preserve"> </w:t>
      </w:r>
      <w:r w:rsidR="00E17DC7" w:rsidRPr="00737E28">
        <w:rPr>
          <w:rStyle w:val="hps"/>
          <w:rFonts w:cs="Times New Roman"/>
          <w:szCs w:val="24"/>
        </w:rPr>
        <w:t>ranges from</w:t>
      </w:r>
      <w:r w:rsidR="00E17DC7" w:rsidRPr="00737E28">
        <w:rPr>
          <w:szCs w:val="24"/>
        </w:rPr>
        <w:t xml:space="preserve"> </w:t>
      </w:r>
      <w:r w:rsidR="00E17DC7" w:rsidRPr="00737E28">
        <w:rPr>
          <w:rStyle w:val="hps"/>
          <w:rFonts w:cs="Times New Roman"/>
          <w:szCs w:val="24"/>
        </w:rPr>
        <w:t>0.0</w:t>
      </w:r>
      <w:r w:rsidR="00E17DC7" w:rsidRPr="00737E28">
        <w:rPr>
          <w:szCs w:val="24"/>
        </w:rPr>
        <w:t xml:space="preserve"> </w:t>
      </w:r>
      <w:r w:rsidR="00E17DC7" w:rsidRPr="00737E28">
        <w:rPr>
          <w:rStyle w:val="hps"/>
          <w:rFonts w:cs="Times New Roman"/>
          <w:szCs w:val="24"/>
        </w:rPr>
        <w:t>(</w:t>
      </w:r>
      <w:r w:rsidR="00E17DC7" w:rsidRPr="00737E28">
        <w:rPr>
          <w:szCs w:val="24"/>
        </w:rPr>
        <w:t xml:space="preserve">black) </w:t>
      </w:r>
      <w:r w:rsidR="00E17DC7" w:rsidRPr="00737E28">
        <w:rPr>
          <w:rStyle w:val="hps"/>
          <w:rFonts w:cs="Times New Roman"/>
          <w:szCs w:val="24"/>
        </w:rPr>
        <w:t>to 1.0</w:t>
      </w:r>
      <w:r w:rsidR="00E17DC7" w:rsidRPr="00737E28">
        <w:rPr>
          <w:szCs w:val="24"/>
        </w:rPr>
        <w:t xml:space="preserve"> </w:t>
      </w:r>
      <w:r w:rsidR="00E17DC7" w:rsidRPr="00737E28">
        <w:rPr>
          <w:rStyle w:val="hps"/>
          <w:rFonts w:cs="Times New Roman"/>
          <w:szCs w:val="24"/>
        </w:rPr>
        <w:t>(</w:t>
      </w:r>
      <w:r w:rsidR="00E17DC7" w:rsidRPr="00737E28">
        <w:rPr>
          <w:szCs w:val="24"/>
        </w:rPr>
        <w:t>white).</w:t>
      </w:r>
      <w:r w:rsidR="00DB4C03">
        <w:rPr>
          <w:rFonts w:eastAsiaTheme="minorEastAsia"/>
        </w:rPr>
        <w:t xml:space="preserve"> </w:t>
      </w:r>
    </w:p>
    <w:p w:rsidR="004D020F" w:rsidRDefault="005761F2" w:rsidP="004D020F">
      <w:pPr>
        <w:keepNext/>
        <w:widowControl/>
        <w:spacing w:line="240" w:lineRule="auto"/>
        <w:jc w:val="center"/>
      </w:pPr>
      <w:r>
        <w:rPr>
          <w:noProof/>
        </w:rPr>
        <w:drawing>
          <wp:inline distT="0" distB="0" distL="0" distR="0">
            <wp:extent cx="2376768" cy="2376768"/>
            <wp:effectExtent l="19050" t="0" r="4482" b="0"/>
            <wp:docPr id="5" name="图片 5" descr="F:\文件\实验室\paper\useful\pic\hsv_model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文件\实验室\paper\useful\pic\hsv_model.gif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330" cy="237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A84" w:rsidRDefault="004D020F" w:rsidP="007450F6">
      <w:pPr>
        <w:pStyle w:val="af"/>
        <w:jc w:val="center"/>
        <w:rPr>
          <w:rFonts w:eastAsiaTheme="minorEastAsia"/>
        </w:rPr>
      </w:pPr>
      <w:bookmarkStart w:id="24" w:name="_Toc388350447"/>
      <w:proofErr w:type="gramStart"/>
      <w:r>
        <w:t>Figure 2.2.1.</w:t>
      </w:r>
      <w:proofErr w:type="gramEnd"/>
      <w:r w:rsidR="008401BD">
        <w:fldChar w:fldCharType="begin"/>
      </w:r>
      <w:r w:rsidR="00401130">
        <w:instrText xml:space="preserve"> SEQ Figure_2.2.1. \* ARABIC </w:instrText>
      </w:r>
      <w:r w:rsidR="008401BD">
        <w:fldChar w:fldCharType="separate"/>
      </w:r>
      <w:r w:rsidR="00AE69A1">
        <w:rPr>
          <w:noProof/>
        </w:rPr>
        <w:t>4</w:t>
      </w:r>
      <w:r w:rsidR="008401BD">
        <w:fldChar w:fldCharType="end"/>
      </w:r>
      <w:r w:rsidR="004E7754">
        <w:rPr>
          <w:rFonts w:eastAsiaTheme="minorEastAsia" w:hint="eastAsia"/>
        </w:rPr>
        <w:t xml:space="preserve"> Details of the</w:t>
      </w:r>
      <w:r>
        <w:rPr>
          <w:rFonts w:eastAsiaTheme="minorEastAsia" w:hint="eastAsia"/>
        </w:rPr>
        <w:t xml:space="preserve"> HSV model</w:t>
      </w:r>
      <w:r w:rsidR="005761F2">
        <w:rPr>
          <w:rFonts w:eastAsiaTheme="minorEastAsia" w:hint="eastAsia"/>
        </w:rPr>
        <w:t xml:space="preserve"> </w:t>
      </w:r>
      <w:r w:rsidR="005B19FE" w:rsidRPr="005B19FE">
        <w:rPr>
          <w:rFonts w:eastAsiaTheme="minorEastAsia" w:hint="eastAsia"/>
        </w:rPr>
        <w:t>[</w:t>
      </w:r>
      <w:r w:rsidR="005B19FE" w:rsidRPr="005B19FE">
        <w:rPr>
          <w:rStyle w:val="af5"/>
          <w:rFonts w:eastAsiaTheme="minorEastAsia"/>
          <w:vertAlign w:val="baseline"/>
        </w:rPr>
        <w:endnoteReference w:id="40"/>
      </w:r>
      <w:r w:rsidR="005B19FE" w:rsidRPr="005B19FE">
        <w:rPr>
          <w:rFonts w:eastAsiaTheme="minorEastAsia" w:hint="eastAsia"/>
        </w:rPr>
        <w:t>]</w:t>
      </w:r>
      <w:bookmarkEnd w:id="24"/>
    </w:p>
    <w:p w:rsidR="00DB4C03" w:rsidRPr="005761F2" w:rsidRDefault="00DB4C03" w:rsidP="00DB4C03">
      <w:pPr>
        <w:rPr>
          <w:rFonts w:eastAsiaTheme="minorEastAsia"/>
        </w:rPr>
      </w:pPr>
    </w:p>
    <w:p w:rsidR="0054163B" w:rsidRDefault="0054163B" w:rsidP="008F354F">
      <w:pPr>
        <w:rPr>
          <w:rStyle w:val="hps"/>
          <w:rFonts w:eastAsiaTheme="minorEastAsia" w:cs="Times New Roman"/>
          <w:szCs w:val="24"/>
        </w:rPr>
      </w:pPr>
      <w:r>
        <w:rPr>
          <w:rStyle w:val="hps"/>
          <w:rFonts w:eastAsiaTheme="minorEastAsia" w:cs="Times New Roman" w:hint="eastAsia"/>
          <w:szCs w:val="24"/>
        </w:rPr>
        <w:t>The relationship be</w:t>
      </w:r>
      <w:r w:rsidR="00FA61A4">
        <w:rPr>
          <w:rStyle w:val="hps"/>
          <w:rFonts w:eastAsiaTheme="minorEastAsia" w:cs="Times New Roman" w:hint="eastAsia"/>
          <w:szCs w:val="24"/>
        </w:rPr>
        <w:t xml:space="preserve">tween RGB and HSV is as </w:t>
      </w:r>
      <w:proofErr w:type="gramStart"/>
      <w:r w:rsidR="00394D12">
        <w:rPr>
          <w:rStyle w:val="hps"/>
          <w:rFonts w:eastAsiaTheme="minorEastAsia" w:cs="Times New Roman"/>
          <w:szCs w:val="24"/>
        </w:rPr>
        <w:t>follows</w:t>
      </w:r>
      <w:r w:rsidR="00394D12">
        <w:rPr>
          <w:rStyle w:val="hps"/>
          <w:rFonts w:eastAsiaTheme="minorEastAsia" w:cs="Times New Roman" w:hint="eastAsia"/>
          <w:szCs w:val="24"/>
        </w:rPr>
        <w:t xml:space="preserve"> </w:t>
      </w:r>
      <w:proofErr w:type="gramEnd"/>
      <w:r w:rsidR="00E60FFC" w:rsidRPr="00393850">
        <w:rPr>
          <w:rStyle w:val="af5"/>
          <w:rFonts w:eastAsiaTheme="minorEastAsia" w:cs="Times New Roman"/>
          <w:szCs w:val="24"/>
          <w:vertAlign w:val="baseline"/>
        </w:rPr>
        <w:t>[</w:t>
      </w:r>
      <w:r w:rsidR="00E60FFC" w:rsidRPr="00393850">
        <w:rPr>
          <w:rStyle w:val="af5"/>
          <w:rFonts w:eastAsiaTheme="minorEastAsia" w:cs="Times New Roman"/>
          <w:szCs w:val="24"/>
          <w:vertAlign w:val="baseline"/>
        </w:rPr>
        <w:endnoteReference w:id="41"/>
      </w:r>
      <w:r w:rsidR="00E60FFC" w:rsidRPr="00393850">
        <w:rPr>
          <w:rStyle w:val="af5"/>
          <w:rFonts w:eastAsiaTheme="minorEastAsia" w:cs="Times New Roman"/>
          <w:szCs w:val="24"/>
          <w:vertAlign w:val="baseline"/>
        </w:rPr>
        <w:t>]</w:t>
      </w:r>
      <w:r w:rsidR="004E7754">
        <w:rPr>
          <w:rFonts w:eastAsiaTheme="minorEastAsia" w:cs="Times New Roman" w:hint="eastAsia"/>
          <w:szCs w:val="24"/>
        </w:rPr>
        <w:t>:</w:t>
      </w:r>
    </w:p>
    <w:p w:rsidR="003468FD" w:rsidRDefault="003264A1" w:rsidP="00737E28">
      <w:pPr>
        <w:rPr>
          <w:rStyle w:val="hps"/>
          <w:rFonts w:eastAsiaTheme="minorEastAsia" w:cs="Times New Roman"/>
          <w:szCs w:val="24"/>
        </w:rPr>
      </w:pPr>
      <w:r>
        <w:rPr>
          <w:rStyle w:val="hps"/>
          <w:rFonts w:eastAsiaTheme="minorEastAsia" w:cs="Times New Roman" w:hint="eastAsia"/>
          <w:szCs w:val="24"/>
        </w:rPr>
        <w:t xml:space="preserve">    </w:t>
      </w:r>
    </w:p>
    <w:p w:rsidR="00E74892" w:rsidRDefault="004D020F" w:rsidP="00AB2ED2">
      <w:pPr>
        <w:jc w:val="center"/>
        <w:rPr>
          <w:rStyle w:val="hps"/>
          <w:rFonts w:eastAsiaTheme="minorEastAsia" w:cs="Times New Roman"/>
          <w:i/>
          <w:szCs w:val="24"/>
        </w:rPr>
      </w:pPr>
      <m:oMath>
        <m:r>
          <w:rPr>
            <w:rStyle w:val="hps"/>
            <w:rFonts w:ascii="Cambria Math" w:eastAsiaTheme="minorEastAsia" w:hAnsi="Cambria Math" w:cs="Times New Roman"/>
            <w:szCs w:val="24"/>
          </w:rPr>
          <m:t>H=</m:t>
        </m:r>
        <m:d>
          <m:dPr>
            <m:begChr m:val="{"/>
            <m:endChr m:val=""/>
            <m:ctrlPr>
              <w:rPr>
                <w:rStyle w:val="hps"/>
                <w:rFonts w:ascii="Cambria Math" w:eastAsiaTheme="minorEastAsia" w:hAnsi="Cambria Math" w:cs="Times New Roman"/>
                <w:i/>
                <w:szCs w:val="24"/>
              </w:rPr>
            </m:ctrlPr>
          </m:dPr>
          <m:e>
            <m:r>
              <w:rPr>
                <w:rStyle w:val="hps"/>
                <w:rFonts w:ascii="Cambria Math" w:eastAsiaTheme="minorEastAsia" w:hAnsi="Cambria Math" w:cs="Times New Roman"/>
                <w:szCs w:val="24"/>
              </w:rPr>
              <m:t xml:space="preserve"> </m:t>
            </m:r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 w:cs="Times New Roman"/>
                    <w:i/>
                    <w:szCs w:val="24"/>
                  </w:rPr>
                </m:ctrlPr>
              </m:mPr>
              <m:mr>
                <m:e>
                  <m:f>
                    <m:fPr>
                      <m:ctrlPr>
                        <w:rPr>
                          <w:rStyle w:val="hps"/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1</m:t>
                      </m:r>
                    </m:num>
                    <m:den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6</m:t>
                      </m:r>
                    </m:den>
                  </m:f>
                  <m:f>
                    <m:fPr>
                      <m:ctrlPr>
                        <w:rPr>
                          <w:rStyle w:val="hps"/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G-B</m:t>
                      </m:r>
                    </m:num>
                    <m:den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max-min</m:t>
                      </m:r>
                    </m:den>
                  </m:f>
                </m:e>
              </m:mr>
              <m:mr>
                <m:e>
                  <m:f>
                    <m:fPr>
                      <m:ctrlPr>
                        <w:rPr>
                          <w:rStyle w:val="hps"/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1</m:t>
                      </m:r>
                    </m:num>
                    <m:den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6</m:t>
                      </m:r>
                    </m:den>
                  </m:f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(2+</m:t>
                  </m:r>
                  <m:f>
                    <m:fPr>
                      <m:ctrlPr>
                        <w:rPr>
                          <w:rStyle w:val="hps"/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B-R</m:t>
                      </m:r>
                    </m:num>
                    <m:den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max-min</m:t>
                      </m:r>
                    </m:den>
                  </m:f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)</m:t>
                  </m:r>
                </m:e>
              </m:mr>
              <m:mr>
                <m:e>
                  <m:f>
                    <m:fPr>
                      <m:ctrlPr>
                        <w:rPr>
                          <w:rStyle w:val="hps"/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1</m:t>
                      </m:r>
                    </m:num>
                    <m:den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6</m:t>
                      </m:r>
                    </m:den>
                  </m:f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(4+</m:t>
                  </m:r>
                  <m:f>
                    <m:fPr>
                      <m:ctrlPr>
                        <w:rPr>
                          <w:rStyle w:val="hps"/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R-G</m:t>
                      </m:r>
                    </m:num>
                    <m:den>
                      <m:r>
                        <w:rPr>
                          <w:rStyle w:val="hps"/>
                          <w:rFonts w:ascii="Cambria Math" w:eastAsiaTheme="minorEastAsia" w:hAnsi="Cambria Math" w:cs="Times New Roman"/>
                          <w:szCs w:val="24"/>
                        </w:rPr>
                        <m:t>max-min</m:t>
                      </m:r>
                    </m:den>
                  </m:f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)</m:t>
                  </m:r>
                </m:e>
              </m:mr>
            </m:m>
            <m:r>
              <w:rPr>
                <w:rStyle w:val="hps"/>
                <w:rFonts w:ascii="Cambria Math" w:eastAsiaTheme="minorEastAsia" w:hAnsi="Cambria Math" w:cs="Times New Roman"/>
                <w:szCs w:val="24"/>
              </w:rPr>
              <m:t xml:space="preserve">                          </m:t>
            </m:r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 w:cs="Times New Roman"/>
                    <w:i/>
                    <w:szCs w:val="24"/>
                  </w:rPr>
                </m:ctrlPr>
              </m:mPr>
              <m:mr>
                <m:e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if R=max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if G=max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if B=max</m:t>
                  </m:r>
                </m:e>
              </m:mr>
            </m:m>
          </m:e>
        </m:d>
      </m:oMath>
      <w:r w:rsidR="00E74892">
        <w:rPr>
          <w:rStyle w:val="hps"/>
          <w:rFonts w:eastAsiaTheme="minorEastAsia" w:cs="Times New Roman" w:hint="eastAsia"/>
          <w:i/>
          <w:szCs w:val="24"/>
        </w:rPr>
        <w:t xml:space="preserve">     (2.2.1.4)</w:t>
      </w:r>
    </w:p>
    <w:p w:rsidR="000960CD" w:rsidRPr="004D020F" w:rsidRDefault="004D020F" w:rsidP="00AB2ED2">
      <w:pPr>
        <w:jc w:val="center"/>
        <w:rPr>
          <w:rStyle w:val="hps"/>
          <w:rFonts w:eastAsiaTheme="minorEastAsia" w:cs="Times New Roman"/>
          <w:i/>
          <w:szCs w:val="24"/>
        </w:rPr>
      </w:pPr>
      <m:oMath>
        <m:r>
          <w:rPr>
            <w:rStyle w:val="hps"/>
            <w:rFonts w:ascii="Cambria Math" w:eastAsiaTheme="minorEastAsia" w:hAnsi="Cambria Math" w:cs="Times New Roman"/>
            <w:szCs w:val="24"/>
          </w:rPr>
          <m:t>S=</m:t>
        </m:r>
        <m:f>
          <m:fPr>
            <m:ctrlPr>
              <w:rPr>
                <w:rStyle w:val="hps"/>
                <w:rFonts w:ascii="Cambria Math" w:eastAsiaTheme="minorEastAsia" w:hAnsi="Cambria Math" w:cs="Times New Roman"/>
                <w:i/>
                <w:szCs w:val="24"/>
              </w:rPr>
            </m:ctrlPr>
          </m:fPr>
          <m:num>
            <m:r>
              <w:rPr>
                <w:rStyle w:val="hps"/>
                <w:rFonts w:ascii="Cambria Math" w:eastAsiaTheme="minorEastAsia" w:hAnsi="Cambria Math" w:cs="Times New Roman"/>
                <w:szCs w:val="24"/>
              </w:rPr>
              <m:t>max-min</m:t>
            </m:r>
          </m:num>
          <m:den>
            <m:r>
              <w:rPr>
                <w:rStyle w:val="hps"/>
                <w:rFonts w:ascii="Cambria Math" w:eastAsiaTheme="minorEastAsia" w:hAnsi="Cambria Math" w:cs="Times New Roman"/>
                <w:szCs w:val="24"/>
              </w:rPr>
              <m:t>max</m:t>
            </m:r>
          </m:den>
        </m:f>
      </m:oMath>
      <w:r w:rsidR="00E74892">
        <w:rPr>
          <w:rStyle w:val="hps"/>
          <w:rFonts w:eastAsiaTheme="minorEastAsia" w:cs="Times New Roman" w:hint="eastAsia"/>
          <w:i/>
          <w:szCs w:val="24"/>
        </w:rPr>
        <w:t xml:space="preserve">                </w:t>
      </w:r>
      <w:r w:rsidR="00AB2ED2">
        <w:rPr>
          <w:rStyle w:val="hps"/>
          <w:rFonts w:eastAsiaTheme="minorEastAsia" w:cs="Times New Roman" w:hint="eastAsia"/>
          <w:i/>
          <w:szCs w:val="24"/>
        </w:rPr>
        <w:t xml:space="preserve">           </w:t>
      </w:r>
      <w:r w:rsidR="00E74892">
        <w:rPr>
          <w:rStyle w:val="hps"/>
          <w:rFonts w:eastAsiaTheme="minorEastAsia" w:cs="Times New Roman" w:hint="eastAsia"/>
          <w:i/>
          <w:szCs w:val="24"/>
        </w:rPr>
        <w:t xml:space="preserve"> (2.2.1.5)</w:t>
      </w:r>
    </w:p>
    <w:p w:rsidR="003264A1" w:rsidRPr="004D020F" w:rsidRDefault="004D020F" w:rsidP="00AB2ED2">
      <w:pPr>
        <w:jc w:val="center"/>
        <w:rPr>
          <w:rStyle w:val="hps"/>
          <w:rFonts w:eastAsiaTheme="minorEastAsia" w:cs="Times New Roman"/>
          <w:i/>
          <w:szCs w:val="24"/>
        </w:rPr>
      </w:pPr>
      <m:oMath>
        <m:r>
          <w:rPr>
            <w:rStyle w:val="hps"/>
            <w:rFonts w:ascii="Cambria Math" w:eastAsiaTheme="minorEastAsia" w:hAnsi="Cambria Math" w:cs="Times New Roman"/>
            <w:szCs w:val="24"/>
          </w:rPr>
          <m:t>V=max⁡(R,G,B)</m:t>
        </m:r>
      </m:oMath>
      <w:r w:rsidR="00E74892">
        <w:rPr>
          <w:rStyle w:val="hps"/>
          <w:rFonts w:eastAsiaTheme="minorEastAsia" w:cs="Times New Roman" w:hint="eastAsia"/>
          <w:i/>
          <w:szCs w:val="24"/>
        </w:rPr>
        <w:t xml:space="preserve">    </w:t>
      </w:r>
      <w:r w:rsidR="00AB2ED2">
        <w:rPr>
          <w:rStyle w:val="hps"/>
          <w:rFonts w:eastAsiaTheme="minorEastAsia" w:cs="Times New Roman" w:hint="eastAsia"/>
          <w:i/>
          <w:szCs w:val="24"/>
        </w:rPr>
        <w:t xml:space="preserve">                </w:t>
      </w:r>
      <w:r w:rsidR="00E74892">
        <w:rPr>
          <w:rStyle w:val="hps"/>
          <w:rFonts w:eastAsiaTheme="minorEastAsia" w:cs="Times New Roman" w:hint="eastAsia"/>
          <w:i/>
          <w:szCs w:val="24"/>
        </w:rPr>
        <w:t xml:space="preserve"> (2.2.1.6)</w:t>
      </w:r>
    </w:p>
    <w:p w:rsidR="003264A1" w:rsidRDefault="003264A1" w:rsidP="005761F2">
      <w:pPr>
        <w:rPr>
          <w:rStyle w:val="hps"/>
          <w:rFonts w:eastAsiaTheme="minorEastAsia" w:cs="Times New Roman"/>
          <w:szCs w:val="24"/>
        </w:rPr>
      </w:pPr>
      <w:proofErr w:type="gramStart"/>
      <w:r>
        <w:rPr>
          <w:rStyle w:val="hps"/>
          <w:rFonts w:eastAsiaTheme="minorEastAsia" w:cs="Times New Roman" w:hint="eastAsia"/>
          <w:szCs w:val="24"/>
        </w:rPr>
        <w:t>Where</w:t>
      </w:r>
      <w:r w:rsidR="00E74892">
        <w:rPr>
          <w:rStyle w:val="hps"/>
          <w:rFonts w:eastAsiaTheme="minorEastAsia" w:cs="Times New Roman" w:hint="eastAsia"/>
          <w:szCs w:val="24"/>
        </w:rPr>
        <w:t xml:space="preserve"> </w:t>
      </w:r>
      <m:oMath>
        <w:proofErr w:type="gramEnd"/>
        <m:r>
          <w:rPr>
            <w:rStyle w:val="hps"/>
            <w:rFonts w:ascii="Cambria Math" w:eastAsiaTheme="minorEastAsia" w:hAnsi="Cambria Math" w:cs="Times New Roman"/>
            <w:szCs w:val="24"/>
          </w:rPr>
          <m:t>max=max⁡(R,G,B)</m:t>
        </m:r>
      </m:oMath>
      <w:r w:rsidR="00393850">
        <w:rPr>
          <w:rStyle w:val="hps"/>
          <w:rFonts w:eastAsiaTheme="minorEastAsia" w:cs="Times New Roman" w:hint="eastAsia"/>
          <w:szCs w:val="24"/>
        </w:rPr>
        <w:t xml:space="preserve">, </w:t>
      </w:r>
      <m:oMath>
        <m:r>
          <w:rPr>
            <w:rStyle w:val="hps"/>
            <w:rFonts w:ascii="Cambria Math" w:eastAsiaTheme="minorEastAsia" w:hAnsi="Cambria Math" w:cs="Times New Roman"/>
            <w:szCs w:val="24"/>
          </w:rPr>
          <m:t>min=min⁡(R,G,B)</m:t>
        </m:r>
      </m:oMath>
      <w:r w:rsidR="00393850" w:rsidRPr="004D020F">
        <w:rPr>
          <w:rStyle w:val="hps"/>
          <w:rFonts w:eastAsiaTheme="minorEastAsia" w:cs="Times New Roman" w:hint="eastAsia"/>
          <w:i/>
          <w:szCs w:val="24"/>
        </w:rPr>
        <w:t>.</w:t>
      </w:r>
    </w:p>
    <w:p w:rsidR="0054163B" w:rsidRPr="00393850" w:rsidRDefault="0054163B" w:rsidP="00737E28">
      <w:pPr>
        <w:rPr>
          <w:rStyle w:val="hps"/>
          <w:rFonts w:eastAsiaTheme="minorEastAsia" w:cs="Times New Roman"/>
          <w:szCs w:val="24"/>
        </w:rPr>
      </w:pPr>
    </w:p>
    <w:p w:rsidR="00772292" w:rsidRDefault="0054335D" w:rsidP="008F354F">
      <w:pPr>
        <w:rPr>
          <w:rFonts w:eastAsiaTheme="minorEastAsia"/>
        </w:rPr>
      </w:pPr>
      <w:proofErr w:type="spellStart"/>
      <w:r w:rsidRPr="00E146D3">
        <w:rPr>
          <w:rStyle w:val="hps"/>
        </w:rPr>
        <w:t>Hasan</w:t>
      </w:r>
      <w:proofErr w:type="spellEnd"/>
      <w:r w:rsidRPr="00E146D3">
        <w:rPr>
          <w:rStyle w:val="hps"/>
        </w:rPr>
        <w:t xml:space="preserve"> </w:t>
      </w:r>
      <w:proofErr w:type="spellStart"/>
      <w:r w:rsidRPr="00E146D3">
        <w:rPr>
          <w:rStyle w:val="hps"/>
        </w:rPr>
        <w:t>Fleyeh</w:t>
      </w:r>
      <w:proofErr w:type="spellEnd"/>
      <w:r w:rsidR="004E7754">
        <w:rPr>
          <w:rFonts w:eastAsiaTheme="minorEastAsia" w:hint="eastAsia"/>
        </w:rPr>
        <w:t xml:space="preserve"> </w:t>
      </w:r>
      <w:r w:rsidR="005761F2" w:rsidRPr="00E146D3">
        <w:rPr>
          <w:rStyle w:val="af5"/>
          <w:rFonts w:eastAsiaTheme="minorEastAsia"/>
          <w:vertAlign w:val="baseline"/>
        </w:rPr>
        <w:t>[</w:t>
      </w:r>
      <w:r w:rsidR="005761F2" w:rsidRPr="00E146D3">
        <w:rPr>
          <w:rStyle w:val="af5"/>
          <w:rFonts w:eastAsiaTheme="minorEastAsia"/>
          <w:vertAlign w:val="baseline"/>
        </w:rPr>
        <w:endnoteReference w:id="42"/>
      </w:r>
      <w:r w:rsidR="005761F2" w:rsidRPr="00E146D3">
        <w:rPr>
          <w:rStyle w:val="af5"/>
          <w:rFonts w:eastAsiaTheme="minorEastAsia"/>
          <w:vertAlign w:val="baseline"/>
        </w:rPr>
        <w:t>]</w:t>
      </w:r>
      <w:r w:rsidR="005761F2">
        <w:rPr>
          <w:rFonts w:eastAsiaTheme="minorEastAsia" w:hint="eastAsia"/>
        </w:rPr>
        <w:t xml:space="preserve"> </w:t>
      </w:r>
      <w:r w:rsidRPr="00E146D3">
        <w:rPr>
          <w:rFonts w:eastAsiaTheme="minorEastAsia" w:hint="eastAsia"/>
        </w:rPr>
        <w:t>propose</w:t>
      </w:r>
      <w:r w:rsidR="004E7754">
        <w:rPr>
          <w:rFonts w:eastAsiaTheme="minorEastAsia" w:hint="eastAsia"/>
        </w:rPr>
        <w:t>d</w:t>
      </w:r>
      <w:r w:rsidRPr="00E146D3">
        <w:rPr>
          <w:rFonts w:eastAsiaTheme="minorEastAsia" w:hint="eastAsia"/>
        </w:rPr>
        <w:t xml:space="preserve"> </w:t>
      </w:r>
      <w:r w:rsidRPr="00E146D3">
        <w:rPr>
          <w:rStyle w:val="hps"/>
        </w:rPr>
        <w:t>a fuzzy</w:t>
      </w:r>
      <w:r w:rsidRPr="00E146D3">
        <w:t xml:space="preserve"> </w:t>
      </w:r>
      <w:r w:rsidRPr="00E146D3">
        <w:rPr>
          <w:rFonts w:eastAsiaTheme="minorEastAsia" w:hint="eastAsia"/>
        </w:rPr>
        <w:t xml:space="preserve">color-based </w:t>
      </w:r>
      <w:r w:rsidRPr="00E146D3">
        <w:rPr>
          <w:rStyle w:val="hps"/>
        </w:rPr>
        <w:t>approach</w:t>
      </w:r>
      <w:r w:rsidRPr="00E146D3">
        <w:t xml:space="preserve"> </w:t>
      </w:r>
      <w:r w:rsidRPr="00E146D3">
        <w:rPr>
          <w:rFonts w:eastAsiaTheme="minorEastAsia" w:hint="eastAsia"/>
        </w:rPr>
        <w:t xml:space="preserve">for </w:t>
      </w:r>
      <w:r w:rsidRPr="00E146D3">
        <w:rPr>
          <w:rStyle w:val="hps"/>
        </w:rPr>
        <w:t>road traffic</w:t>
      </w:r>
      <w:r w:rsidRPr="00E146D3">
        <w:t xml:space="preserve"> </w:t>
      </w:r>
      <w:r w:rsidRPr="00E146D3">
        <w:rPr>
          <w:rStyle w:val="hps"/>
        </w:rPr>
        <w:t>sign detection</w:t>
      </w:r>
      <w:r w:rsidRPr="00E146D3">
        <w:rPr>
          <w:rFonts w:eastAsiaTheme="minorEastAsia" w:hint="eastAsia"/>
        </w:rPr>
        <w:t xml:space="preserve">. </w:t>
      </w:r>
      <w:r w:rsidR="000E65B2" w:rsidRPr="00E146D3">
        <w:rPr>
          <w:rFonts w:eastAsiaTheme="minorEastAsia" w:hint="eastAsia"/>
        </w:rPr>
        <w:t>Firstly, t</w:t>
      </w:r>
      <w:r w:rsidRPr="00E146D3">
        <w:rPr>
          <w:rFonts w:eastAsiaTheme="minorEastAsia" w:hint="eastAsia"/>
        </w:rPr>
        <w:t>he RGB images</w:t>
      </w:r>
      <w:r w:rsidR="004E7754">
        <w:rPr>
          <w:rFonts w:eastAsiaTheme="minorEastAsia" w:hint="eastAsia"/>
        </w:rPr>
        <w:t>,</w:t>
      </w:r>
      <w:r w:rsidRPr="00E146D3">
        <w:rPr>
          <w:rFonts w:eastAsiaTheme="minorEastAsia" w:hint="eastAsia"/>
        </w:rPr>
        <w:t xml:space="preserve"> taken by </w:t>
      </w:r>
      <w:r w:rsidR="004E7754">
        <w:rPr>
          <w:rFonts w:eastAsiaTheme="minorEastAsia" w:hint="eastAsia"/>
        </w:rPr>
        <w:t xml:space="preserve">a </w:t>
      </w:r>
      <w:r w:rsidRPr="00E146D3">
        <w:rPr>
          <w:rFonts w:eastAsiaTheme="minorEastAsia" w:hint="eastAsia"/>
        </w:rPr>
        <w:t>digital camera</w:t>
      </w:r>
      <w:r w:rsidR="004E7754">
        <w:rPr>
          <w:rFonts w:eastAsiaTheme="minorEastAsia" w:hint="eastAsia"/>
        </w:rPr>
        <w:t>,</w:t>
      </w:r>
      <w:r w:rsidRPr="00E146D3">
        <w:rPr>
          <w:rFonts w:eastAsiaTheme="minorEastAsia" w:hint="eastAsia"/>
        </w:rPr>
        <w:t xml:space="preserve"> </w:t>
      </w:r>
      <w:r w:rsidR="000E65B2" w:rsidRPr="00E146D3">
        <w:rPr>
          <w:rFonts w:eastAsiaTheme="minorEastAsia" w:hint="eastAsia"/>
        </w:rPr>
        <w:t xml:space="preserve">need to be changed </w:t>
      </w:r>
      <w:r w:rsidR="004E7754">
        <w:rPr>
          <w:rFonts w:eastAsiaTheme="minorEastAsia" w:hint="eastAsia"/>
        </w:rPr>
        <w:t>in</w:t>
      </w:r>
      <w:r w:rsidR="005761F2">
        <w:rPr>
          <w:rFonts w:eastAsiaTheme="minorEastAsia" w:hint="eastAsia"/>
        </w:rPr>
        <w:t xml:space="preserve">to </w:t>
      </w:r>
      <w:r w:rsidRPr="00E146D3">
        <w:rPr>
          <w:rFonts w:eastAsiaTheme="minorEastAsia" w:hint="eastAsia"/>
        </w:rPr>
        <w:t xml:space="preserve">HSV </w:t>
      </w:r>
      <w:r w:rsidR="000E65B2" w:rsidRPr="00E146D3">
        <w:rPr>
          <w:rFonts w:eastAsiaTheme="minorEastAsia" w:hint="eastAsia"/>
        </w:rPr>
        <w:t xml:space="preserve">space </w:t>
      </w:r>
      <w:r w:rsidRPr="00E146D3">
        <w:rPr>
          <w:rFonts w:eastAsiaTheme="minorEastAsia" w:hint="eastAsia"/>
        </w:rPr>
        <w:t>images</w:t>
      </w:r>
      <w:r w:rsidR="000E65B2" w:rsidRPr="00E146D3">
        <w:rPr>
          <w:rFonts w:eastAsiaTheme="minorEastAsia" w:hint="eastAsia"/>
        </w:rPr>
        <w:t>.</w:t>
      </w:r>
      <w:r w:rsidRPr="00E146D3">
        <w:rPr>
          <w:rFonts w:eastAsiaTheme="minorEastAsia" w:hint="eastAsia"/>
        </w:rPr>
        <w:t xml:space="preserve"> </w:t>
      </w:r>
      <w:r w:rsidR="000E65B2" w:rsidRPr="00E146D3">
        <w:rPr>
          <w:rFonts w:eastAsiaTheme="minorEastAsia" w:hint="eastAsia"/>
        </w:rPr>
        <w:t>A</w:t>
      </w:r>
      <w:r w:rsidRPr="00E146D3">
        <w:rPr>
          <w:rFonts w:eastAsiaTheme="minorEastAsia" w:hint="eastAsia"/>
        </w:rPr>
        <w:t xml:space="preserve">nd </w:t>
      </w:r>
      <w:r w:rsidR="005761F2">
        <w:rPr>
          <w:rFonts w:eastAsiaTheme="minorEastAsia" w:hint="eastAsia"/>
        </w:rPr>
        <w:t xml:space="preserve">then, </w:t>
      </w:r>
      <w:r w:rsidRPr="00E146D3">
        <w:rPr>
          <w:rFonts w:eastAsiaTheme="minorEastAsia" w:hint="eastAsia"/>
        </w:rPr>
        <w:t>H and S components</w:t>
      </w:r>
      <w:r w:rsidR="004E7754">
        <w:rPr>
          <w:rFonts w:eastAsiaTheme="minorEastAsia" w:hint="eastAsia"/>
        </w:rPr>
        <w:t xml:space="preserve"> need to be extracted</w:t>
      </w:r>
      <w:r w:rsidR="000E65B2" w:rsidRPr="00E146D3">
        <w:rPr>
          <w:rFonts w:eastAsiaTheme="minorEastAsia" w:hint="eastAsia"/>
        </w:rPr>
        <w:t>.</w:t>
      </w:r>
      <w:r w:rsidRPr="00E146D3">
        <w:rPr>
          <w:rFonts w:eastAsiaTheme="minorEastAsia" w:hint="eastAsia"/>
        </w:rPr>
        <w:t xml:space="preserve"> </w:t>
      </w:r>
      <w:r w:rsidR="000E65B2" w:rsidRPr="00E146D3">
        <w:rPr>
          <w:rFonts w:eastAsiaTheme="minorEastAsia" w:hint="eastAsia"/>
        </w:rPr>
        <w:t>I</w:t>
      </w:r>
      <w:r w:rsidRPr="00E146D3">
        <w:rPr>
          <w:rFonts w:eastAsiaTheme="minorEastAsia" w:hint="eastAsia"/>
        </w:rPr>
        <w:t xml:space="preserve">f the gray values </w:t>
      </w:r>
      <w:r w:rsidR="004E7754">
        <w:rPr>
          <w:rFonts w:eastAsiaTheme="minorEastAsia" w:hint="eastAsia"/>
        </w:rPr>
        <w:t xml:space="preserve">of components </w:t>
      </w:r>
      <w:r w:rsidR="00744593">
        <w:rPr>
          <w:rFonts w:eastAsiaTheme="minorEastAsia" w:hint="eastAsia"/>
        </w:rPr>
        <w:t>have</w:t>
      </w:r>
      <w:r w:rsidRPr="00E146D3">
        <w:rPr>
          <w:rFonts w:eastAsiaTheme="minorEastAsia" w:hint="eastAsia"/>
        </w:rPr>
        <w:t xml:space="preserve"> a certain color </w:t>
      </w:r>
      <w:r w:rsidRPr="00E146D3">
        <w:rPr>
          <w:rStyle w:val="hps"/>
        </w:rPr>
        <w:t>(</w:t>
      </w:r>
      <w:r w:rsidRPr="00E146D3">
        <w:t xml:space="preserve">red, yellow, </w:t>
      </w:r>
      <w:r w:rsidRPr="00E146D3">
        <w:rPr>
          <w:rStyle w:val="hps"/>
        </w:rPr>
        <w:t>or</w:t>
      </w:r>
      <w:r w:rsidRPr="00E146D3">
        <w:t xml:space="preserve"> </w:t>
      </w:r>
      <w:r w:rsidRPr="00E146D3">
        <w:rPr>
          <w:rStyle w:val="hps"/>
        </w:rPr>
        <w:t>blue)</w:t>
      </w:r>
      <w:r w:rsidRPr="00E146D3">
        <w:rPr>
          <w:rStyle w:val="hps"/>
          <w:rFonts w:eastAsiaTheme="minorEastAsia" w:hint="eastAsia"/>
        </w:rPr>
        <w:t xml:space="preserve"> </w:t>
      </w:r>
      <w:r w:rsidR="00F51359" w:rsidRPr="00E146D3">
        <w:rPr>
          <w:rStyle w:val="hps"/>
          <w:rFonts w:eastAsiaTheme="minorEastAsia" w:hint="eastAsia"/>
        </w:rPr>
        <w:t xml:space="preserve">in </w:t>
      </w:r>
      <w:r w:rsidR="004E7754">
        <w:rPr>
          <w:rStyle w:val="hps"/>
          <w:rFonts w:eastAsiaTheme="minorEastAsia" w:hint="eastAsia"/>
        </w:rPr>
        <w:t xml:space="preserve">the </w:t>
      </w:r>
      <w:r w:rsidRPr="00E146D3">
        <w:rPr>
          <w:rStyle w:val="hps"/>
          <w:rFonts w:eastAsiaTheme="minorEastAsia" w:hint="eastAsia"/>
        </w:rPr>
        <w:t xml:space="preserve">gray scale, the </w:t>
      </w:r>
      <w:r w:rsidRPr="00E146D3">
        <w:rPr>
          <w:rStyle w:val="hps"/>
          <w:rFonts w:eastAsiaTheme="minorEastAsia" w:hint="eastAsia"/>
        </w:rPr>
        <w:lastRenderedPageBreak/>
        <w:t xml:space="preserve">gray value </w:t>
      </w:r>
      <w:r w:rsidR="000E65B2" w:rsidRPr="00E146D3">
        <w:rPr>
          <w:rStyle w:val="hps"/>
          <w:rFonts w:eastAsiaTheme="minorEastAsia" w:hint="eastAsia"/>
        </w:rPr>
        <w:t xml:space="preserve">will be </w:t>
      </w:r>
      <w:r w:rsidRPr="00E146D3">
        <w:rPr>
          <w:rStyle w:val="hps"/>
          <w:rFonts w:eastAsiaTheme="minorEastAsia" w:hint="eastAsia"/>
        </w:rPr>
        <w:t>retained</w:t>
      </w:r>
      <w:r w:rsidR="004E7754">
        <w:rPr>
          <w:rStyle w:val="hps"/>
          <w:rFonts w:eastAsiaTheme="minorEastAsia" w:hint="eastAsia"/>
        </w:rPr>
        <w:t>;</w:t>
      </w:r>
      <w:r w:rsidRPr="00E146D3">
        <w:rPr>
          <w:rStyle w:val="hps"/>
          <w:rFonts w:eastAsiaTheme="minorEastAsia" w:hint="eastAsia"/>
        </w:rPr>
        <w:t xml:space="preserve"> </w:t>
      </w:r>
      <w:r w:rsidR="004E7754">
        <w:rPr>
          <w:rStyle w:val="hps"/>
          <w:rFonts w:eastAsiaTheme="minorEastAsia" w:hint="eastAsia"/>
        </w:rPr>
        <w:t xml:space="preserve">if this is not the case, </w:t>
      </w:r>
      <w:r w:rsidRPr="00E146D3">
        <w:rPr>
          <w:rStyle w:val="hps"/>
          <w:rFonts w:eastAsiaTheme="minorEastAsia" w:hint="eastAsia"/>
        </w:rPr>
        <w:t xml:space="preserve">it </w:t>
      </w:r>
      <w:r w:rsidR="000E65B2" w:rsidRPr="00E146D3">
        <w:rPr>
          <w:rStyle w:val="hps"/>
          <w:rFonts w:eastAsiaTheme="minorEastAsia" w:hint="eastAsia"/>
        </w:rPr>
        <w:t xml:space="preserve">will be </w:t>
      </w:r>
      <w:r w:rsidRPr="00E146D3">
        <w:rPr>
          <w:rStyle w:val="hps"/>
          <w:rFonts w:eastAsiaTheme="minorEastAsia" w:hint="eastAsia"/>
        </w:rPr>
        <w:t xml:space="preserve">set </w:t>
      </w:r>
      <w:r w:rsidR="004E7754">
        <w:rPr>
          <w:rStyle w:val="hps"/>
          <w:rFonts w:eastAsiaTheme="minorEastAsia" w:hint="eastAsia"/>
        </w:rPr>
        <w:t xml:space="preserve">to </w:t>
      </w:r>
      <w:r w:rsidRPr="00E146D3">
        <w:rPr>
          <w:rStyle w:val="hps"/>
          <w:rFonts w:eastAsiaTheme="minorEastAsia" w:hint="eastAsia"/>
        </w:rPr>
        <w:t>0</w:t>
      </w:r>
      <w:r w:rsidR="004E7754">
        <w:rPr>
          <w:rStyle w:val="hps"/>
          <w:rFonts w:eastAsiaTheme="minorEastAsia" w:hint="eastAsia"/>
        </w:rPr>
        <w:t>;</w:t>
      </w:r>
      <w:r w:rsidRPr="00E146D3">
        <w:rPr>
          <w:rStyle w:val="hps"/>
          <w:rFonts w:eastAsiaTheme="minorEastAsia" w:hint="eastAsia"/>
        </w:rPr>
        <w:t xml:space="preserve"> and</w:t>
      </w:r>
      <w:r w:rsidR="004E7754">
        <w:rPr>
          <w:rStyle w:val="hps"/>
          <w:rFonts w:eastAsiaTheme="minorEastAsia" w:hint="eastAsia"/>
        </w:rPr>
        <w:t>,</w:t>
      </w:r>
      <w:r w:rsidRPr="00E146D3">
        <w:rPr>
          <w:rStyle w:val="hps"/>
          <w:rFonts w:eastAsiaTheme="minorEastAsia" w:hint="eastAsia"/>
        </w:rPr>
        <w:t xml:space="preserve"> in this way</w:t>
      </w:r>
      <w:r w:rsidR="004E7754">
        <w:rPr>
          <w:rStyle w:val="hps"/>
          <w:rFonts w:eastAsiaTheme="minorEastAsia" w:hint="eastAsia"/>
        </w:rPr>
        <w:t>,</w:t>
      </w:r>
      <w:r w:rsidRPr="00E146D3">
        <w:rPr>
          <w:rStyle w:val="hps"/>
          <w:rFonts w:eastAsiaTheme="minorEastAsia" w:hint="eastAsia"/>
        </w:rPr>
        <w:t xml:space="preserve"> </w:t>
      </w:r>
      <w:proofErr w:type="spellStart"/>
      <w:r w:rsidR="000E65B2" w:rsidRPr="00E146D3">
        <w:rPr>
          <w:rStyle w:val="hps"/>
          <w:rFonts w:eastAsiaTheme="minorEastAsia" w:hint="eastAsia"/>
        </w:rPr>
        <w:t>Hasan</w:t>
      </w:r>
      <w:proofErr w:type="spellEnd"/>
      <w:r w:rsidR="000E65B2" w:rsidRPr="00E146D3">
        <w:rPr>
          <w:rStyle w:val="hps"/>
          <w:rFonts w:eastAsiaTheme="minorEastAsia" w:hint="eastAsia"/>
        </w:rPr>
        <w:t xml:space="preserve"> </w:t>
      </w:r>
      <w:proofErr w:type="spellStart"/>
      <w:r w:rsidR="000E65B2" w:rsidRPr="00E146D3">
        <w:rPr>
          <w:rStyle w:val="hps"/>
          <w:rFonts w:eastAsiaTheme="minorEastAsia" w:hint="eastAsia"/>
        </w:rPr>
        <w:t>F</w:t>
      </w:r>
      <w:r w:rsidR="00941B78">
        <w:rPr>
          <w:rStyle w:val="hps"/>
          <w:rFonts w:eastAsiaTheme="minorEastAsia" w:hint="eastAsia"/>
        </w:rPr>
        <w:t>leyeh</w:t>
      </w:r>
      <w:proofErr w:type="spellEnd"/>
      <w:r w:rsidR="00941B78">
        <w:rPr>
          <w:rStyle w:val="hps"/>
          <w:rFonts w:eastAsiaTheme="minorEastAsia" w:hint="eastAsia"/>
        </w:rPr>
        <w:t xml:space="preserve"> </w:t>
      </w:r>
      <w:r w:rsidRPr="00E146D3">
        <w:rPr>
          <w:rStyle w:val="hps"/>
          <w:rFonts w:eastAsiaTheme="minorEastAsia" w:hint="eastAsia"/>
        </w:rPr>
        <w:t>achieve</w:t>
      </w:r>
      <w:r w:rsidR="00941B78">
        <w:rPr>
          <w:rStyle w:val="hps"/>
          <w:rFonts w:eastAsiaTheme="minorEastAsia" w:hint="eastAsia"/>
        </w:rPr>
        <w:t>d</w:t>
      </w:r>
      <w:r w:rsidRPr="00E146D3">
        <w:rPr>
          <w:rStyle w:val="hps"/>
          <w:rFonts w:eastAsiaTheme="minorEastAsia" w:hint="eastAsia"/>
        </w:rPr>
        <w:t xml:space="preserve"> </w:t>
      </w:r>
      <w:r w:rsidR="000E65B2" w:rsidRPr="00E146D3">
        <w:rPr>
          <w:rStyle w:val="hps"/>
          <w:rFonts w:eastAsiaTheme="minorEastAsia" w:hint="eastAsia"/>
        </w:rPr>
        <w:t>the goal of finding</w:t>
      </w:r>
      <w:r w:rsidRPr="00E146D3">
        <w:rPr>
          <w:rStyle w:val="hps"/>
          <w:rFonts w:eastAsiaTheme="minorEastAsia" w:hint="eastAsia"/>
        </w:rPr>
        <w:t xml:space="preserve"> </w:t>
      </w:r>
      <w:r w:rsidR="00941B78">
        <w:rPr>
          <w:rStyle w:val="hps"/>
          <w:rFonts w:eastAsiaTheme="minorEastAsia" w:hint="eastAsia"/>
        </w:rPr>
        <w:t xml:space="preserve">the </w:t>
      </w:r>
      <w:r w:rsidRPr="00E146D3">
        <w:rPr>
          <w:rStyle w:val="hps"/>
          <w:rFonts w:eastAsiaTheme="minorEastAsia" w:hint="eastAsia"/>
        </w:rPr>
        <w:t>position of ROIs.</w:t>
      </w:r>
    </w:p>
    <w:p w:rsidR="0054335D" w:rsidRPr="0054335D" w:rsidRDefault="0054335D" w:rsidP="008F354F">
      <w:pPr>
        <w:autoSpaceDE w:val="0"/>
        <w:autoSpaceDN w:val="0"/>
        <w:adjustRightInd w:val="0"/>
        <w:spacing w:line="240" w:lineRule="auto"/>
        <w:rPr>
          <w:rStyle w:val="hps"/>
          <w:rFonts w:eastAsia="宋体" w:cs="Times New Roman"/>
          <w:kern w:val="0"/>
          <w:szCs w:val="24"/>
        </w:rPr>
      </w:pPr>
    </w:p>
    <w:p w:rsidR="00772292" w:rsidRPr="00737E28" w:rsidRDefault="00772292" w:rsidP="008F354F">
      <w:pPr>
        <w:rPr>
          <w:kern w:val="0"/>
          <w:szCs w:val="24"/>
        </w:rPr>
      </w:pPr>
      <w:r w:rsidRPr="00737E28">
        <w:rPr>
          <w:kern w:val="0"/>
          <w:szCs w:val="24"/>
        </w:rPr>
        <w:t>In the segmentation process</w:t>
      </w:r>
      <w:r w:rsidR="00941B78">
        <w:rPr>
          <w:rFonts w:eastAsiaTheme="minorEastAsia" w:hint="eastAsia"/>
          <w:kern w:val="0"/>
          <w:szCs w:val="24"/>
        </w:rPr>
        <w:t>,</w:t>
      </w:r>
      <w:r w:rsidRPr="00737E28">
        <w:rPr>
          <w:kern w:val="0"/>
          <w:szCs w:val="24"/>
        </w:rPr>
        <w:t xml:space="preserve"> the component </w:t>
      </w:r>
      <w:r w:rsidR="00941B78">
        <w:rPr>
          <w:rFonts w:eastAsiaTheme="minorEastAsia" w:hint="eastAsia"/>
          <w:kern w:val="0"/>
          <w:szCs w:val="24"/>
        </w:rPr>
        <w:t xml:space="preserve">of hue </w:t>
      </w:r>
      <w:r w:rsidRPr="00737E28">
        <w:rPr>
          <w:kern w:val="0"/>
          <w:szCs w:val="24"/>
        </w:rPr>
        <w:t>played the central role</w:t>
      </w:r>
      <w:r w:rsidR="00941B78">
        <w:rPr>
          <w:rFonts w:eastAsiaTheme="minorEastAsia" w:hint="eastAsia"/>
          <w:kern w:val="0"/>
          <w:szCs w:val="24"/>
        </w:rPr>
        <w:t>;</w:t>
      </w:r>
      <w:r w:rsidRPr="00737E28">
        <w:rPr>
          <w:kern w:val="0"/>
          <w:szCs w:val="24"/>
        </w:rPr>
        <w:t xml:space="preserve"> </w:t>
      </w:r>
      <w:r w:rsidR="00941B78">
        <w:rPr>
          <w:rFonts w:eastAsiaTheme="minorEastAsia" w:hint="eastAsia"/>
          <w:kern w:val="0"/>
          <w:szCs w:val="24"/>
        </w:rPr>
        <w:t>this is because it</w:t>
      </w:r>
      <w:r w:rsidRPr="00737E28">
        <w:rPr>
          <w:kern w:val="0"/>
          <w:szCs w:val="24"/>
        </w:rPr>
        <w:t xml:space="preserve"> </w:t>
      </w:r>
      <w:r w:rsidR="00941B78">
        <w:rPr>
          <w:rFonts w:eastAsiaTheme="minorEastAsia" w:hint="eastAsia"/>
          <w:kern w:val="0"/>
          <w:szCs w:val="24"/>
        </w:rPr>
        <w:t xml:space="preserve">shows </w:t>
      </w:r>
      <w:r w:rsidRPr="00737E28">
        <w:rPr>
          <w:kern w:val="0"/>
          <w:szCs w:val="24"/>
        </w:rPr>
        <w:t xml:space="preserve">more invariance </w:t>
      </w:r>
      <w:r w:rsidR="00941B78">
        <w:rPr>
          <w:rFonts w:eastAsiaTheme="minorEastAsia" w:hint="eastAsia"/>
          <w:kern w:val="0"/>
          <w:szCs w:val="24"/>
        </w:rPr>
        <w:t xml:space="preserve">in the context of </w:t>
      </w:r>
      <w:r w:rsidRPr="00737E28">
        <w:rPr>
          <w:kern w:val="0"/>
          <w:szCs w:val="24"/>
        </w:rPr>
        <w:t>shadows</w:t>
      </w:r>
      <w:r w:rsidR="00941B78">
        <w:rPr>
          <w:rFonts w:eastAsiaTheme="minorEastAsia" w:hint="eastAsia"/>
          <w:kern w:val="0"/>
          <w:szCs w:val="24"/>
        </w:rPr>
        <w:t xml:space="preserve"> and</w:t>
      </w:r>
      <w:r w:rsidRPr="00737E28">
        <w:rPr>
          <w:kern w:val="0"/>
          <w:szCs w:val="24"/>
        </w:rPr>
        <w:t xml:space="preserve"> highlights</w:t>
      </w:r>
      <w:r w:rsidR="00941B78">
        <w:rPr>
          <w:rFonts w:eastAsiaTheme="minorEastAsia" w:hint="eastAsia"/>
          <w:kern w:val="0"/>
          <w:szCs w:val="24"/>
        </w:rPr>
        <w:t xml:space="preserve">, </w:t>
      </w:r>
      <w:r w:rsidR="00941B78" w:rsidRPr="00737E28">
        <w:rPr>
          <w:kern w:val="0"/>
          <w:szCs w:val="24"/>
        </w:rPr>
        <w:t>to variations in light conditions,</w:t>
      </w:r>
      <w:r w:rsidR="00941B78">
        <w:rPr>
          <w:rFonts w:eastAsiaTheme="minorEastAsia" w:hint="eastAsia"/>
          <w:kern w:val="0"/>
          <w:szCs w:val="24"/>
        </w:rPr>
        <w:t xml:space="preserve"> </w:t>
      </w:r>
      <w:r w:rsidRPr="00737E28">
        <w:rPr>
          <w:kern w:val="0"/>
          <w:szCs w:val="24"/>
        </w:rPr>
        <w:t xml:space="preserve">and </w:t>
      </w:r>
      <w:r w:rsidR="00941B78">
        <w:rPr>
          <w:rFonts w:eastAsiaTheme="minorEastAsia" w:hint="eastAsia"/>
          <w:kern w:val="0"/>
          <w:szCs w:val="24"/>
        </w:rPr>
        <w:t xml:space="preserve">to </w:t>
      </w:r>
      <w:r w:rsidRPr="00737E28">
        <w:rPr>
          <w:kern w:val="0"/>
          <w:szCs w:val="24"/>
        </w:rPr>
        <w:t xml:space="preserve">changes in the color </w:t>
      </w:r>
      <w:r w:rsidR="00C6586F" w:rsidRPr="00737E28">
        <w:rPr>
          <w:kern w:val="0"/>
          <w:szCs w:val="24"/>
        </w:rPr>
        <w:t>saturation</w:t>
      </w:r>
      <w:r w:rsidR="00393850">
        <w:rPr>
          <w:rFonts w:eastAsiaTheme="minorEastAsia" w:hint="eastAsia"/>
          <w:kern w:val="0"/>
          <w:szCs w:val="24"/>
        </w:rPr>
        <w:t xml:space="preserve"> </w:t>
      </w:r>
      <w:r w:rsidR="00B44E76" w:rsidRPr="00393850">
        <w:rPr>
          <w:rFonts w:hint="eastAsia"/>
          <w:kern w:val="0"/>
          <w:szCs w:val="24"/>
        </w:rPr>
        <w:t>[</w:t>
      </w:r>
      <w:fldSimple w:instr=" NOTEREF _Ref383775424 \f \h  \* MERGEFORMAT ">
        <w:r w:rsidR="00AE69A1" w:rsidRPr="00AE69A1">
          <w:rPr>
            <w:rStyle w:val="af5"/>
            <w:rFonts w:cs="Times New Roman"/>
            <w:color w:val="000000" w:themeColor="text1"/>
            <w:szCs w:val="24"/>
            <w:vertAlign w:val="baseline"/>
          </w:rPr>
          <w:t>58</w:t>
        </w:r>
      </w:fldSimple>
      <w:r w:rsidR="00B44E76" w:rsidRPr="00393850">
        <w:rPr>
          <w:rFonts w:hint="eastAsia"/>
          <w:szCs w:val="24"/>
        </w:rPr>
        <w:t>]</w:t>
      </w:r>
      <w:r w:rsidRPr="00737E28">
        <w:rPr>
          <w:color w:val="000000" w:themeColor="text1"/>
          <w:kern w:val="0"/>
          <w:szCs w:val="24"/>
        </w:rPr>
        <w:t>.</w:t>
      </w:r>
    </w:p>
    <w:p w:rsidR="00C6586F" w:rsidRPr="00941B78" w:rsidRDefault="00C6586F" w:rsidP="004D020F">
      <w:pPr>
        <w:rPr>
          <w:rFonts w:eastAsiaTheme="minorEastAsia"/>
          <w:szCs w:val="24"/>
        </w:rPr>
      </w:pPr>
    </w:p>
    <w:p w:rsidR="00772292" w:rsidRPr="00737E28" w:rsidRDefault="004F5E0D" w:rsidP="00737E28">
      <w:pPr>
        <w:spacing w:line="276" w:lineRule="auto"/>
        <w:rPr>
          <w:rFonts w:cs="Times New Roman"/>
          <w:kern w:val="0"/>
          <w:szCs w:val="24"/>
        </w:rPr>
      </w:pPr>
      <w:r w:rsidRPr="00737E28">
        <w:rPr>
          <w:rFonts w:cs="Times New Roman"/>
          <w:kern w:val="0"/>
          <w:szCs w:val="24"/>
        </w:rPr>
        <w:t xml:space="preserve">The color </w:t>
      </w:r>
      <w:r w:rsidR="00744593">
        <w:rPr>
          <w:rFonts w:eastAsiaTheme="minorEastAsia" w:cs="Times New Roman" w:hint="eastAsia"/>
          <w:kern w:val="0"/>
          <w:szCs w:val="24"/>
        </w:rPr>
        <w:t xml:space="preserve">components </w:t>
      </w:r>
      <w:r w:rsidRPr="00737E28">
        <w:rPr>
          <w:rFonts w:cs="Times New Roman"/>
          <w:kern w:val="0"/>
          <w:szCs w:val="24"/>
        </w:rPr>
        <w:t xml:space="preserve">analysis under </w:t>
      </w:r>
      <w:r w:rsidR="005B19FE">
        <w:rPr>
          <w:rFonts w:eastAsiaTheme="minorEastAsia" w:cs="Times New Roman" w:hint="eastAsia"/>
          <w:kern w:val="0"/>
          <w:szCs w:val="24"/>
        </w:rPr>
        <w:t xml:space="preserve">HSV </w:t>
      </w:r>
      <w:r w:rsidRPr="00737E28">
        <w:rPr>
          <w:rFonts w:cs="Times New Roman"/>
          <w:kern w:val="0"/>
          <w:szCs w:val="24"/>
        </w:rPr>
        <w:t>space:</w:t>
      </w:r>
    </w:p>
    <w:tbl>
      <w:tblPr>
        <w:tblStyle w:val="a7"/>
        <w:tblW w:w="7764" w:type="dxa"/>
        <w:jc w:val="center"/>
        <w:tblInd w:w="7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911"/>
        <w:gridCol w:w="3911"/>
      </w:tblGrid>
      <w:tr w:rsidR="00744593" w:rsidRPr="00072C05" w:rsidTr="004C2006">
        <w:trPr>
          <w:trHeight w:val="2193"/>
          <w:jc w:val="center"/>
        </w:trPr>
        <w:tc>
          <w:tcPr>
            <w:tcW w:w="3852" w:type="dxa"/>
          </w:tcPr>
          <w:p w:rsidR="00744593" w:rsidRPr="00072C05" w:rsidRDefault="00744593" w:rsidP="00AE2920">
            <w:pPr>
              <w:spacing w:line="276" w:lineRule="auto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noProof/>
                <w:kern w:val="0"/>
                <w:szCs w:val="24"/>
              </w:rPr>
              <w:drawing>
                <wp:inline distT="0" distB="0" distL="0" distR="0">
                  <wp:extent cx="2336400" cy="1384755"/>
                  <wp:effectExtent l="19050" t="0" r="6750" b="0"/>
                  <wp:docPr id="155" name="图片 26" descr="D:\Documents\Tencent Files\1027341472\Image\0_IEFA)D8YXWBW@6(_98ZN9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D:\Documents\Tencent Files\1027341472\Image\0_IEFA)D8YXWBW@6(_98ZN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4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2" w:type="dxa"/>
          </w:tcPr>
          <w:p w:rsidR="00744593" w:rsidRPr="002409DB" w:rsidRDefault="00744593" w:rsidP="002409DB">
            <w:pPr>
              <w:spacing w:line="276" w:lineRule="auto"/>
              <w:rPr>
                <w:rFonts w:eastAsiaTheme="minorEastAsia" w:cs="Times New Roman"/>
                <w:kern w:val="0"/>
                <w:sz w:val="28"/>
                <w:szCs w:val="28"/>
              </w:rPr>
            </w:pPr>
            <w:r w:rsidRPr="00072C05">
              <w:rPr>
                <w:rFonts w:cs="Times New Roman"/>
                <w:noProof/>
                <w:kern w:val="0"/>
                <w:sz w:val="28"/>
                <w:szCs w:val="28"/>
              </w:rPr>
              <w:drawing>
                <wp:inline distT="0" distB="0" distL="0" distR="0">
                  <wp:extent cx="2341282" cy="1386000"/>
                  <wp:effectExtent l="19050" t="0" r="1868" b="0"/>
                  <wp:docPr id="156" name="图片 44" descr="F:\文件\实验室\paper\useful\pic\totl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F:\文件\实验室\paper\useful\pic\totl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1282" cy="13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593" w:rsidRPr="00072C05" w:rsidTr="004C2006">
        <w:trPr>
          <w:trHeight w:val="411"/>
          <w:jc w:val="center"/>
        </w:trPr>
        <w:tc>
          <w:tcPr>
            <w:tcW w:w="3852" w:type="dxa"/>
          </w:tcPr>
          <w:p w:rsidR="00744593" w:rsidRPr="00744593" w:rsidRDefault="00744593" w:rsidP="00744593">
            <w:pPr>
              <w:spacing w:line="276" w:lineRule="auto"/>
              <w:jc w:val="center"/>
              <w:rPr>
                <w:rFonts w:eastAsiaTheme="minorEastAsia" w:cs="Times New Roman"/>
                <w:noProof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noProof/>
                <w:kern w:val="0"/>
                <w:szCs w:val="24"/>
              </w:rPr>
              <w:t xml:space="preserve">(a1) </w:t>
            </w:r>
            <w:r w:rsidRPr="00744593">
              <w:rPr>
                <w:rFonts w:eastAsiaTheme="minorEastAsia" w:cs="Times New Roman" w:hint="eastAsia"/>
                <w:noProof/>
                <w:kern w:val="0"/>
                <w:szCs w:val="24"/>
              </w:rPr>
              <w:t>Original image</w:t>
            </w:r>
          </w:p>
        </w:tc>
        <w:tc>
          <w:tcPr>
            <w:tcW w:w="3912" w:type="dxa"/>
          </w:tcPr>
          <w:p w:rsidR="00744593" w:rsidRPr="00744593" w:rsidRDefault="00744593" w:rsidP="00AE2920">
            <w:pPr>
              <w:spacing w:line="276" w:lineRule="auto"/>
              <w:jc w:val="center"/>
              <w:rPr>
                <w:rFonts w:eastAsiaTheme="minorEastAsia" w:cs="Times New Roman"/>
                <w:noProof/>
                <w:kern w:val="0"/>
                <w:szCs w:val="24"/>
              </w:rPr>
            </w:pPr>
            <w:r w:rsidRPr="00744593">
              <w:rPr>
                <w:rFonts w:eastAsiaTheme="minorEastAsia" w:cs="Times New Roman" w:hint="eastAsia"/>
                <w:noProof/>
                <w:kern w:val="0"/>
                <w:szCs w:val="24"/>
              </w:rPr>
              <w:t xml:space="preserve">(a2) </w:t>
            </w:r>
            <w:r>
              <w:rPr>
                <w:rFonts w:eastAsiaTheme="minorEastAsia" w:cs="Times New Roman" w:hint="eastAsia"/>
                <w:noProof/>
                <w:kern w:val="0"/>
                <w:szCs w:val="24"/>
              </w:rPr>
              <w:t>H</w:t>
            </w:r>
            <w:r>
              <w:rPr>
                <w:rFonts w:eastAsiaTheme="minorEastAsia" w:cs="Times New Roman"/>
                <w:noProof/>
                <w:kern w:val="0"/>
                <w:szCs w:val="24"/>
              </w:rPr>
              <w:t>i</w:t>
            </w:r>
            <w:r>
              <w:rPr>
                <w:rFonts w:eastAsiaTheme="minorEastAsia" w:cs="Times New Roman" w:hint="eastAsia"/>
                <w:noProof/>
                <w:kern w:val="0"/>
                <w:szCs w:val="24"/>
              </w:rPr>
              <w:t>stogram of original image</w:t>
            </w:r>
          </w:p>
        </w:tc>
      </w:tr>
      <w:tr w:rsidR="002409DB" w:rsidRPr="00072C05" w:rsidTr="004C2006">
        <w:trPr>
          <w:trHeight w:val="2401"/>
          <w:jc w:val="center"/>
        </w:trPr>
        <w:tc>
          <w:tcPr>
            <w:tcW w:w="3852" w:type="dxa"/>
          </w:tcPr>
          <w:p w:rsidR="002409DB" w:rsidRPr="00072C05" w:rsidRDefault="002409DB" w:rsidP="00AE2920">
            <w:pPr>
              <w:widowControl/>
              <w:spacing w:line="276" w:lineRule="auto"/>
              <w:jc w:val="center"/>
              <w:rPr>
                <w:rFonts w:eastAsia="宋体" w:cs="Times New Roman"/>
                <w:kern w:val="0"/>
                <w:szCs w:val="24"/>
              </w:rPr>
            </w:pPr>
            <w:r w:rsidRPr="00072C05">
              <w:rPr>
                <w:rFonts w:eastAsia="宋体" w:cs="Times New Roman"/>
                <w:noProof/>
                <w:kern w:val="0"/>
                <w:szCs w:val="24"/>
              </w:rPr>
              <w:drawing>
                <wp:inline distT="0" distB="0" distL="0" distR="0">
                  <wp:extent cx="2336400" cy="1389530"/>
                  <wp:effectExtent l="19050" t="0" r="6750" b="0"/>
                  <wp:docPr id="157" name="图片 39" descr="D:\Documents\Tencent Files\1027341472\Image\]$SUQ(3(UM0EVR)75JSTS@8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D:\Documents\Tencent Files\1027341472\Image\]$SUQ(3(UM0EVR)75JSTS@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9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2" w:type="dxa"/>
          </w:tcPr>
          <w:p w:rsidR="002409DB" w:rsidRPr="00072C05" w:rsidRDefault="002409DB" w:rsidP="00737E28">
            <w:pPr>
              <w:spacing w:line="276" w:lineRule="auto"/>
              <w:rPr>
                <w:rFonts w:cs="Times New Roman"/>
                <w:kern w:val="0"/>
                <w:sz w:val="28"/>
                <w:szCs w:val="28"/>
              </w:rPr>
            </w:pPr>
            <w:r w:rsidRPr="00072C05">
              <w:rPr>
                <w:rFonts w:cs="Times New Roman"/>
                <w:noProof/>
                <w:kern w:val="0"/>
                <w:sz w:val="28"/>
                <w:szCs w:val="28"/>
              </w:rPr>
              <w:drawing>
                <wp:inline distT="0" distB="0" distL="0" distR="0">
                  <wp:extent cx="2336400" cy="1389529"/>
                  <wp:effectExtent l="19050" t="0" r="6750" b="0"/>
                  <wp:docPr id="158" name="图片 41" descr="F:\文件\实验室\paper\useful\pic\Hofhueimag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F:\文件\实验室\paper\useful\pic\Hofhueimag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95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09DB" w:rsidRPr="00072C05" w:rsidTr="004C2006">
        <w:trPr>
          <w:trHeight w:val="311"/>
          <w:jc w:val="center"/>
        </w:trPr>
        <w:tc>
          <w:tcPr>
            <w:tcW w:w="3852" w:type="dxa"/>
          </w:tcPr>
          <w:p w:rsidR="002409DB" w:rsidRPr="00072C05" w:rsidRDefault="002409DB" w:rsidP="002409DB">
            <w:pPr>
              <w:widowControl/>
              <w:spacing w:line="276" w:lineRule="auto"/>
              <w:jc w:val="center"/>
              <w:rPr>
                <w:rFonts w:eastAsia="宋体" w:cs="Times New Roman"/>
                <w:noProof/>
                <w:kern w:val="0"/>
                <w:szCs w:val="24"/>
              </w:rPr>
            </w:pPr>
            <w:r>
              <w:rPr>
                <w:rFonts w:eastAsia="宋体" w:cs="Times New Roman" w:hint="eastAsia"/>
                <w:noProof/>
                <w:kern w:val="0"/>
                <w:szCs w:val="24"/>
              </w:rPr>
              <w:t>(b1) Hue component</w:t>
            </w:r>
          </w:p>
        </w:tc>
        <w:tc>
          <w:tcPr>
            <w:tcW w:w="3912" w:type="dxa"/>
          </w:tcPr>
          <w:p w:rsidR="002409DB" w:rsidRPr="002409DB" w:rsidRDefault="002409DB" w:rsidP="002409DB">
            <w:pPr>
              <w:spacing w:line="276" w:lineRule="auto"/>
              <w:jc w:val="center"/>
              <w:rPr>
                <w:rFonts w:eastAsiaTheme="minorEastAsia" w:cs="Times New Roman"/>
                <w:noProof/>
                <w:kern w:val="0"/>
                <w:szCs w:val="24"/>
              </w:rPr>
            </w:pP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>(b2) H</w:t>
            </w:r>
            <w:r w:rsidRPr="002409DB">
              <w:rPr>
                <w:rFonts w:eastAsiaTheme="minorEastAsia" w:cs="Times New Roman"/>
                <w:noProof/>
                <w:kern w:val="0"/>
                <w:szCs w:val="24"/>
              </w:rPr>
              <w:t>i</w:t>
            </w: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 xml:space="preserve">stogram of </w:t>
            </w:r>
            <w:r>
              <w:rPr>
                <w:rFonts w:eastAsiaTheme="minorEastAsia" w:cs="Times New Roman" w:hint="eastAsia"/>
                <w:noProof/>
                <w:kern w:val="0"/>
                <w:szCs w:val="24"/>
              </w:rPr>
              <w:t>hue</w:t>
            </w: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 xml:space="preserve"> image</w:t>
            </w:r>
          </w:p>
        </w:tc>
      </w:tr>
      <w:tr w:rsidR="002409DB" w:rsidRPr="00072C05" w:rsidTr="004C2006">
        <w:trPr>
          <w:trHeight w:val="2357"/>
          <w:jc w:val="center"/>
        </w:trPr>
        <w:tc>
          <w:tcPr>
            <w:tcW w:w="3852" w:type="dxa"/>
          </w:tcPr>
          <w:p w:rsidR="002409DB" w:rsidRPr="00072C05" w:rsidRDefault="002409DB" w:rsidP="00737E28">
            <w:pPr>
              <w:widowControl/>
              <w:spacing w:line="276" w:lineRule="auto"/>
              <w:jc w:val="left"/>
              <w:rPr>
                <w:rFonts w:eastAsia="宋体" w:cs="Times New Roman"/>
                <w:kern w:val="0"/>
                <w:szCs w:val="24"/>
              </w:rPr>
            </w:pPr>
            <w:r w:rsidRPr="00072C05">
              <w:rPr>
                <w:rFonts w:eastAsia="宋体" w:cs="Times New Roman"/>
                <w:noProof/>
                <w:kern w:val="0"/>
                <w:szCs w:val="24"/>
              </w:rPr>
              <w:drawing>
                <wp:inline distT="0" distB="0" distL="0" distR="0">
                  <wp:extent cx="2336400" cy="1389529"/>
                  <wp:effectExtent l="19050" t="0" r="6750" b="0"/>
                  <wp:docPr id="163" name="图片 35" descr="C:\Users\lenovo\AppData\Roaming\Tencent\Users\1027341472\QQ\WinTemp\RichOle\U4S@S7TF{7LOT]5GNC0P%]H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lenovo\AppData\Roaming\Tencent\Users\1027341472\QQ\WinTemp\RichOle\U4S@S7TF{7LOT]5GNC0P%]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95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2" w:type="dxa"/>
          </w:tcPr>
          <w:p w:rsidR="002409DB" w:rsidRPr="00072C05" w:rsidRDefault="002409DB" w:rsidP="00737E28">
            <w:pPr>
              <w:spacing w:line="276" w:lineRule="auto"/>
              <w:rPr>
                <w:rFonts w:cs="Times New Roman"/>
                <w:kern w:val="0"/>
                <w:sz w:val="28"/>
                <w:szCs w:val="28"/>
              </w:rPr>
            </w:pPr>
            <w:r w:rsidRPr="00072C05">
              <w:rPr>
                <w:rFonts w:cs="Times New Roman"/>
                <w:noProof/>
                <w:kern w:val="0"/>
                <w:sz w:val="28"/>
                <w:szCs w:val="28"/>
              </w:rPr>
              <w:drawing>
                <wp:inline distT="0" distB="0" distL="0" distR="0">
                  <wp:extent cx="2336400" cy="1389529"/>
                  <wp:effectExtent l="19050" t="0" r="6750" b="0"/>
                  <wp:docPr id="164" name="图片 42" descr="F:\文件\实验室\paper\useful\pic\HofSimag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F:\文件\实验室\paper\useful\pic\HofSimag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400" cy="13895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09DB" w:rsidRPr="00072C05" w:rsidTr="004C2006">
        <w:trPr>
          <w:jc w:val="center"/>
        </w:trPr>
        <w:tc>
          <w:tcPr>
            <w:tcW w:w="3852" w:type="dxa"/>
          </w:tcPr>
          <w:p w:rsidR="002409DB" w:rsidRPr="002409DB" w:rsidRDefault="002409DB" w:rsidP="002409DB">
            <w:pPr>
              <w:spacing w:line="276" w:lineRule="auto"/>
              <w:jc w:val="center"/>
              <w:rPr>
                <w:rFonts w:eastAsiaTheme="minorEastAsia"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 xml:space="preserve">(c1) </w:t>
            </w:r>
            <w:r w:rsidRPr="00072C05">
              <w:rPr>
                <w:rFonts w:cs="Times New Roman"/>
                <w:kern w:val="0"/>
                <w:szCs w:val="24"/>
              </w:rPr>
              <w:t xml:space="preserve">Saturation 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>component</w:t>
            </w:r>
          </w:p>
        </w:tc>
        <w:tc>
          <w:tcPr>
            <w:tcW w:w="3912" w:type="dxa"/>
          </w:tcPr>
          <w:p w:rsidR="002409DB" w:rsidRPr="00072C05" w:rsidRDefault="002409DB" w:rsidP="002409DB">
            <w:pPr>
              <w:spacing w:line="276" w:lineRule="auto"/>
              <w:jc w:val="center"/>
              <w:rPr>
                <w:rFonts w:cs="Times New Roman"/>
                <w:noProof/>
                <w:kern w:val="0"/>
                <w:sz w:val="28"/>
                <w:szCs w:val="28"/>
              </w:rPr>
            </w:pP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>(</w:t>
            </w:r>
            <w:r>
              <w:rPr>
                <w:rFonts w:eastAsiaTheme="minorEastAsia" w:cs="Times New Roman" w:hint="eastAsia"/>
                <w:noProof/>
                <w:kern w:val="0"/>
                <w:szCs w:val="24"/>
              </w:rPr>
              <w:t>c</w:t>
            </w: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>2) H</w:t>
            </w:r>
            <w:r w:rsidRPr="002409DB">
              <w:rPr>
                <w:rFonts w:eastAsiaTheme="minorEastAsia" w:cs="Times New Roman"/>
                <w:noProof/>
                <w:kern w:val="0"/>
                <w:szCs w:val="24"/>
              </w:rPr>
              <w:t>i</w:t>
            </w: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 xml:space="preserve">stogram of </w:t>
            </w:r>
            <w:r>
              <w:rPr>
                <w:rFonts w:eastAsiaTheme="minorEastAsia" w:cs="Times New Roman" w:hint="eastAsia"/>
                <w:noProof/>
                <w:kern w:val="0"/>
                <w:szCs w:val="24"/>
              </w:rPr>
              <w:t>saturation</w:t>
            </w: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 xml:space="preserve"> image</w:t>
            </w:r>
          </w:p>
        </w:tc>
      </w:tr>
      <w:tr w:rsidR="002409DB" w:rsidRPr="00072C05" w:rsidTr="004C2006">
        <w:trPr>
          <w:trHeight w:val="2258"/>
          <w:jc w:val="center"/>
        </w:trPr>
        <w:tc>
          <w:tcPr>
            <w:tcW w:w="3852" w:type="dxa"/>
          </w:tcPr>
          <w:p w:rsidR="002409DB" w:rsidRPr="00AE2920" w:rsidRDefault="002409DB" w:rsidP="00AE2920">
            <w:pPr>
              <w:spacing w:line="276" w:lineRule="auto"/>
              <w:rPr>
                <w:rFonts w:eastAsiaTheme="minorEastAsia" w:cs="Times New Roman"/>
                <w:kern w:val="0"/>
                <w:szCs w:val="24"/>
              </w:rPr>
            </w:pPr>
            <w:r w:rsidRPr="002409DB">
              <w:rPr>
                <w:rFonts w:eastAsiaTheme="minorEastAsia" w:cs="Times New Roman"/>
                <w:noProof/>
                <w:kern w:val="0"/>
                <w:szCs w:val="24"/>
              </w:rPr>
              <w:lastRenderedPageBreak/>
              <w:drawing>
                <wp:inline distT="0" distB="0" distL="0" distR="0">
                  <wp:extent cx="2341282" cy="1386000"/>
                  <wp:effectExtent l="19050" t="0" r="1868" b="0"/>
                  <wp:docPr id="169" name="图片 37" descr="C:\Users\lenovo\AppData\Roaming\Tencent\Users\1027341472\QQ\WinTemp\RichOle\WQS7G[7K%9}{UL%IETF77SJ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lenovo\AppData\Roaming\Tencent\Users\1027341472\QQ\WinTemp\RichOle\WQS7G[7K%9}{UL%IETF77S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1282" cy="13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2" w:type="dxa"/>
          </w:tcPr>
          <w:p w:rsidR="002409DB" w:rsidRPr="00072C05" w:rsidRDefault="002409DB" w:rsidP="00E97743">
            <w:pPr>
              <w:keepNext/>
              <w:spacing w:line="276" w:lineRule="auto"/>
              <w:rPr>
                <w:rFonts w:cs="Times New Roman"/>
                <w:kern w:val="0"/>
                <w:sz w:val="28"/>
                <w:szCs w:val="28"/>
              </w:rPr>
            </w:pPr>
            <w:r w:rsidRPr="00072C05">
              <w:rPr>
                <w:rFonts w:cs="Times New Roman"/>
                <w:noProof/>
                <w:kern w:val="0"/>
                <w:sz w:val="28"/>
                <w:szCs w:val="28"/>
              </w:rPr>
              <w:drawing>
                <wp:inline distT="0" distB="0" distL="0" distR="0">
                  <wp:extent cx="2341282" cy="1386000"/>
                  <wp:effectExtent l="19050" t="0" r="1868" b="0"/>
                  <wp:docPr id="167" name="图片 43" descr="F:\文件\实验室\paper\useful\pic\Hofvalueimag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F:\文件\实验室\paper\useful\pic\Hofvalueimag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1282" cy="13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09DB" w:rsidRPr="00072C05" w:rsidTr="004C2006">
        <w:trPr>
          <w:trHeight w:val="411"/>
          <w:jc w:val="center"/>
        </w:trPr>
        <w:tc>
          <w:tcPr>
            <w:tcW w:w="3852" w:type="dxa"/>
          </w:tcPr>
          <w:p w:rsidR="002409DB" w:rsidRPr="00AE2920" w:rsidRDefault="002409DB" w:rsidP="00AE2920">
            <w:pPr>
              <w:spacing w:line="276" w:lineRule="auto"/>
              <w:jc w:val="center"/>
              <w:rPr>
                <w:rFonts w:eastAsiaTheme="minorEastAsia"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 xml:space="preserve">(d1) </w:t>
            </w:r>
            <w:r w:rsidRPr="00072C05">
              <w:rPr>
                <w:rFonts w:cs="Times New Roman"/>
                <w:kern w:val="0"/>
                <w:szCs w:val="24"/>
              </w:rPr>
              <w:t xml:space="preserve">Value 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>component</w:t>
            </w:r>
          </w:p>
        </w:tc>
        <w:tc>
          <w:tcPr>
            <w:tcW w:w="3912" w:type="dxa"/>
          </w:tcPr>
          <w:p w:rsidR="002409DB" w:rsidRPr="00072C05" w:rsidRDefault="002409DB" w:rsidP="00AE2920">
            <w:pPr>
              <w:keepNext/>
              <w:spacing w:line="276" w:lineRule="auto"/>
              <w:jc w:val="center"/>
              <w:rPr>
                <w:rFonts w:cs="Times New Roman"/>
                <w:noProof/>
                <w:kern w:val="0"/>
                <w:sz w:val="28"/>
                <w:szCs w:val="28"/>
              </w:rPr>
            </w:pP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>(</w:t>
            </w:r>
            <w:r w:rsidR="00AE2920">
              <w:rPr>
                <w:rFonts w:eastAsiaTheme="minorEastAsia" w:cs="Times New Roman" w:hint="eastAsia"/>
                <w:noProof/>
                <w:kern w:val="0"/>
                <w:szCs w:val="24"/>
              </w:rPr>
              <w:t>d</w:t>
            </w: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>2) H</w:t>
            </w:r>
            <w:r w:rsidRPr="002409DB">
              <w:rPr>
                <w:rFonts w:eastAsiaTheme="minorEastAsia" w:cs="Times New Roman"/>
                <w:noProof/>
                <w:kern w:val="0"/>
                <w:szCs w:val="24"/>
              </w:rPr>
              <w:t>i</w:t>
            </w: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 xml:space="preserve">stogram of </w:t>
            </w:r>
            <w:r>
              <w:rPr>
                <w:rFonts w:eastAsiaTheme="minorEastAsia" w:cs="Times New Roman" w:hint="eastAsia"/>
                <w:noProof/>
                <w:kern w:val="0"/>
                <w:szCs w:val="24"/>
              </w:rPr>
              <w:t>value</w:t>
            </w:r>
            <w:r w:rsidRPr="002409DB">
              <w:rPr>
                <w:rFonts w:eastAsiaTheme="minorEastAsia" w:cs="Times New Roman" w:hint="eastAsia"/>
                <w:noProof/>
                <w:kern w:val="0"/>
                <w:szCs w:val="24"/>
              </w:rPr>
              <w:t xml:space="preserve"> image</w:t>
            </w:r>
          </w:p>
        </w:tc>
      </w:tr>
    </w:tbl>
    <w:p w:rsidR="00E146D3" w:rsidRDefault="00E97743" w:rsidP="00AE2920">
      <w:pPr>
        <w:pStyle w:val="af"/>
        <w:jc w:val="center"/>
        <w:rPr>
          <w:rFonts w:eastAsiaTheme="minorEastAsia" w:cs="Times New Roman"/>
        </w:rPr>
      </w:pPr>
      <w:bookmarkStart w:id="25" w:name="_Toc388541301"/>
      <w:proofErr w:type="gramStart"/>
      <w:r>
        <w:t>Table 2.2.1.</w:t>
      </w:r>
      <w:proofErr w:type="gramEnd"/>
      <w:r w:rsidR="008401BD">
        <w:fldChar w:fldCharType="begin"/>
      </w:r>
      <w:r w:rsidR="00165164">
        <w:instrText xml:space="preserve"> SEQ Table_2.2.1. \* ARABIC </w:instrText>
      </w:r>
      <w:r w:rsidR="008401BD">
        <w:fldChar w:fldCharType="separate"/>
      </w:r>
      <w:r w:rsidR="00AE69A1">
        <w:rPr>
          <w:noProof/>
        </w:rPr>
        <w:t>1</w:t>
      </w:r>
      <w:r w:rsidR="008401BD">
        <w:fldChar w:fldCharType="end"/>
      </w:r>
      <w:r>
        <w:rPr>
          <w:rFonts w:eastAsiaTheme="minorEastAsia" w:hint="eastAsia"/>
        </w:rPr>
        <w:t xml:space="preserve"> </w:t>
      </w:r>
      <w:r w:rsidR="004D6AD2" w:rsidRPr="00072C05">
        <w:rPr>
          <w:rFonts w:eastAsiaTheme="minorEastAsia" w:cs="Times New Roman"/>
        </w:rPr>
        <w:t>HSV component analysis</w:t>
      </w:r>
      <w:bookmarkEnd w:id="25"/>
    </w:p>
    <w:p w:rsidR="00AE2920" w:rsidRPr="00AE2920" w:rsidRDefault="00AE2920" w:rsidP="00AE2920">
      <w:pPr>
        <w:rPr>
          <w:rFonts w:eastAsiaTheme="minorEastAsia"/>
        </w:rPr>
      </w:pPr>
    </w:p>
    <w:p w:rsidR="004C60EF" w:rsidRPr="004C60EF" w:rsidRDefault="004C60EF" w:rsidP="004C60EF">
      <w:pPr>
        <w:rPr>
          <w:rFonts w:eastAsiaTheme="minorEastAsia"/>
        </w:rPr>
      </w:pPr>
      <w:r w:rsidRPr="00E146D3">
        <w:rPr>
          <w:rFonts w:eastAsiaTheme="minorEastAsia" w:hint="eastAsia"/>
        </w:rPr>
        <w:t>Table 2.2.1.2 shows an image under HSV component analysis</w:t>
      </w:r>
      <w:r w:rsidR="00941B78">
        <w:rPr>
          <w:rFonts w:eastAsiaTheme="minorEastAsia" w:hint="eastAsia"/>
        </w:rPr>
        <w:t>;</w:t>
      </w:r>
      <w:r w:rsidRPr="00E146D3">
        <w:rPr>
          <w:rFonts w:eastAsiaTheme="minorEastAsia" w:hint="eastAsia"/>
        </w:rPr>
        <w:t xml:space="preserve"> and</w:t>
      </w:r>
      <w:r w:rsidR="00941B78">
        <w:rPr>
          <w:rFonts w:eastAsiaTheme="minorEastAsia" w:hint="eastAsia"/>
        </w:rPr>
        <w:t>,</w:t>
      </w:r>
      <w:r w:rsidRPr="00E146D3">
        <w:rPr>
          <w:rFonts w:eastAsiaTheme="minorEastAsia" w:hint="eastAsia"/>
        </w:rPr>
        <w:t xml:space="preserve"> these three components </w:t>
      </w:r>
      <w:r w:rsidR="00941B78">
        <w:rPr>
          <w:rFonts w:eastAsiaTheme="minorEastAsia" w:hint="eastAsia"/>
        </w:rPr>
        <w:t>cause</w:t>
      </w:r>
      <w:r w:rsidR="005D3C8B" w:rsidRPr="00E146D3">
        <w:rPr>
          <w:rFonts w:eastAsiaTheme="minorEastAsia" w:hint="eastAsia"/>
        </w:rPr>
        <w:t xml:space="preserve"> different </w:t>
      </w:r>
      <w:r w:rsidR="00941B78">
        <w:rPr>
          <w:rFonts w:eastAsiaTheme="minorEastAsia" w:hint="eastAsia"/>
        </w:rPr>
        <w:t xml:space="preserve">desired </w:t>
      </w:r>
      <w:r w:rsidR="005D3C8B" w:rsidRPr="00E146D3">
        <w:rPr>
          <w:rFonts w:eastAsiaTheme="minorEastAsia" w:hint="eastAsia"/>
        </w:rPr>
        <w:t xml:space="preserve">effects </w:t>
      </w:r>
      <w:r w:rsidR="00941B78">
        <w:rPr>
          <w:rFonts w:eastAsiaTheme="minorEastAsia" w:hint="eastAsia"/>
        </w:rPr>
        <w:t>on</w:t>
      </w:r>
      <w:r w:rsidR="005D3C8B" w:rsidRPr="00E146D3">
        <w:rPr>
          <w:rFonts w:eastAsiaTheme="minorEastAsia" w:hint="eastAsia"/>
        </w:rPr>
        <w:t xml:space="preserve"> the ROIs</w:t>
      </w:r>
      <w:r w:rsidR="00941B78">
        <w:rPr>
          <w:rFonts w:eastAsiaTheme="minorEastAsia" w:hint="eastAsia"/>
        </w:rPr>
        <w:t xml:space="preserve">. </w:t>
      </w:r>
      <w:r w:rsidR="00B91A51" w:rsidRPr="00E146D3">
        <w:rPr>
          <w:rFonts w:eastAsiaTheme="minorEastAsia"/>
        </w:rPr>
        <w:t>For</w:t>
      </w:r>
      <w:r w:rsidR="00B91A51" w:rsidRPr="00E146D3">
        <w:rPr>
          <w:rFonts w:eastAsiaTheme="minorEastAsia" w:hint="eastAsia"/>
        </w:rPr>
        <w:t xml:space="preserve"> example, we can easily </w:t>
      </w:r>
      <w:r w:rsidR="00941B78">
        <w:rPr>
          <w:rFonts w:eastAsiaTheme="minorEastAsia" w:hint="eastAsia"/>
        </w:rPr>
        <w:t>extract</w:t>
      </w:r>
      <w:r w:rsidR="00B91A51" w:rsidRPr="00E146D3">
        <w:rPr>
          <w:rFonts w:eastAsiaTheme="minorEastAsia" w:hint="eastAsia"/>
        </w:rPr>
        <w:t xml:space="preserve"> ROIs in the saturat</w:t>
      </w:r>
      <w:r w:rsidR="00941B78">
        <w:rPr>
          <w:rFonts w:eastAsiaTheme="minorEastAsia" w:hint="eastAsia"/>
        </w:rPr>
        <w:t>ed</w:t>
      </w:r>
      <w:r w:rsidR="00B91A51" w:rsidRPr="00E146D3">
        <w:rPr>
          <w:rFonts w:eastAsiaTheme="minorEastAsia" w:hint="eastAsia"/>
        </w:rPr>
        <w:t xml:space="preserve"> image from </w:t>
      </w:r>
      <w:r w:rsidR="00941B78">
        <w:rPr>
          <w:rFonts w:eastAsiaTheme="minorEastAsia" w:hint="eastAsia"/>
        </w:rPr>
        <w:t xml:space="preserve">the </w:t>
      </w:r>
      <w:r w:rsidR="00B91A51" w:rsidRPr="00E146D3">
        <w:rPr>
          <w:rFonts w:eastAsiaTheme="minorEastAsia" w:hint="eastAsia"/>
        </w:rPr>
        <w:t>table above.</w:t>
      </w:r>
    </w:p>
    <w:p w:rsidR="003264A1" w:rsidRDefault="003264A1" w:rsidP="00737E28">
      <w:pPr>
        <w:spacing w:line="276" w:lineRule="auto"/>
        <w:rPr>
          <w:rFonts w:eastAsiaTheme="minorEastAsia" w:cs="Times New Roman"/>
        </w:rPr>
      </w:pPr>
    </w:p>
    <w:p w:rsidR="003264A1" w:rsidRPr="005B19FE" w:rsidRDefault="003264A1" w:rsidP="008F354F">
      <w:pPr>
        <w:spacing w:line="276" w:lineRule="auto"/>
        <w:rPr>
          <w:rFonts w:eastAsiaTheme="minorEastAsia" w:cs="Times New Roman"/>
          <w:b/>
          <w:i/>
          <w:sz w:val="28"/>
          <w:szCs w:val="28"/>
        </w:rPr>
      </w:pPr>
      <w:r w:rsidRPr="005B19FE">
        <w:rPr>
          <w:rFonts w:eastAsiaTheme="minorEastAsia" w:cs="Times New Roman"/>
          <w:b/>
          <w:i/>
          <w:sz w:val="28"/>
          <w:szCs w:val="28"/>
        </w:rPr>
        <w:t>H</w:t>
      </w:r>
      <w:r w:rsidR="000A1E04" w:rsidRPr="005B19FE">
        <w:rPr>
          <w:rFonts w:eastAsiaTheme="minorEastAsia" w:cs="Times New Roman" w:hint="eastAsia"/>
          <w:b/>
          <w:i/>
          <w:sz w:val="28"/>
          <w:szCs w:val="28"/>
        </w:rPr>
        <w:t>SI</w:t>
      </w:r>
      <w:r w:rsidRPr="005B19FE">
        <w:rPr>
          <w:rFonts w:eastAsiaTheme="minorEastAsia" w:cs="Times New Roman" w:hint="eastAsia"/>
          <w:b/>
          <w:i/>
          <w:sz w:val="28"/>
          <w:szCs w:val="28"/>
        </w:rPr>
        <w:t xml:space="preserve"> color space</w:t>
      </w:r>
    </w:p>
    <w:p w:rsidR="00AE6115" w:rsidRDefault="005B19FE" w:rsidP="008F354F">
      <w:pPr>
        <w:pStyle w:val="Default"/>
        <w:spacing w:line="360" w:lineRule="auto"/>
        <w:jc w:val="both"/>
        <w:rPr>
          <w:sz w:val="28"/>
          <w:szCs w:val="28"/>
        </w:rPr>
      </w:pPr>
      <w:r>
        <w:t>The HSI model (</w:t>
      </w:r>
      <w:r>
        <w:rPr>
          <w:rFonts w:hint="eastAsia"/>
        </w:rPr>
        <w:t>h</w:t>
      </w:r>
      <w:r>
        <w:t>ue</w:t>
      </w:r>
      <w:r>
        <w:rPr>
          <w:rFonts w:hint="eastAsia"/>
        </w:rPr>
        <w:t>, s</w:t>
      </w:r>
      <w:r>
        <w:t>aturation</w:t>
      </w:r>
      <w:r>
        <w:rPr>
          <w:rFonts w:hint="eastAsia"/>
        </w:rPr>
        <w:t xml:space="preserve"> and i</w:t>
      </w:r>
      <w:r w:rsidR="004F5E0D" w:rsidRPr="00072C05">
        <w:t xml:space="preserve">ntensity) </w:t>
      </w:r>
      <w:r w:rsidR="00E17DC7" w:rsidRPr="00072C05">
        <w:t>is used i</w:t>
      </w:r>
      <w:bookmarkStart w:id="26" w:name="_Ref385874372"/>
      <w:r w:rsidR="00393850">
        <w:rPr>
          <w:rFonts w:hint="eastAsia"/>
        </w:rPr>
        <w:t>n [</w:t>
      </w:r>
      <w:r w:rsidR="00E17DC7" w:rsidRPr="00393850">
        <w:rPr>
          <w:rStyle w:val="af5"/>
          <w:vertAlign w:val="baseline"/>
        </w:rPr>
        <w:endnoteReference w:id="43"/>
      </w:r>
      <w:bookmarkEnd w:id="26"/>
      <w:r w:rsidR="00E17DC7" w:rsidRPr="00393850">
        <w:rPr>
          <w:rStyle w:val="af5"/>
          <w:vertAlign w:val="baseline"/>
        </w:rPr>
        <w:t>]</w:t>
      </w:r>
      <w:r w:rsidR="00393850">
        <w:rPr>
          <w:rFonts w:hint="eastAsia"/>
        </w:rPr>
        <w:t xml:space="preserve"> </w:t>
      </w:r>
      <w:r w:rsidR="00941B78">
        <w:t>because</w:t>
      </w:r>
      <w:r w:rsidR="00E17DC7" w:rsidRPr="00072C05">
        <w:t xml:space="preserve"> it </w:t>
      </w:r>
      <w:r w:rsidR="00941B78">
        <w:rPr>
          <w:rFonts w:hint="eastAsia"/>
        </w:rPr>
        <w:t xml:space="preserve">does not respond to </w:t>
      </w:r>
      <w:r w:rsidR="005D3C8B">
        <w:rPr>
          <w:rFonts w:hint="eastAsia"/>
        </w:rPr>
        <w:t xml:space="preserve">changes of </w:t>
      </w:r>
      <w:r w:rsidR="00E17DC7" w:rsidRPr="00072C05">
        <w:t xml:space="preserve">illumination. </w:t>
      </w:r>
      <w:r w:rsidR="004F5E0D" w:rsidRPr="00072C05">
        <w:t>Empirically</w:t>
      </w:r>
      <w:r w:rsidR="004A2858">
        <w:rPr>
          <w:rFonts w:hint="eastAsia"/>
        </w:rPr>
        <w:t>,</w:t>
      </w:r>
      <w:r w:rsidR="004F5E0D" w:rsidRPr="00072C05">
        <w:t xml:space="preserve"> determined fixed thresholds define the range of each HSI channel</w:t>
      </w:r>
      <w:r w:rsidR="00941B78">
        <w:rPr>
          <w:rFonts w:hint="eastAsia"/>
        </w:rPr>
        <w:t>,</w:t>
      </w:r>
      <w:r w:rsidR="004F5E0D" w:rsidRPr="00072C05">
        <w:t xml:space="preserve"> </w:t>
      </w:r>
      <w:r w:rsidR="00941B78">
        <w:rPr>
          <w:rFonts w:hint="eastAsia"/>
        </w:rPr>
        <w:t>where</w:t>
      </w:r>
      <w:r w:rsidR="004F5E0D" w:rsidRPr="00072C05">
        <w:t xml:space="preserve"> the red and blue traffic sign candidates</w:t>
      </w:r>
      <w:r w:rsidR="00941B78">
        <w:rPr>
          <w:rFonts w:hint="eastAsia"/>
        </w:rPr>
        <w:t xml:space="preserve"> exist;</w:t>
      </w:r>
      <w:r w:rsidR="005D3C8B">
        <w:rPr>
          <w:rFonts w:hint="eastAsia"/>
        </w:rPr>
        <w:t xml:space="preserve"> </w:t>
      </w:r>
      <w:r w:rsidR="00941B78">
        <w:rPr>
          <w:rFonts w:hint="eastAsia"/>
        </w:rPr>
        <w:t>this</w:t>
      </w:r>
      <w:r w:rsidR="00E17DC7" w:rsidRPr="00072C05">
        <w:t xml:space="preserve"> is also mentioned </w:t>
      </w:r>
      <w:proofErr w:type="gramStart"/>
      <w:r w:rsidR="00E17DC7" w:rsidRPr="00072C05">
        <w:t>in</w:t>
      </w:r>
      <w:r w:rsidR="00393850">
        <w:rPr>
          <w:rFonts w:hint="eastAsia"/>
        </w:rPr>
        <w:t xml:space="preserve"> </w:t>
      </w:r>
      <w:proofErr w:type="gramEnd"/>
      <w:r w:rsidR="00E17DC7" w:rsidRPr="00393850">
        <w:rPr>
          <w:rStyle w:val="af5"/>
          <w:vertAlign w:val="baseline"/>
        </w:rPr>
        <w:t>[</w:t>
      </w:r>
      <w:r w:rsidR="00E17DC7" w:rsidRPr="00393850">
        <w:rPr>
          <w:rStyle w:val="af5"/>
          <w:vertAlign w:val="baseline"/>
        </w:rPr>
        <w:endnoteReference w:id="44"/>
      </w:r>
      <w:r w:rsidR="00E17DC7" w:rsidRPr="00393850">
        <w:rPr>
          <w:rStyle w:val="af5"/>
          <w:vertAlign w:val="baseline"/>
        </w:rPr>
        <w:t>]</w:t>
      </w:r>
      <w:r w:rsidR="00AE6115" w:rsidRPr="00F375FB">
        <w:rPr>
          <w:rFonts w:hint="eastAsia"/>
        </w:rPr>
        <w:t>.</w:t>
      </w:r>
    </w:p>
    <w:p w:rsidR="000A1E04" w:rsidRDefault="00E17DC7" w:rsidP="000A1E04">
      <w:pPr>
        <w:pStyle w:val="Default"/>
        <w:spacing w:line="360" w:lineRule="auto"/>
        <w:rPr>
          <w:rStyle w:val="hps"/>
        </w:rPr>
      </w:pPr>
      <w:r w:rsidRPr="00072C05">
        <w:rPr>
          <w:vertAlign w:val="superscript"/>
        </w:rPr>
        <w:t xml:space="preserve"> </w:t>
      </w:r>
      <w:r w:rsidR="000A1E04">
        <w:rPr>
          <w:rFonts w:hint="eastAsia"/>
          <w:vertAlign w:val="superscript"/>
        </w:rPr>
        <w:t xml:space="preserve">  </w:t>
      </w:r>
    </w:p>
    <w:p w:rsidR="000A1E04" w:rsidRPr="00AE6115" w:rsidRDefault="000A1E04" w:rsidP="008F354F">
      <w:pPr>
        <w:rPr>
          <w:rStyle w:val="hps"/>
          <w:rFonts w:eastAsiaTheme="minorEastAsia" w:cs="Times New Roman"/>
          <w:szCs w:val="24"/>
        </w:rPr>
      </w:pPr>
      <w:r>
        <w:rPr>
          <w:rStyle w:val="hps"/>
          <w:rFonts w:hint="eastAsia"/>
        </w:rPr>
        <w:t xml:space="preserve">The </w:t>
      </w:r>
      <w:r w:rsidR="004A2858">
        <w:rPr>
          <w:rStyle w:val="hps"/>
          <w:rFonts w:eastAsiaTheme="minorEastAsia" w:hint="eastAsia"/>
        </w:rPr>
        <w:t>Equation</w:t>
      </w:r>
      <w:r>
        <w:rPr>
          <w:rStyle w:val="hps"/>
          <w:rFonts w:hint="eastAsia"/>
        </w:rPr>
        <w:t xml:space="preserve"> </w:t>
      </w:r>
      <w:r w:rsidR="00941B78">
        <w:rPr>
          <w:rStyle w:val="hps"/>
          <w:rFonts w:eastAsiaTheme="minorEastAsia" w:hint="eastAsia"/>
        </w:rPr>
        <w:t xml:space="preserve">distinguishing </w:t>
      </w:r>
      <w:r>
        <w:rPr>
          <w:rStyle w:val="hps"/>
          <w:rFonts w:hint="eastAsia"/>
        </w:rPr>
        <w:t xml:space="preserve">between RGB space and </w:t>
      </w:r>
      <w:r>
        <w:rPr>
          <w:rStyle w:val="hps"/>
        </w:rPr>
        <w:t>H</w:t>
      </w:r>
      <w:r>
        <w:rPr>
          <w:rStyle w:val="hps"/>
          <w:rFonts w:hint="eastAsia"/>
        </w:rPr>
        <w:t>SI space</w:t>
      </w:r>
      <w:r w:rsidR="00941B78">
        <w:rPr>
          <w:rStyle w:val="hps"/>
          <w:rFonts w:eastAsiaTheme="minorEastAsia" w:hint="eastAsia"/>
        </w:rPr>
        <w:t xml:space="preserve"> is described in the following, we </w:t>
      </w:r>
      <w:r>
        <w:rPr>
          <w:rStyle w:val="hps"/>
          <w:rFonts w:hint="eastAsia"/>
        </w:rPr>
        <w:t>assume that the three</w:t>
      </w:r>
      <w:r>
        <w:rPr>
          <w:rStyle w:val="hps"/>
          <w:rFonts w:eastAsiaTheme="minorEastAsia" w:hint="eastAsia"/>
        </w:rPr>
        <w:t xml:space="preserve"> </w:t>
      </w:r>
      <w:r>
        <w:rPr>
          <w:rStyle w:val="hps"/>
          <w:rFonts w:hint="eastAsia"/>
        </w:rPr>
        <w:t xml:space="preserve">components of RGB </w:t>
      </w:r>
      <w:r w:rsidR="00393850">
        <w:rPr>
          <w:rStyle w:val="hps"/>
        </w:rPr>
        <w:t>are</w:t>
      </w:r>
      <w:r>
        <w:rPr>
          <w:rStyle w:val="hps"/>
          <w:rFonts w:hint="eastAsia"/>
        </w:rPr>
        <w:t xml:space="preserve"> already </w:t>
      </w:r>
      <w:r>
        <w:rPr>
          <w:rStyle w:val="hps"/>
        </w:rPr>
        <w:t>normalized</w:t>
      </w:r>
      <w:r w:rsidR="00AE6115">
        <w:rPr>
          <w:rStyle w:val="hps"/>
          <w:rFonts w:eastAsiaTheme="minorEastAsia" w:hint="eastAsia"/>
        </w:rPr>
        <w:t xml:space="preserve"> </w:t>
      </w:r>
      <w:r w:rsidR="00AE6115" w:rsidRPr="00393850">
        <w:rPr>
          <w:rStyle w:val="hps"/>
          <w:rFonts w:eastAsiaTheme="minorEastAsia" w:hint="eastAsia"/>
        </w:rPr>
        <w:t>[</w:t>
      </w:r>
      <w:r w:rsidR="00AE6115" w:rsidRPr="00393850">
        <w:rPr>
          <w:rStyle w:val="af5"/>
          <w:vertAlign w:val="baseline"/>
        </w:rPr>
        <w:endnoteReference w:id="45"/>
      </w:r>
      <w:r w:rsidR="00AE6115" w:rsidRPr="00393850">
        <w:rPr>
          <w:rStyle w:val="hps"/>
          <w:rFonts w:eastAsiaTheme="minorEastAsia"/>
        </w:rPr>
        <w:t>]</w:t>
      </w:r>
      <w:r w:rsidR="00AE6115">
        <w:rPr>
          <w:rStyle w:val="hps"/>
          <w:rFonts w:eastAsiaTheme="minorEastAsia"/>
        </w:rPr>
        <w:t>:</w:t>
      </w:r>
      <m:oMath>
        <m:r>
          <m:rPr>
            <m:sty m:val="p"/>
          </m:rPr>
          <w:rPr>
            <w:rStyle w:val="hps"/>
            <w:rFonts w:ascii="Cambria Math" w:hAnsi="Cambria Math"/>
          </w:rPr>
          <m:t xml:space="preserve"> </m:t>
        </m:r>
        <m:r>
          <w:rPr>
            <w:rStyle w:val="hps"/>
            <w:rFonts w:ascii="Cambria Math" w:hAnsi="Cambria Math"/>
          </w:rPr>
          <m:t>R,G,B∈</m:t>
        </m:r>
        <m:d>
          <m:dPr>
            <m:begChr m:val="["/>
            <m:endChr m:val="]"/>
            <m:ctrlPr>
              <w:rPr>
                <w:rStyle w:val="hps"/>
                <w:rFonts w:ascii="Cambria Math" w:hAnsi="Cambria Math"/>
                <w:i/>
              </w:rPr>
            </m:ctrlPr>
          </m:dPr>
          <m:e>
            <m:r>
              <w:rPr>
                <w:rStyle w:val="hps"/>
                <w:rFonts w:ascii="Cambria Math" w:hAnsi="Cambria Math"/>
              </w:rPr>
              <m:t>0,1</m:t>
            </m:r>
          </m:e>
        </m:d>
        <m:r>
          <w:rPr>
            <w:rStyle w:val="hps"/>
            <w:rFonts w:ascii="Cambria Math" w:hAnsi="Cambria Math"/>
          </w:rPr>
          <m:t>.</m:t>
        </m:r>
      </m:oMath>
      <w:r w:rsidR="00AE6115" w:rsidRPr="00B91A51">
        <w:rPr>
          <w:rStyle w:val="hps"/>
          <w:rFonts w:eastAsiaTheme="minorEastAsia" w:hint="eastAsia"/>
          <w:i/>
        </w:rPr>
        <w:t xml:space="preserve"> </w:t>
      </w:r>
    </w:p>
    <w:p w:rsidR="000A1E04" w:rsidRPr="00B91A51" w:rsidRDefault="00B91A51" w:rsidP="00AB2ED2">
      <w:pPr>
        <w:pStyle w:val="Default"/>
        <w:spacing w:line="360" w:lineRule="auto"/>
        <w:jc w:val="center"/>
        <w:rPr>
          <w:i/>
          <w:vertAlign w:val="superscript"/>
        </w:rPr>
      </w:pPr>
      <m:oMath>
        <m:r>
          <w:rPr>
            <w:rFonts w:ascii="Cambria Math" w:hAnsi="Cambria Math"/>
          </w:rPr>
          <m:t>I=(R+G+B)/3</m:t>
        </m:r>
      </m:oMath>
      <w:r w:rsidR="00AB2ED2">
        <w:rPr>
          <w:rFonts w:hint="eastAsia"/>
          <w:i/>
        </w:rPr>
        <w:t xml:space="preserve">               (2.2.1.7)</w:t>
      </w:r>
    </w:p>
    <w:p w:rsidR="000A1E04" w:rsidRPr="00B91A51" w:rsidRDefault="00B91A51" w:rsidP="00AB2ED2">
      <w:pPr>
        <w:pStyle w:val="Default"/>
        <w:spacing w:line="360" w:lineRule="auto"/>
        <w:jc w:val="center"/>
        <w:rPr>
          <w:i/>
        </w:rPr>
      </w:pPr>
      <m:oMath>
        <m:r>
          <w:rPr>
            <w:rStyle w:val="hps"/>
            <w:rFonts w:ascii="Cambria Math" w:hAnsi="Cambria Math"/>
          </w:rPr>
          <m:t>S=1-</m:t>
        </m:r>
        <m:f>
          <m:fPr>
            <m:ctrlPr>
              <w:rPr>
                <w:rStyle w:val="hps"/>
                <w:rFonts w:ascii="Cambria Math" w:hAnsi="Cambria Math"/>
                <w:i/>
              </w:rPr>
            </m:ctrlPr>
          </m:fPr>
          <m:num>
            <m:r>
              <w:rPr>
                <w:rStyle w:val="hps"/>
                <w:rFonts w:ascii="Cambria Math" w:hAnsi="Cambria Math"/>
              </w:rPr>
              <m:t>min⁡</m:t>
            </m:r>
            <m:d>
              <m:dPr>
                <m:ctrlPr>
                  <w:rPr>
                    <w:rStyle w:val="hps"/>
                    <w:rFonts w:ascii="Cambria Math" w:hAnsi="Cambria Math"/>
                    <w:i/>
                  </w:rPr>
                </m:ctrlPr>
              </m:dPr>
              <m:e>
                <m:r>
                  <w:rPr>
                    <w:rStyle w:val="hps"/>
                    <w:rFonts w:ascii="Cambria Math" w:hAnsi="Cambria Math"/>
                  </w:rPr>
                  <m:t>R,G,B</m:t>
                </m:r>
              </m:e>
            </m:d>
          </m:num>
          <m:den>
            <m:r>
              <w:rPr>
                <w:rStyle w:val="hps"/>
                <w:rFonts w:ascii="Cambria Math" w:hAnsi="Cambria Math"/>
              </w:rPr>
              <m:t>I</m:t>
            </m:r>
          </m:den>
        </m:f>
      </m:oMath>
      <w:r w:rsidR="00AB2ED2">
        <w:rPr>
          <w:rStyle w:val="hps"/>
          <w:rFonts w:hint="eastAsia"/>
          <w:i/>
        </w:rPr>
        <w:t xml:space="preserve">                 (2.2.1.8)</w:t>
      </w:r>
    </w:p>
    <w:p w:rsidR="003468FD" w:rsidRPr="00B91A51" w:rsidRDefault="00B91A51" w:rsidP="00AB2ED2">
      <w:pPr>
        <w:jc w:val="center"/>
        <w:rPr>
          <w:rStyle w:val="hps"/>
          <w:rFonts w:eastAsiaTheme="minorEastAsia" w:cs="Times New Roman"/>
          <w:i/>
          <w:szCs w:val="24"/>
        </w:rPr>
      </w:pPr>
      <m:oMath>
        <m:r>
          <w:rPr>
            <w:rStyle w:val="hps"/>
            <w:rFonts w:ascii="Cambria Math" w:eastAsiaTheme="minorEastAsia" w:hAnsi="Cambria Math" w:cs="Times New Roman"/>
            <w:szCs w:val="24"/>
          </w:rPr>
          <m:t>H=</m:t>
        </m:r>
        <m:d>
          <m:dPr>
            <m:begChr m:val="{"/>
            <m:endChr m:val=""/>
            <m:ctrlPr>
              <w:rPr>
                <w:rStyle w:val="hps"/>
                <w:rFonts w:ascii="Cambria Math" w:eastAsiaTheme="minorEastAsia" w:hAnsi="Cambria Math" w:cs="Times New Roman"/>
                <w:i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 w:cs="Times New Roman"/>
                    <w:i/>
                    <w:szCs w:val="24"/>
                  </w:rPr>
                </m:ctrlPr>
              </m:mPr>
              <m:mr>
                <m:e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θ, B≥G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 w:cs="Times New Roman"/>
                      <w:szCs w:val="24"/>
                    </w:rPr>
                    <m:t>360-θ, B&gt;G</m:t>
                  </m:r>
                </m:e>
              </m:mr>
            </m:m>
          </m:e>
        </m:d>
      </m:oMath>
      <w:r w:rsidR="00AB2ED2">
        <w:rPr>
          <w:rStyle w:val="hps"/>
          <w:rFonts w:eastAsiaTheme="minorEastAsia" w:cs="Times New Roman" w:hint="eastAsia"/>
          <w:i/>
          <w:szCs w:val="24"/>
        </w:rPr>
        <w:t xml:space="preserve">               (2.2.1.9)</w:t>
      </w:r>
    </w:p>
    <w:p w:rsidR="003468FD" w:rsidRPr="00B91A51" w:rsidRDefault="00B91A51" w:rsidP="00AB2ED2">
      <w:pPr>
        <w:jc w:val="center"/>
        <w:rPr>
          <w:rStyle w:val="hps"/>
          <w:rFonts w:eastAsiaTheme="minorEastAsia" w:cs="Times New Roman"/>
          <w:i/>
          <w:szCs w:val="24"/>
        </w:rPr>
      </w:pPr>
      <m:oMath>
        <m:r>
          <w:rPr>
            <w:rStyle w:val="hps"/>
            <w:rFonts w:ascii="Cambria Math" w:eastAsiaTheme="minorEastAsia" w:hAnsi="Cambria Math" w:cs="Times New Roman"/>
            <w:szCs w:val="24"/>
          </w:rPr>
          <m:t>θ=arccos</m:t>
        </m:r>
        <m:d>
          <m:dPr>
            <m:begChr m:val="{"/>
            <m:endChr m:val="}"/>
            <m:ctrlPr>
              <w:rPr>
                <w:rStyle w:val="hps"/>
                <w:rFonts w:ascii="Cambria Math" w:eastAsiaTheme="minorEastAsia" w:hAnsi="Cambria Math" w:cs="Times New Roman"/>
                <w:i/>
                <w:szCs w:val="24"/>
              </w:rPr>
            </m:ctrlPr>
          </m:dPr>
          <m:e>
            <m:f>
              <m:fPr>
                <m:ctrlPr>
                  <w:rPr>
                    <w:rStyle w:val="hps"/>
                    <w:rFonts w:ascii="Cambria Math" w:eastAsiaTheme="minorEastAsia" w:hAnsi="Cambria Math" w:cs="Times New Roman"/>
                    <w:i/>
                    <w:szCs w:val="24"/>
                  </w:rPr>
                </m:ctrlPr>
              </m:fPr>
              <m:num>
                <m:f>
                  <m:fPr>
                    <m:ctrlPr>
                      <w:rPr>
                        <w:rStyle w:val="hps"/>
                        <w:rFonts w:ascii="Cambria Math" w:eastAsiaTheme="minorEastAsia" w:hAnsi="Cambria Math" w:cs="Times New Roman"/>
                        <w:i/>
                        <w:szCs w:val="24"/>
                      </w:rPr>
                    </m:ctrlPr>
                  </m:fPr>
                  <m:num>
                    <m:r>
                      <w:rPr>
                        <w:rStyle w:val="hps"/>
                        <w:rFonts w:ascii="Cambria Math" w:eastAsiaTheme="minorEastAsia" w:hAnsi="Cambria Math" w:cs="Times New Roman"/>
                        <w:szCs w:val="24"/>
                      </w:rPr>
                      <m:t>1</m:t>
                    </m:r>
                  </m:num>
                  <m:den>
                    <m:r>
                      <w:rPr>
                        <w:rStyle w:val="hps"/>
                        <w:rFonts w:ascii="Cambria Math" w:eastAsiaTheme="minorEastAsia" w:hAnsi="Cambria Math" w:cs="Times New Roman"/>
                        <w:szCs w:val="24"/>
                      </w:rPr>
                      <m:t>2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Style w:val="hps"/>
                        <w:rFonts w:ascii="Cambria Math" w:eastAsiaTheme="minorEastAsia" w:hAnsi="Cambria Math" w:cs="Times New Roman"/>
                        <w:i/>
                        <w:szCs w:val="24"/>
                      </w:rPr>
                    </m:ctrlPr>
                  </m:dPr>
                  <m:e>
                    <m:d>
                      <m:dPr>
                        <m:ctrlPr>
                          <w:rPr>
                            <w:rStyle w:val="hps"/>
                            <w:rFonts w:ascii="Cambria Math" w:eastAsiaTheme="minorEastAsia" w:hAnsi="Cambria Math" w:cs="Times New Roman"/>
                            <w:i/>
                            <w:szCs w:val="24"/>
                          </w:rPr>
                        </m:ctrlPr>
                      </m:dPr>
                      <m:e>
                        <m:r>
                          <w:rPr>
                            <w:rStyle w:val="hps"/>
                            <w:rFonts w:ascii="Cambria Math" w:eastAsiaTheme="minorEastAsia" w:hAnsi="Cambria Math" w:cs="Times New Roman"/>
                            <w:szCs w:val="24"/>
                          </w:rPr>
                          <m:t>R-G</m:t>
                        </m:r>
                      </m:e>
                    </m:d>
                    <m:r>
                      <w:rPr>
                        <w:rStyle w:val="hps"/>
                        <w:rFonts w:ascii="Cambria Math" w:eastAsiaTheme="minorEastAsia" w:hAnsi="Cambria Math" w:cs="Times New Roman"/>
                        <w:szCs w:val="24"/>
                      </w:rPr>
                      <m:t>+</m:t>
                    </m:r>
                    <m:d>
                      <m:dPr>
                        <m:ctrlPr>
                          <w:rPr>
                            <w:rStyle w:val="hps"/>
                            <w:rFonts w:ascii="Cambria Math" w:eastAsiaTheme="minorEastAsia" w:hAnsi="Cambria Math" w:cs="Times New Roman"/>
                            <w:i/>
                            <w:szCs w:val="24"/>
                          </w:rPr>
                        </m:ctrlPr>
                      </m:dPr>
                      <m:e>
                        <m:r>
                          <w:rPr>
                            <w:rStyle w:val="hps"/>
                            <w:rFonts w:ascii="Cambria Math" w:eastAsiaTheme="minorEastAsia" w:hAnsi="Cambria Math" w:cs="Times New Roman"/>
                            <w:szCs w:val="24"/>
                          </w:rPr>
                          <m:t>R-B</m:t>
                        </m:r>
                      </m:e>
                    </m:d>
                  </m:e>
                </m:d>
              </m:num>
              <m:den>
                <m:sSup>
                  <m:sSupPr>
                    <m:ctrlPr>
                      <w:rPr>
                        <w:rStyle w:val="hps"/>
                        <w:rFonts w:ascii="Cambria Math" w:eastAsiaTheme="minorEastAsia" w:hAnsi="Cambria Math" w:cs="Times New Roman"/>
                        <w:i/>
                        <w:szCs w:val="24"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Style w:val="hps"/>
                            <w:rFonts w:ascii="Cambria Math" w:eastAsiaTheme="minorEastAsia" w:hAnsi="Cambria Math" w:cs="Times New Roman"/>
                            <w:i/>
                            <w:szCs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Style w:val="hps"/>
                                <w:rFonts w:ascii="Cambria Math" w:eastAsiaTheme="minorEastAsia" w:hAnsi="Cambria Math" w:cs="Times New Roman"/>
                                <w:i/>
                                <w:szCs w:val="24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Style w:val="hps"/>
                                    <w:rFonts w:ascii="Cambria Math" w:eastAsiaTheme="minorEastAsia" w:hAnsi="Cambria Math" w:cs="Times New Roman"/>
                                    <w:i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Style w:val="hps"/>
                                    <w:rFonts w:ascii="Cambria Math" w:eastAsiaTheme="minorEastAsia" w:hAnsi="Cambria Math" w:cs="Times New Roman"/>
                                    <w:szCs w:val="24"/>
                                  </w:rPr>
                                  <m:t>R-G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Style w:val="hps"/>
                                <w:rFonts w:ascii="Cambria Math" w:eastAsiaTheme="minorEastAsia" w:hAnsi="Cambria Math" w:cs="Times New Roman"/>
                                <w:szCs w:val="24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Style w:val="hps"/>
                            <w:rFonts w:ascii="Cambria Math" w:eastAsiaTheme="minorEastAsia" w:hAnsi="Cambria Math" w:cs="Times New Roman"/>
                            <w:szCs w:val="24"/>
                          </w:rPr>
                          <m:t>+</m:t>
                        </m:r>
                        <m:d>
                          <m:dPr>
                            <m:ctrlPr>
                              <w:rPr>
                                <w:rStyle w:val="hps"/>
                                <w:rFonts w:ascii="Cambria Math" w:eastAsiaTheme="minorEastAsia" w:hAnsi="Cambria Math" w:cs="Times New Roman"/>
                                <w:i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Style w:val="hps"/>
                                <w:rFonts w:ascii="Cambria Math" w:eastAsiaTheme="minorEastAsia" w:hAnsi="Cambria Math" w:cs="Times New Roman"/>
                                <w:szCs w:val="24"/>
                              </w:rPr>
                              <m:t>R-B</m:t>
                            </m:r>
                          </m:e>
                        </m:d>
                        <m:d>
                          <m:dPr>
                            <m:ctrlPr>
                              <w:rPr>
                                <w:rStyle w:val="hps"/>
                                <w:rFonts w:ascii="Cambria Math" w:eastAsiaTheme="minorEastAsia" w:hAnsi="Cambria Math" w:cs="Times New Roman"/>
                                <w:i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Style w:val="hps"/>
                                <w:rFonts w:ascii="Cambria Math" w:eastAsiaTheme="minorEastAsia" w:hAnsi="Cambria Math" w:cs="Times New Roman"/>
                                <w:szCs w:val="24"/>
                              </w:rPr>
                              <m:t>G-B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Style w:val="hps"/>
                        <w:rFonts w:ascii="Cambria Math" w:eastAsiaTheme="minorEastAsia" w:hAnsi="Cambria Math" w:cs="Times New Roman"/>
                        <w:szCs w:val="24"/>
                      </w:rPr>
                      <m:t>1/2</m:t>
                    </m:r>
                  </m:sup>
                </m:sSup>
              </m:den>
            </m:f>
          </m:e>
        </m:d>
      </m:oMath>
      <w:r w:rsidR="00AB2ED2">
        <w:rPr>
          <w:rStyle w:val="hps"/>
          <w:rFonts w:eastAsiaTheme="minorEastAsia" w:cs="Times New Roman" w:hint="eastAsia"/>
          <w:i/>
          <w:szCs w:val="24"/>
        </w:rPr>
        <w:t xml:space="preserve">    (2.1.1.10)</w:t>
      </w:r>
    </w:p>
    <w:p w:rsidR="00AE6115" w:rsidRDefault="00AE6115" w:rsidP="000A1E04">
      <w:pPr>
        <w:jc w:val="center"/>
        <w:rPr>
          <w:rStyle w:val="hps"/>
          <w:rFonts w:eastAsiaTheme="minorEastAsia" w:cs="Times New Roman"/>
          <w:szCs w:val="24"/>
        </w:rPr>
      </w:pPr>
    </w:p>
    <w:p w:rsidR="0089466F" w:rsidRDefault="0042755C" w:rsidP="008F354F">
      <w:pPr>
        <w:autoSpaceDE w:val="0"/>
        <w:autoSpaceDN w:val="0"/>
        <w:adjustRightInd w:val="0"/>
        <w:rPr>
          <w:rFonts w:eastAsia="宋体" w:cs="Times New Roman"/>
          <w:kern w:val="0"/>
          <w:szCs w:val="24"/>
        </w:rPr>
      </w:pPr>
      <w:r>
        <w:rPr>
          <w:rStyle w:val="hps"/>
          <w:rFonts w:eastAsiaTheme="minorEastAsia" w:cs="Times New Roman" w:hint="eastAsia"/>
          <w:szCs w:val="24"/>
        </w:rPr>
        <w:t>S</w:t>
      </w:r>
      <w:r w:rsidR="0089466F">
        <w:rPr>
          <w:rStyle w:val="hps"/>
          <w:rFonts w:eastAsiaTheme="minorEastAsia" w:cs="Times New Roman" w:hint="eastAsia"/>
          <w:szCs w:val="24"/>
        </w:rPr>
        <w:t xml:space="preserve">ome researchers </w:t>
      </w:r>
      <w:r w:rsidR="00941B78">
        <w:rPr>
          <w:rStyle w:val="hps"/>
          <w:rFonts w:eastAsiaTheme="minorEastAsia" w:cs="Times New Roman" w:hint="eastAsia"/>
          <w:szCs w:val="24"/>
        </w:rPr>
        <w:t xml:space="preserve">performed </w:t>
      </w:r>
      <w:r w:rsidR="0089466F">
        <w:rPr>
          <w:rStyle w:val="hps"/>
          <w:rFonts w:eastAsiaTheme="minorEastAsia" w:cs="Times New Roman" w:hint="eastAsia"/>
          <w:szCs w:val="24"/>
        </w:rPr>
        <w:t xml:space="preserve">the </w:t>
      </w:r>
      <w:r w:rsidR="0089466F">
        <w:rPr>
          <w:rStyle w:val="hps"/>
          <w:rFonts w:eastAsiaTheme="minorEastAsia" w:cs="Times New Roman"/>
          <w:szCs w:val="24"/>
        </w:rPr>
        <w:t>experiments</w:t>
      </w:r>
      <w:r w:rsidR="0089466F">
        <w:rPr>
          <w:rStyle w:val="hps"/>
          <w:rFonts w:eastAsiaTheme="minorEastAsia" w:cs="Times New Roman" w:hint="eastAsia"/>
          <w:szCs w:val="24"/>
        </w:rPr>
        <w:t xml:space="preserve"> based on this color space.</w:t>
      </w:r>
      <w:r w:rsidR="00941B78">
        <w:rPr>
          <w:rStyle w:val="hps"/>
          <w:rFonts w:eastAsiaTheme="minorEastAsia" w:cs="Times New Roman" w:hint="eastAsia"/>
          <w:szCs w:val="24"/>
        </w:rPr>
        <w:t xml:space="preserve"> </w:t>
      </w:r>
      <w:proofErr w:type="spellStart"/>
      <w:r w:rsidR="000A1E04" w:rsidRPr="000A1E04">
        <w:rPr>
          <w:rFonts w:eastAsia="宋体" w:cs="Times New Roman"/>
          <w:kern w:val="0"/>
          <w:szCs w:val="24"/>
        </w:rPr>
        <w:t>Kiran</w:t>
      </w:r>
      <w:proofErr w:type="spellEnd"/>
      <w:r w:rsidR="000A1E04" w:rsidRPr="000A1E04">
        <w:rPr>
          <w:rFonts w:eastAsia="宋体" w:cs="Times New Roman"/>
          <w:kern w:val="0"/>
          <w:szCs w:val="24"/>
        </w:rPr>
        <w:t xml:space="preserve"> C. G et al</w:t>
      </w:r>
      <w:r w:rsidR="009129C5">
        <w:rPr>
          <w:rFonts w:eastAsia="宋体" w:cs="Times New Roman" w:hint="eastAsia"/>
          <w:kern w:val="0"/>
          <w:szCs w:val="24"/>
        </w:rPr>
        <w:t>.</w:t>
      </w:r>
      <w:r w:rsidR="000A1E04" w:rsidRPr="000A1E04">
        <w:rPr>
          <w:rFonts w:eastAsia="宋体" w:cs="Times New Roman"/>
          <w:kern w:val="0"/>
          <w:szCs w:val="24"/>
        </w:rPr>
        <w:t xml:space="preserve"> </w:t>
      </w:r>
      <w:r w:rsidR="005D3C8B" w:rsidRPr="00393850">
        <w:rPr>
          <w:rStyle w:val="af5"/>
          <w:rFonts w:eastAsia="宋体" w:cs="Times New Roman"/>
          <w:kern w:val="0"/>
          <w:szCs w:val="24"/>
          <w:vertAlign w:val="baseline"/>
        </w:rPr>
        <w:t>[</w:t>
      </w:r>
      <w:bookmarkStart w:id="27" w:name="_Ref387682054"/>
      <w:r w:rsidR="005D3C8B" w:rsidRPr="00393850">
        <w:rPr>
          <w:rStyle w:val="af5"/>
          <w:rFonts w:eastAsia="宋体" w:cs="Times New Roman"/>
          <w:kern w:val="0"/>
          <w:szCs w:val="24"/>
          <w:vertAlign w:val="baseline"/>
        </w:rPr>
        <w:endnoteReference w:id="46"/>
      </w:r>
      <w:bookmarkEnd w:id="27"/>
      <w:r w:rsidR="005D3C8B" w:rsidRPr="00393850">
        <w:rPr>
          <w:rStyle w:val="af5"/>
          <w:rFonts w:eastAsia="宋体" w:cs="Times New Roman"/>
          <w:kern w:val="0"/>
          <w:szCs w:val="24"/>
          <w:vertAlign w:val="baseline"/>
        </w:rPr>
        <w:t>]</w:t>
      </w:r>
      <w:r w:rsidR="005D3C8B">
        <w:rPr>
          <w:rFonts w:eastAsia="宋体" w:hint="eastAsia"/>
        </w:rPr>
        <w:t xml:space="preserve"> </w:t>
      </w:r>
      <w:r w:rsidR="000A1E04" w:rsidRPr="000A1E04">
        <w:rPr>
          <w:rFonts w:eastAsia="宋体" w:cs="Times New Roman"/>
          <w:kern w:val="0"/>
          <w:szCs w:val="24"/>
        </w:rPr>
        <w:t>propose</w:t>
      </w:r>
      <w:r w:rsidR="00941B78">
        <w:rPr>
          <w:rFonts w:eastAsia="宋体" w:cs="Times New Roman" w:hint="eastAsia"/>
          <w:kern w:val="0"/>
          <w:szCs w:val="24"/>
        </w:rPr>
        <w:t>d</w:t>
      </w:r>
      <w:r w:rsidR="001A4034">
        <w:rPr>
          <w:rFonts w:eastAsia="宋体" w:cs="Times New Roman" w:hint="eastAsia"/>
          <w:kern w:val="0"/>
          <w:szCs w:val="24"/>
        </w:rPr>
        <w:t xml:space="preserve"> </w:t>
      </w:r>
      <w:r w:rsidR="000A1E04" w:rsidRPr="000A1E04">
        <w:rPr>
          <w:rFonts w:eastAsia="宋体" w:cs="Times New Roman"/>
          <w:kern w:val="0"/>
          <w:szCs w:val="24"/>
        </w:rPr>
        <w:t xml:space="preserve">a </w:t>
      </w:r>
      <w:r w:rsidR="00393850">
        <w:rPr>
          <w:rFonts w:eastAsia="宋体" w:cs="Times New Roman"/>
          <w:kern w:val="0"/>
          <w:szCs w:val="24"/>
        </w:rPr>
        <w:t>“</w:t>
      </w:r>
      <w:r w:rsidR="0089466F">
        <w:rPr>
          <w:rFonts w:eastAsia="宋体" w:cs="Times New Roman" w:hint="eastAsia"/>
          <w:kern w:val="0"/>
          <w:szCs w:val="24"/>
        </w:rPr>
        <w:t>L</w:t>
      </w:r>
      <w:r w:rsidR="000A1E04" w:rsidRPr="000A1E04">
        <w:rPr>
          <w:rFonts w:eastAsia="宋体" w:cs="Times New Roman"/>
          <w:kern w:val="0"/>
          <w:szCs w:val="24"/>
        </w:rPr>
        <w:t>ook</w:t>
      </w:r>
      <w:r w:rsidR="0089466F">
        <w:rPr>
          <w:rFonts w:eastAsia="宋体" w:cs="Times New Roman" w:hint="eastAsia"/>
          <w:kern w:val="0"/>
          <w:szCs w:val="24"/>
        </w:rPr>
        <w:t xml:space="preserve"> </w:t>
      </w:r>
      <w:proofErr w:type="gramStart"/>
      <w:r w:rsidR="0089466F">
        <w:rPr>
          <w:rFonts w:eastAsia="宋体" w:cs="Times New Roman" w:hint="eastAsia"/>
          <w:kern w:val="0"/>
          <w:szCs w:val="24"/>
        </w:rPr>
        <w:t>U</w:t>
      </w:r>
      <w:r w:rsidR="000A1E04" w:rsidRPr="000A1E04">
        <w:rPr>
          <w:rFonts w:eastAsia="宋体" w:cs="Times New Roman"/>
          <w:kern w:val="0"/>
          <w:szCs w:val="24"/>
        </w:rPr>
        <w:t>p</w:t>
      </w:r>
      <w:proofErr w:type="gramEnd"/>
      <w:r w:rsidR="000A1E04" w:rsidRPr="000A1E04">
        <w:rPr>
          <w:rFonts w:eastAsia="宋体" w:cs="Times New Roman"/>
          <w:kern w:val="0"/>
          <w:szCs w:val="24"/>
        </w:rPr>
        <w:t xml:space="preserve"> </w:t>
      </w:r>
      <w:r w:rsidR="0089466F">
        <w:rPr>
          <w:rFonts w:eastAsia="宋体" w:cs="Times New Roman" w:hint="eastAsia"/>
          <w:kern w:val="0"/>
          <w:szCs w:val="24"/>
        </w:rPr>
        <w:t>T</w:t>
      </w:r>
      <w:r w:rsidR="000A1E04" w:rsidRPr="000A1E04">
        <w:rPr>
          <w:rFonts w:eastAsia="宋体" w:cs="Times New Roman"/>
          <w:kern w:val="0"/>
          <w:szCs w:val="24"/>
        </w:rPr>
        <w:t>able</w:t>
      </w:r>
      <w:r w:rsidR="0089466F">
        <w:rPr>
          <w:rFonts w:eastAsia="宋体" w:cs="Times New Roman" w:hint="eastAsia"/>
          <w:kern w:val="0"/>
          <w:szCs w:val="24"/>
        </w:rPr>
        <w:t>s</w:t>
      </w:r>
      <w:r w:rsidR="00393850">
        <w:rPr>
          <w:rFonts w:eastAsia="宋体" w:cs="Times New Roman"/>
          <w:kern w:val="0"/>
          <w:szCs w:val="24"/>
        </w:rPr>
        <w:t>”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="0089466F">
        <w:rPr>
          <w:rFonts w:eastAsia="宋体" w:cs="Times New Roman" w:hint="eastAsia"/>
          <w:kern w:val="0"/>
          <w:szCs w:val="24"/>
        </w:rPr>
        <w:t>(LUTs)</w:t>
      </w:r>
      <w:r w:rsidR="000A1E04" w:rsidRPr="000A1E04">
        <w:rPr>
          <w:rFonts w:eastAsia="宋体" w:cs="Times New Roman"/>
          <w:kern w:val="0"/>
          <w:szCs w:val="24"/>
        </w:rPr>
        <w:t xml:space="preserve"> based on color enhancement</w:t>
      </w:r>
      <w:r w:rsidR="0089466F">
        <w:rPr>
          <w:rFonts w:eastAsia="宋体" w:cs="Times New Roman" w:hint="eastAsia"/>
          <w:kern w:val="0"/>
          <w:szCs w:val="24"/>
        </w:rPr>
        <w:t xml:space="preserve"> for traffic </w:t>
      </w:r>
      <w:r w:rsidR="0089466F">
        <w:rPr>
          <w:rFonts w:eastAsia="宋体" w:cs="Times New Roman" w:hint="eastAsia"/>
          <w:kern w:val="0"/>
          <w:szCs w:val="24"/>
        </w:rPr>
        <w:lastRenderedPageBreak/>
        <w:t>sign</w:t>
      </w:r>
      <w:r w:rsidR="00941B78">
        <w:rPr>
          <w:rFonts w:eastAsia="宋体" w:cs="Times New Roman" w:hint="eastAsia"/>
          <w:kern w:val="0"/>
          <w:szCs w:val="24"/>
        </w:rPr>
        <w:t xml:space="preserve"> </w:t>
      </w:r>
      <w:r w:rsidR="0089466F">
        <w:rPr>
          <w:rFonts w:eastAsia="宋体" w:cs="Times New Roman" w:hint="eastAsia"/>
          <w:kern w:val="0"/>
          <w:szCs w:val="24"/>
        </w:rPr>
        <w:t>segmentation algorithms</w:t>
      </w:r>
      <w:r>
        <w:rPr>
          <w:rFonts w:eastAsia="宋体" w:cs="Times New Roman" w:hint="eastAsia"/>
          <w:kern w:val="0"/>
          <w:szCs w:val="24"/>
        </w:rPr>
        <w:t>.</w:t>
      </w:r>
      <w:r w:rsidR="0089466F"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First</w:t>
      </w:r>
      <w:r w:rsidR="005D3C8B">
        <w:rPr>
          <w:rFonts w:eastAsia="宋体" w:cs="Times New Roman" w:hint="eastAsia"/>
          <w:kern w:val="0"/>
          <w:szCs w:val="24"/>
        </w:rPr>
        <w:t>,</w:t>
      </w:r>
      <w:r w:rsidR="0089466F">
        <w:rPr>
          <w:rFonts w:eastAsia="宋体" w:cs="Times New Roman" w:hint="eastAsia"/>
          <w:kern w:val="0"/>
          <w:szCs w:val="24"/>
        </w:rPr>
        <w:t xml:space="preserve"> </w:t>
      </w:r>
      <w:r w:rsidR="00941B78">
        <w:rPr>
          <w:rFonts w:eastAsia="宋体" w:cs="Times New Roman" w:hint="eastAsia"/>
          <w:kern w:val="0"/>
          <w:szCs w:val="24"/>
        </w:rPr>
        <w:t xml:space="preserve">images are converted </w:t>
      </w:r>
      <w:r w:rsidR="005D3C8B">
        <w:rPr>
          <w:rFonts w:eastAsia="宋体" w:cs="Times New Roman" w:hint="eastAsia"/>
          <w:kern w:val="0"/>
          <w:szCs w:val="24"/>
        </w:rPr>
        <w:t xml:space="preserve">from RGB space </w:t>
      </w:r>
      <w:r w:rsidR="0089466F">
        <w:rPr>
          <w:rFonts w:eastAsia="宋体" w:cs="Times New Roman" w:hint="eastAsia"/>
          <w:kern w:val="0"/>
          <w:szCs w:val="24"/>
        </w:rPr>
        <w:t xml:space="preserve">to </w:t>
      </w:r>
      <w:r w:rsidR="0089466F">
        <w:rPr>
          <w:rFonts w:eastAsia="宋体" w:cs="Times New Roman"/>
          <w:kern w:val="0"/>
          <w:szCs w:val="24"/>
        </w:rPr>
        <w:t>H</w:t>
      </w:r>
      <w:r w:rsidR="0089466F">
        <w:rPr>
          <w:rFonts w:eastAsia="宋体" w:cs="Times New Roman" w:hint="eastAsia"/>
          <w:kern w:val="0"/>
          <w:szCs w:val="24"/>
        </w:rPr>
        <w:t>SI space</w:t>
      </w:r>
      <w:r w:rsidR="00941B78">
        <w:rPr>
          <w:rFonts w:eastAsia="宋体" w:cs="Times New Roman" w:hint="eastAsia"/>
          <w:kern w:val="0"/>
          <w:szCs w:val="24"/>
        </w:rPr>
        <w:t>;</w:t>
      </w:r>
      <w:r w:rsidR="0089466F">
        <w:rPr>
          <w:rFonts w:eastAsia="宋体" w:cs="Times New Roman" w:hint="eastAsia"/>
          <w:kern w:val="0"/>
          <w:szCs w:val="24"/>
        </w:rPr>
        <w:t xml:space="preserve"> and</w:t>
      </w:r>
      <w:r w:rsidR="00941B78">
        <w:rPr>
          <w:rFonts w:eastAsia="宋体" w:cs="Times New Roman" w:hint="eastAsia"/>
          <w:kern w:val="0"/>
          <w:szCs w:val="24"/>
        </w:rPr>
        <w:t>,</w:t>
      </w:r>
      <w:r w:rsidR="0089466F">
        <w:rPr>
          <w:rFonts w:eastAsia="宋体" w:cs="Times New Roman" w:hint="eastAsia"/>
          <w:kern w:val="0"/>
          <w:szCs w:val="24"/>
        </w:rPr>
        <w:t xml:space="preserve"> LUTs </w:t>
      </w:r>
      <w:r w:rsidR="00941B78">
        <w:rPr>
          <w:rFonts w:eastAsia="宋体" w:cs="Times New Roman" w:hint="eastAsia"/>
          <w:kern w:val="0"/>
          <w:szCs w:val="24"/>
        </w:rPr>
        <w:t xml:space="preserve">are then used </w:t>
      </w:r>
      <w:r w:rsidR="005D3C8B">
        <w:rPr>
          <w:rFonts w:eastAsia="宋体" w:cs="Times New Roman" w:hint="eastAsia"/>
          <w:kern w:val="0"/>
          <w:szCs w:val="24"/>
        </w:rPr>
        <w:t xml:space="preserve">to enhance the luminance and saturation </w:t>
      </w:r>
      <w:r w:rsidR="002267C8">
        <w:rPr>
          <w:rFonts w:eastAsia="宋体" w:cs="Times New Roman" w:hint="eastAsia"/>
          <w:kern w:val="0"/>
          <w:szCs w:val="24"/>
        </w:rPr>
        <w:t xml:space="preserve">values </w:t>
      </w:r>
      <w:r w:rsidR="005D3C8B">
        <w:rPr>
          <w:rFonts w:eastAsia="宋体" w:cs="Times New Roman" w:hint="eastAsia"/>
          <w:kern w:val="0"/>
          <w:szCs w:val="24"/>
        </w:rPr>
        <w:t xml:space="preserve">of </w:t>
      </w:r>
      <w:r w:rsidR="0089466F">
        <w:rPr>
          <w:rFonts w:eastAsia="宋体" w:cs="Times New Roman" w:hint="eastAsia"/>
          <w:kern w:val="0"/>
          <w:szCs w:val="24"/>
        </w:rPr>
        <w:t>red, yellow and blue</w:t>
      </w:r>
      <w:r w:rsidR="00941B78">
        <w:rPr>
          <w:rFonts w:eastAsia="宋体" w:cs="Times New Roman" w:hint="eastAsia"/>
          <w:kern w:val="0"/>
          <w:szCs w:val="24"/>
        </w:rPr>
        <w:t>; these values</w:t>
      </w:r>
      <w:r w:rsidR="0089466F">
        <w:rPr>
          <w:rFonts w:eastAsia="宋体" w:cs="Times New Roman" w:hint="eastAsia"/>
          <w:kern w:val="0"/>
          <w:szCs w:val="24"/>
        </w:rPr>
        <w:t xml:space="preserve"> </w:t>
      </w:r>
      <w:r w:rsidR="002267C8">
        <w:rPr>
          <w:rFonts w:eastAsia="宋体" w:cs="Times New Roman" w:hint="eastAsia"/>
          <w:kern w:val="0"/>
          <w:szCs w:val="24"/>
        </w:rPr>
        <w:t xml:space="preserve">probably </w:t>
      </w:r>
      <w:r w:rsidR="00941B78">
        <w:rPr>
          <w:rFonts w:eastAsia="宋体" w:cs="Times New Roman" w:hint="eastAsia"/>
          <w:kern w:val="0"/>
          <w:szCs w:val="24"/>
        </w:rPr>
        <w:t>assist in the locati</w:t>
      </w:r>
      <w:r w:rsidR="004A2858">
        <w:rPr>
          <w:rFonts w:eastAsia="宋体" w:cs="Times New Roman" w:hint="eastAsia"/>
          <w:kern w:val="0"/>
          <w:szCs w:val="24"/>
        </w:rPr>
        <w:t>on</w:t>
      </w:r>
      <w:r w:rsidR="00941B78">
        <w:rPr>
          <w:rFonts w:eastAsia="宋体" w:cs="Times New Roman" w:hint="eastAsia"/>
          <w:kern w:val="0"/>
          <w:szCs w:val="24"/>
        </w:rPr>
        <w:t xml:space="preserve"> of</w:t>
      </w:r>
      <w:r w:rsidR="00DE3596">
        <w:rPr>
          <w:rFonts w:eastAsia="宋体" w:cs="Times New Roman" w:hint="eastAsia"/>
          <w:kern w:val="0"/>
          <w:szCs w:val="24"/>
        </w:rPr>
        <w:t xml:space="preserve"> </w:t>
      </w:r>
      <w:r w:rsidR="0089466F">
        <w:rPr>
          <w:rFonts w:eastAsia="宋体" w:cs="Times New Roman" w:hint="eastAsia"/>
          <w:kern w:val="0"/>
          <w:szCs w:val="24"/>
        </w:rPr>
        <w:t>traffic signs</w:t>
      </w:r>
      <w:r w:rsidR="0089466F" w:rsidRPr="00393850">
        <w:rPr>
          <w:rFonts w:eastAsia="宋体" w:cs="Times New Roman" w:hint="eastAsia"/>
          <w:kern w:val="0"/>
          <w:szCs w:val="24"/>
        </w:rPr>
        <w:t>.</w:t>
      </w:r>
      <w:r w:rsidR="000A1E04" w:rsidRPr="000A1E04">
        <w:rPr>
          <w:rFonts w:eastAsia="宋体" w:cs="Times New Roman"/>
          <w:kern w:val="0"/>
          <w:szCs w:val="24"/>
        </w:rPr>
        <w:t xml:space="preserve"> </w:t>
      </w:r>
    </w:p>
    <w:p w:rsidR="000A1E04" w:rsidRPr="00FA61A4" w:rsidRDefault="000A1E04" w:rsidP="008F354F">
      <w:pPr>
        <w:autoSpaceDE w:val="0"/>
        <w:autoSpaceDN w:val="0"/>
        <w:adjustRightInd w:val="0"/>
        <w:rPr>
          <w:rStyle w:val="hps"/>
          <w:rFonts w:eastAsia="宋体" w:cs="Times New Roman"/>
          <w:kern w:val="0"/>
          <w:szCs w:val="24"/>
        </w:rPr>
      </w:pPr>
    </w:p>
    <w:p w:rsidR="0089466F" w:rsidRDefault="0089466F" w:rsidP="008F354F">
      <w:pPr>
        <w:rPr>
          <w:rFonts w:eastAsiaTheme="minorEastAsia"/>
        </w:rPr>
      </w:pPr>
      <w:r>
        <w:rPr>
          <w:rStyle w:val="hps"/>
        </w:rPr>
        <w:t>S.</w:t>
      </w:r>
      <w:r>
        <w:t xml:space="preserve"> </w:t>
      </w:r>
      <w:proofErr w:type="spellStart"/>
      <w:r>
        <w:rPr>
          <w:rStyle w:val="hps"/>
        </w:rPr>
        <w:t>Lafuente</w:t>
      </w:r>
      <w:proofErr w:type="spellEnd"/>
      <w:r>
        <w:rPr>
          <w:rStyle w:val="hps"/>
        </w:rPr>
        <w:t>-Arroyo</w:t>
      </w:r>
      <w:r w:rsidR="002267C8">
        <w:rPr>
          <w:rStyle w:val="hps"/>
          <w:rFonts w:eastAsiaTheme="minorEastAsia" w:hint="eastAsia"/>
        </w:rPr>
        <w:t xml:space="preserve"> et al</w:t>
      </w:r>
      <w:r w:rsidR="009129C5">
        <w:rPr>
          <w:rStyle w:val="hps"/>
          <w:rFonts w:eastAsiaTheme="minorEastAsia" w:hint="eastAsia"/>
        </w:rPr>
        <w:t>.</w:t>
      </w:r>
      <w:r w:rsidR="002267C8">
        <w:rPr>
          <w:rStyle w:val="hps"/>
          <w:rFonts w:eastAsiaTheme="minorEastAsia" w:hint="eastAsia"/>
        </w:rPr>
        <w:t xml:space="preserve"> </w:t>
      </w:r>
      <w:r w:rsidR="005D3FEB" w:rsidRPr="005D3FEB">
        <w:rPr>
          <w:rStyle w:val="hps"/>
          <w:rFonts w:eastAsiaTheme="minorEastAsia" w:hint="eastAsia"/>
        </w:rPr>
        <w:t>[</w:t>
      </w:r>
      <w:r w:rsidR="00BC45CC" w:rsidRPr="005D3FEB">
        <w:rPr>
          <w:rStyle w:val="af5"/>
          <w:rFonts w:eastAsiaTheme="minorEastAsia"/>
          <w:vertAlign w:val="baseline"/>
        </w:rPr>
        <w:endnoteReference w:id="47"/>
      </w:r>
      <w:r w:rsidR="005D3FEB" w:rsidRPr="005D3FEB">
        <w:rPr>
          <w:rStyle w:val="hps"/>
          <w:rFonts w:eastAsiaTheme="minorEastAsia" w:hint="eastAsia"/>
        </w:rPr>
        <w:t>]</w:t>
      </w:r>
      <w:r w:rsidR="002267C8">
        <w:rPr>
          <w:rFonts w:eastAsiaTheme="minorEastAsia" w:hint="eastAsia"/>
        </w:rPr>
        <w:t xml:space="preserve"> </w:t>
      </w:r>
      <w:r>
        <w:rPr>
          <w:rStyle w:val="hps"/>
        </w:rPr>
        <w:t xml:space="preserve">present </w:t>
      </w:r>
      <w:r w:rsidR="00990F0F">
        <w:rPr>
          <w:rStyle w:val="hps"/>
          <w:rFonts w:eastAsiaTheme="minorEastAsia"/>
        </w:rPr>
        <w:t>an</w:t>
      </w:r>
      <w:r w:rsidR="00703BFF">
        <w:rPr>
          <w:rStyle w:val="hps"/>
          <w:rFonts w:eastAsiaTheme="minorEastAsia" w:hint="eastAsia"/>
        </w:rPr>
        <w:t xml:space="preserve"> </w:t>
      </w:r>
      <w:r w:rsidR="00521C15">
        <w:rPr>
          <w:rStyle w:val="hps"/>
          <w:rFonts w:eastAsiaTheme="minorEastAsia"/>
        </w:rPr>
        <w:t>H</w:t>
      </w:r>
      <w:r w:rsidR="00521C15">
        <w:rPr>
          <w:rStyle w:val="hps"/>
          <w:rFonts w:eastAsiaTheme="minorEastAsia" w:hint="eastAsia"/>
        </w:rPr>
        <w:t xml:space="preserve">S </w:t>
      </w:r>
      <w:r w:rsidR="007F08D8">
        <w:rPr>
          <w:rStyle w:val="hps"/>
          <w:rFonts w:eastAsiaTheme="minorEastAsia" w:hint="eastAsia"/>
        </w:rPr>
        <w:t>(Hue, S</w:t>
      </w:r>
      <w:r w:rsidR="007F08D8">
        <w:t>aturation</w:t>
      </w:r>
      <w:r w:rsidR="007F08D8">
        <w:rPr>
          <w:rFonts w:eastAsiaTheme="minorEastAsia" w:hint="eastAsia"/>
        </w:rPr>
        <w:t>)</w:t>
      </w:r>
      <w:r w:rsidR="007F08D8">
        <w:rPr>
          <w:rStyle w:val="hps"/>
          <w:rFonts w:eastAsiaTheme="minorEastAsia" w:hint="eastAsia"/>
        </w:rPr>
        <w:t xml:space="preserve"> </w:t>
      </w:r>
      <w:r w:rsidR="00703BFF">
        <w:rPr>
          <w:rStyle w:val="hps"/>
          <w:rFonts w:eastAsiaTheme="minorEastAsia"/>
        </w:rPr>
        <w:t>threshold</w:t>
      </w:r>
      <w:r w:rsidR="00703BFF">
        <w:rPr>
          <w:rStyle w:val="hps"/>
          <w:rFonts w:eastAsiaTheme="minorEastAsia" w:hint="eastAsia"/>
        </w:rPr>
        <w:t xml:space="preserve"> segmentation algorithm </w:t>
      </w:r>
      <w:r>
        <w:rPr>
          <w:rStyle w:val="hps"/>
        </w:rPr>
        <w:t>based on</w:t>
      </w:r>
      <w:r>
        <w:t xml:space="preserve"> </w:t>
      </w:r>
      <w:r>
        <w:rPr>
          <w:rStyle w:val="hps"/>
        </w:rPr>
        <w:t>HSI space</w:t>
      </w:r>
      <w:r w:rsidR="00703BFF">
        <w:rPr>
          <w:rFonts w:eastAsiaTheme="minorEastAsia" w:hint="eastAsia"/>
        </w:rPr>
        <w:t>. The algorithm</w:t>
      </w:r>
      <w:r w:rsidR="00703BFF">
        <w:rPr>
          <w:rStyle w:val="hps"/>
          <w:rFonts w:eastAsiaTheme="minorEastAsia" w:hint="eastAsia"/>
        </w:rPr>
        <w:t xml:space="preserve"> </w:t>
      </w:r>
      <w:r w:rsidR="00521C15">
        <w:rPr>
          <w:rStyle w:val="hps"/>
          <w:rFonts w:eastAsiaTheme="minorEastAsia" w:hint="eastAsia"/>
        </w:rPr>
        <w:t xml:space="preserve">is </w:t>
      </w:r>
      <w:r>
        <w:rPr>
          <w:rStyle w:val="hps"/>
        </w:rPr>
        <w:t>expressed as follows</w:t>
      </w:r>
      <w:r>
        <w:t>:</w:t>
      </w:r>
    </w:p>
    <w:p w:rsidR="00393850" w:rsidRPr="00B91A51" w:rsidRDefault="00B91A51" w:rsidP="00AB2ED2">
      <w:pPr>
        <w:jc w:val="center"/>
        <w:rPr>
          <w:rFonts w:eastAsiaTheme="minorEastAsia"/>
          <w:i/>
        </w:rPr>
      </w:pP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990F0F" w:rsidRPr="00B91A51">
        <w:rPr>
          <w:rFonts w:eastAsiaTheme="minorEastAsia" w:hint="eastAsia"/>
          <w:i/>
        </w:rPr>
        <w:t xml:space="preserve">      </w:t>
      </w:r>
      <m:oMath>
        <m:r>
          <w:rPr>
            <w:rFonts w:ascii="Cambria Math" w:eastAsiaTheme="minorEastAsia" w:hAnsi="Cambria Math"/>
          </w:rPr>
          <m:t xml:space="preserve">      if 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≤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x,y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≤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x,y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≥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sub>
                </m:sSub>
              </m:e>
            </m:eqArr>
          </m:e>
        </m:d>
      </m:oMath>
    </w:p>
    <w:p w:rsidR="00703BFF" w:rsidRPr="00B91A51" w:rsidRDefault="00AB2ED2" w:rsidP="00AB2ED2">
      <w:pPr>
        <w:jc w:val="center"/>
        <w:rPr>
          <w:rFonts w:eastAsiaTheme="minorEastAsia"/>
          <w:i/>
        </w:rPr>
      </w:pPr>
      <w:r>
        <w:rPr>
          <w:rFonts w:eastAsiaTheme="minorEastAsia" w:hint="eastAsia"/>
          <w:i/>
        </w:rPr>
        <w:t xml:space="preserve">            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 w:hint="eastAsia"/>
          <w:i/>
        </w:rPr>
        <w:t xml:space="preserve">  </w:t>
      </w:r>
      <w:r w:rsidR="002F1F26" w:rsidRPr="00B91A51">
        <w:rPr>
          <w:rFonts w:eastAsiaTheme="minorEastAsia" w:hint="eastAsia"/>
          <w:i/>
        </w:rPr>
        <w:t xml:space="preserve"> </w:t>
      </w:r>
      <w:r>
        <w:rPr>
          <w:rFonts w:eastAsiaTheme="minorEastAsia" w:hint="eastAsia"/>
          <w:i/>
        </w:rPr>
        <w:t xml:space="preserve">             </w:t>
      </w:r>
      <w:r w:rsidR="002F1F26" w:rsidRPr="00B91A51">
        <w:rPr>
          <w:rFonts w:eastAsiaTheme="minorEastAsia"/>
          <w:i/>
        </w:rPr>
        <w:t>Otherwise</w:t>
      </w:r>
      <w:r>
        <w:rPr>
          <w:rFonts w:eastAsiaTheme="minorEastAsia" w:hint="eastAsia"/>
          <w:i/>
        </w:rPr>
        <w:t xml:space="preserve">          (2.2.1.11)</w:t>
      </w:r>
    </w:p>
    <w:p w:rsidR="002F1F26" w:rsidRPr="00703BFF" w:rsidRDefault="002F1F26" w:rsidP="000A1E04">
      <w:pPr>
        <w:jc w:val="left"/>
        <w:rPr>
          <w:rFonts w:eastAsiaTheme="minorEastAsia"/>
        </w:rPr>
      </w:pPr>
    </w:p>
    <w:p w:rsidR="000A1E04" w:rsidRPr="00F375FB" w:rsidRDefault="002F1F26" w:rsidP="008F354F">
      <w:pPr>
        <w:rPr>
          <w:rStyle w:val="hps"/>
          <w:rFonts w:eastAsiaTheme="minorEastAsia"/>
          <w:szCs w:val="24"/>
        </w:rPr>
      </w:pPr>
      <w:r w:rsidRPr="00F375FB">
        <w:rPr>
          <w:rStyle w:val="hps"/>
          <w:szCs w:val="24"/>
        </w:rPr>
        <w:t>Where</w:t>
      </w:r>
      <w:r w:rsidR="00521C15">
        <w:rPr>
          <w:rStyle w:val="hps"/>
          <w:rFonts w:eastAsiaTheme="minorEastAsia" w:hint="eastAsia"/>
          <w:szCs w:val="24"/>
        </w:rPr>
        <w:t xml:space="preserve">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</m:oMath>
      <w:r w:rsidR="0042755C">
        <w:rPr>
          <w:rStyle w:val="hps"/>
          <w:rFonts w:eastAsiaTheme="minorEastAsia" w:hint="eastAsia"/>
          <w:szCs w:val="24"/>
        </w:rPr>
        <w:t xml:space="preserve"> is the value </w:t>
      </w:r>
      <w:r w:rsidR="00521C15">
        <w:rPr>
          <w:rStyle w:val="hps"/>
          <w:rFonts w:eastAsiaTheme="minorEastAsia" w:hint="eastAsia"/>
          <w:szCs w:val="24"/>
        </w:rPr>
        <w:t xml:space="preserve">for the </w:t>
      </w:r>
      <w:r w:rsidR="0042755C">
        <w:rPr>
          <w:rStyle w:val="hps"/>
          <w:rFonts w:eastAsiaTheme="minorEastAsia" w:hint="eastAsia"/>
          <w:szCs w:val="24"/>
        </w:rPr>
        <w:t>pixel</w:t>
      </w:r>
      <w:r w:rsidR="00521C15">
        <w:rPr>
          <w:rStyle w:val="hps"/>
          <w:rFonts w:eastAsiaTheme="minorEastAsia" w:hint="eastAsia"/>
          <w:szCs w:val="24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,</m:t>
        </m:r>
      </m:oMath>
      <w:r w:rsidRPr="00F375FB">
        <w:rPr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H</m:t>
            </m:r>
          </m:e>
          <m:sub>
            <m:r>
              <w:rPr>
                <w:rFonts w:ascii="Cambria Math" w:hAnsi="Cambria Math"/>
                <w:szCs w:val="24"/>
              </w:rPr>
              <m:t>a</m:t>
            </m:r>
          </m:sub>
        </m:sSub>
      </m:oMath>
      <w:r w:rsidRPr="00F375FB">
        <w:rPr>
          <w:rFonts w:eastAsiaTheme="minorEastAsia" w:hint="eastAsia"/>
          <w:szCs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H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b</m:t>
            </m:r>
          </m:sub>
        </m:sSub>
        <m:r>
          <w:rPr>
            <w:rFonts w:ascii="Cambria Math" w:eastAsiaTheme="minorEastAsia" w:hAnsi="Cambria Math"/>
            <w:szCs w:val="24"/>
          </w:rPr>
          <m:t xml:space="preserve"> </m:t>
        </m:r>
      </m:oMath>
      <w:r w:rsidRPr="00F375FB">
        <w:rPr>
          <w:rStyle w:val="hps"/>
          <w:szCs w:val="24"/>
        </w:rPr>
        <w:t xml:space="preserve">denote </w:t>
      </w:r>
      <w:r w:rsidRPr="00F375FB">
        <w:rPr>
          <w:rStyle w:val="hps"/>
          <w:rFonts w:eastAsiaTheme="minorEastAsia" w:hint="eastAsia"/>
          <w:szCs w:val="24"/>
        </w:rPr>
        <w:t>the</w:t>
      </w:r>
      <w:r w:rsidRPr="00F375FB">
        <w:rPr>
          <w:rStyle w:val="hps"/>
          <w:szCs w:val="24"/>
        </w:rPr>
        <w:t xml:space="preserve"> set</w:t>
      </w:r>
      <w:r w:rsidRPr="00F375FB">
        <w:rPr>
          <w:rStyle w:val="hps"/>
          <w:rFonts w:eastAsiaTheme="minorEastAsia"/>
          <w:szCs w:val="24"/>
        </w:rPr>
        <w:t>ting</w:t>
      </w:r>
      <w:r w:rsidR="00521C15">
        <w:rPr>
          <w:rStyle w:val="hps"/>
          <w:rFonts w:eastAsiaTheme="minorEastAsia" w:hint="eastAsia"/>
          <w:szCs w:val="24"/>
        </w:rPr>
        <w:t>s</w:t>
      </w:r>
      <w:r w:rsidRPr="00F375FB">
        <w:rPr>
          <w:szCs w:val="24"/>
        </w:rPr>
        <w:t xml:space="preserve"> </w:t>
      </w:r>
      <w:r w:rsidR="00521C15">
        <w:rPr>
          <w:rFonts w:eastAsiaTheme="minorEastAsia" w:hint="eastAsia"/>
          <w:szCs w:val="24"/>
        </w:rPr>
        <w:t xml:space="preserve">for the </w:t>
      </w:r>
      <w:r w:rsidRPr="00F375FB">
        <w:rPr>
          <w:rStyle w:val="hps"/>
          <w:szCs w:val="24"/>
        </w:rPr>
        <w:t>minimum and maximum</w:t>
      </w:r>
      <w:r w:rsidR="00521C15">
        <w:rPr>
          <w:rStyle w:val="hps"/>
          <w:rFonts w:eastAsiaTheme="minorEastAsia" w:hint="eastAsia"/>
          <w:szCs w:val="24"/>
        </w:rPr>
        <w:t xml:space="preserve"> </w:t>
      </w:r>
      <w:r w:rsidRPr="00F375FB">
        <w:rPr>
          <w:rStyle w:val="hps"/>
          <w:rFonts w:eastAsiaTheme="minorEastAsia" w:hint="eastAsia"/>
          <w:szCs w:val="24"/>
        </w:rPr>
        <w:t xml:space="preserve">component </w:t>
      </w:r>
      <w:r w:rsidR="0042755C">
        <w:rPr>
          <w:rStyle w:val="hps"/>
          <w:rFonts w:eastAsiaTheme="minorEastAsia" w:hint="eastAsia"/>
          <w:szCs w:val="24"/>
        </w:rPr>
        <w:t xml:space="preserve">values of </w:t>
      </w:r>
      <w:r w:rsidRPr="00F375FB">
        <w:rPr>
          <w:rStyle w:val="hps"/>
          <w:rFonts w:eastAsiaTheme="minorEastAsia" w:hint="eastAsia"/>
          <w:szCs w:val="24"/>
        </w:rPr>
        <w:t>H</w:t>
      </w:r>
      <w:r w:rsidR="00521C15">
        <w:rPr>
          <w:rFonts w:eastAsiaTheme="minorEastAsia" w:hint="eastAsia"/>
          <w:szCs w:val="24"/>
        </w:rPr>
        <w:t xml:space="preserve">; and,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s</m:t>
            </m:r>
          </m:sub>
        </m:sSub>
        <m:r>
          <w:rPr>
            <w:rFonts w:ascii="Cambria Math" w:eastAsiaTheme="minorEastAsia" w:hAnsi="Cambria Math"/>
            <w:szCs w:val="24"/>
          </w:rPr>
          <m:t>(x,y)</m:t>
        </m:r>
      </m:oMath>
      <w:r w:rsidR="0042755C">
        <w:rPr>
          <w:rStyle w:val="hps"/>
          <w:rFonts w:eastAsiaTheme="minorEastAsia" w:hint="eastAsia"/>
          <w:szCs w:val="24"/>
        </w:rPr>
        <w:t xml:space="preserve"> </w:t>
      </w:r>
      <w:r w:rsidR="00AE6115" w:rsidRPr="00F375FB">
        <w:rPr>
          <w:rFonts w:eastAsiaTheme="minorEastAsia"/>
          <w:szCs w:val="24"/>
        </w:rPr>
        <w:t>denotes</w:t>
      </w:r>
      <w:r w:rsidRPr="00F375FB">
        <w:rPr>
          <w:rFonts w:eastAsiaTheme="minorEastAsia" w:hint="eastAsia"/>
          <w:szCs w:val="24"/>
        </w:rPr>
        <w:t xml:space="preserve"> the pixel </w:t>
      </w:r>
      <w:r w:rsidRPr="00F375FB">
        <w:rPr>
          <w:rFonts w:eastAsiaTheme="minorEastAsia"/>
          <w:szCs w:val="24"/>
        </w:rPr>
        <w:t>coordinate</w:t>
      </w:r>
      <w:r w:rsidRPr="00F375FB">
        <w:rPr>
          <w:rFonts w:eastAsiaTheme="minorEastAsia" w:hint="eastAsia"/>
          <w:szCs w:val="24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a</m:t>
            </m:r>
          </m:sub>
        </m:sSub>
      </m:oMath>
      <w:r w:rsidRPr="00F375FB">
        <w:rPr>
          <w:rFonts w:eastAsiaTheme="minorEastAsia" w:hint="eastAsia"/>
          <w:szCs w:val="24"/>
        </w:rPr>
        <w:t xml:space="preserve"> denote</w:t>
      </w:r>
      <w:r w:rsidR="00521C15">
        <w:rPr>
          <w:rFonts w:eastAsiaTheme="minorEastAsia" w:hint="eastAsia"/>
          <w:szCs w:val="24"/>
        </w:rPr>
        <w:t>s</w:t>
      </w:r>
      <w:r w:rsidRPr="00F375FB">
        <w:rPr>
          <w:rFonts w:eastAsiaTheme="minorEastAsia" w:hint="eastAsia"/>
          <w:szCs w:val="24"/>
        </w:rPr>
        <w:t xml:space="preserve"> the minimum value of component S</w:t>
      </w:r>
      <w:r w:rsidR="00521C15">
        <w:rPr>
          <w:rFonts w:eastAsiaTheme="minorEastAsia" w:hint="eastAsia"/>
          <w:szCs w:val="24"/>
        </w:rPr>
        <w:t xml:space="preserve"> </w:t>
      </w:r>
      <w:r w:rsidR="0042755C">
        <w:rPr>
          <w:rFonts w:eastAsiaTheme="minorEastAsia" w:hint="eastAsia"/>
          <w:szCs w:val="24"/>
        </w:rPr>
        <w:t>a</w:t>
      </w:r>
      <w:r w:rsidRPr="00F375FB">
        <w:rPr>
          <w:rFonts w:eastAsiaTheme="minorEastAsia" w:hint="eastAsia"/>
          <w:szCs w:val="24"/>
        </w:rPr>
        <w:t xml:space="preserve">nd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k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,k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2</m:t>
            </m:r>
          </m:sub>
        </m:sSub>
      </m:oMath>
      <w:r w:rsidRPr="00F375FB">
        <w:rPr>
          <w:rFonts w:eastAsiaTheme="minorEastAsia" w:hint="eastAsia"/>
          <w:szCs w:val="24"/>
        </w:rPr>
        <w:t xml:space="preserve"> are the </w:t>
      </w:r>
      <w:r w:rsidRPr="00F375FB">
        <w:rPr>
          <w:rFonts w:eastAsiaTheme="minorEastAsia"/>
          <w:szCs w:val="24"/>
        </w:rPr>
        <w:t>thresholds</w:t>
      </w:r>
      <w:r w:rsidR="00521C15">
        <w:rPr>
          <w:rFonts w:eastAsiaTheme="minorEastAsia" w:hint="eastAsia"/>
          <w:szCs w:val="24"/>
        </w:rPr>
        <w:t>:</w:t>
      </w:r>
      <w:r w:rsidRPr="00F375FB">
        <w:rPr>
          <w:rFonts w:eastAsiaTheme="minorEastAsia" w:hint="eastAsia"/>
          <w:szCs w:val="24"/>
        </w:rPr>
        <w:t xml:space="preserve"> in </w:t>
      </w:r>
      <w:proofErr w:type="gramStart"/>
      <w:r w:rsidR="008A29ED" w:rsidRPr="00F375FB">
        <w:rPr>
          <w:rFonts w:eastAsiaTheme="minorEastAsia"/>
          <w:szCs w:val="24"/>
        </w:rPr>
        <w:t>general</w:t>
      </w:r>
      <w:r w:rsidR="00521C15">
        <w:rPr>
          <w:rFonts w:eastAsiaTheme="minorEastAsia" w:hint="eastAsia"/>
          <w:szCs w:val="24"/>
        </w:rPr>
        <w:t>,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 xml:space="preserve">  </m:t>
        </m:r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k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1</m:t>
            </m:r>
          </m:sub>
        </m:sSub>
        <m:r>
          <w:rPr>
            <w:rFonts w:ascii="Cambria Math" w:eastAsiaTheme="minorEastAsia" w:hAnsi="Cambria Math"/>
            <w:szCs w:val="24"/>
          </w:rPr>
          <m:t xml:space="preserve">=255 and  </m:t>
        </m:r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k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2</m:t>
            </m:r>
          </m:sub>
        </m:sSub>
        <m:r>
          <w:rPr>
            <w:rFonts w:ascii="Cambria Math" w:eastAsiaTheme="minorEastAsia" w:hAnsi="Cambria Math"/>
            <w:szCs w:val="24"/>
          </w:rPr>
          <m:t>=0</m:t>
        </m:r>
      </m:oMath>
      <w:r w:rsidR="008A29ED" w:rsidRPr="00F375FB">
        <w:rPr>
          <w:rFonts w:eastAsiaTheme="minorEastAsia" w:hint="eastAsia"/>
          <w:szCs w:val="24"/>
        </w:rPr>
        <w:t>.</w:t>
      </w:r>
      <w:proofErr w:type="gramEnd"/>
      <w:r w:rsidR="008A29ED" w:rsidRPr="00F375FB">
        <w:rPr>
          <w:rFonts w:eastAsiaTheme="minorEastAsia" w:hint="eastAsia"/>
          <w:szCs w:val="24"/>
        </w:rPr>
        <w:t xml:space="preserve"> The </w:t>
      </w:r>
      <w:r w:rsidR="008A29ED" w:rsidRPr="00F375FB">
        <w:rPr>
          <w:rFonts w:eastAsiaTheme="minorEastAsia"/>
          <w:szCs w:val="24"/>
        </w:rPr>
        <w:t>algorithm above combines</w:t>
      </w:r>
      <w:r w:rsidR="00521C15">
        <w:rPr>
          <w:rFonts w:eastAsiaTheme="minorEastAsia" w:hint="eastAsia"/>
          <w:szCs w:val="24"/>
        </w:rPr>
        <w:t xml:space="preserve"> </w:t>
      </w:r>
      <w:r w:rsidR="008A29ED" w:rsidRPr="00F375FB">
        <w:rPr>
          <w:rFonts w:eastAsiaTheme="minorEastAsia" w:hint="eastAsia"/>
          <w:szCs w:val="24"/>
        </w:rPr>
        <w:t>the dilatation</w:t>
      </w:r>
      <w:r w:rsidR="00521C15">
        <w:rPr>
          <w:rFonts w:eastAsiaTheme="minorEastAsia" w:hint="eastAsia"/>
          <w:szCs w:val="24"/>
        </w:rPr>
        <w:t xml:space="preserve"> and</w:t>
      </w:r>
      <w:r w:rsidR="008A29ED" w:rsidRPr="00F375FB">
        <w:rPr>
          <w:rFonts w:eastAsiaTheme="minorEastAsia" w:hint="eastAsia"/>
          <w:szCs w:val="24"/>
        </w:rPr>
        <w:t xml:space="preserve"> erosion </w:t>
      </w:r>
      <w:r w:rsidR="008A29ED" w:rsidRPr="00F375FB">
        <w:rPr>
          <w:rFonts w:eastAsiaTheme="minorEastAsia"/>
          <w:szCs w:val="24"/>
        </w:rPr>
        <w:t>calculation;</w:t>
      </w:r>
      <w:r w:rsidR="008A29ED" w:rsidRPr="00F375FB">
        <w:rPr>
          <w:rFonts w:eastAsiaTheme="minorEastAsia" w:hint="eastAsia"/>
          <w:szCs w:val="24"/>
        </w:rPr>
        <w:t xml:space="preserve"> </w:t>
      </w:r>
      <w:r w:rsidR="00521C15">
        <w:rPr>
          <w:rFonts w:eastAsiaTheme="minorEastAsia" w:hint="eastAsia"/>
          <w:szCs w:val="24"/>
        </w:rPr>
        <w:t xml:space="preserve">these two integrated components can assist in the positioning of the area in the case of red and blue fields, </w:t>
      </w:r>
      <w:r w:rsidR="008A29ED" w:rsidRPr="00F375FB">
        <w:rPr>
          <w:rFonts w:eastAsiaTheme="minorEastAsia" w:hint="eastAsia"/>
          <w:szCs w:val="24"/>
        </w:rPr>
        <w:t xml:space="preserve">which </w:t>
      </w:r>
      <w:r w:rsidR="00521C15">
        <w:rPr>
          <w:rFonts w:eastAsiaTheme="minorEastAsia" w:hint="eastAsia"/>
          <w:szCs w:val="24"/>
        </w:rPr>
        <w:t>are</w:t>
      </w:r>
      <w:r w:rsidR="008A29ED" w:rsidRPr="00F375FB">
        <w:rPr>
          <w:rFonts w:eastAsiaTheme="minorEastAsia" w:hint="eastAsia"/>
          <w:szCs w:val="24"/>
        </w:rPr>
        <w:t xml:space="preserve"> probably signs.</w:t>
      </w:r>
      <w:r w:rsidR="00FA61A4" w:rsidRPr="00F375FB">
        <w:rPr>
          <w:rFonts w:eastAsiaTheme="minorEastAsia" w:hint="eastAsia"/>
          <w:szCs w:val="24"/>
        </w:rPr>
        <w:t xml:space="preserve"> </w:t>
      </w:r>
      <w:r w:rsidR="000A1E04" w:rsidRPr="00F375FB">
        <w:rPr>
          <w:szCs w:val="24"/>
        </w:rPr>
        <w:t>But th</w:t>
      </w:r>
      <w:r w:rsidR="000A1E04" w:rsidRPr="00F375FB">
        <w:rPr>
          <w:rFonts w:hint="eastAsia"/>
          <w:szCs w:val="24"/>
        </w:rPr>
        <w:t>is</w:t>
      </w:r>
      <w:r w:rsidR="000A1E04" w:rsidRPr="00F375FB">
        <w:rPr>
          <w:szCs w:val="24"/>
        </w:rPr>
        <w:t xml:space="preserve"> space is computationally expensive</w:t>
      </w:r>
      <w:r w:rsidR="000A1E04" w:rsidRPr="00F375FB">
        <w:rPr>
          <w:rFonts w:hint="eastAsia"/>
          <w:szCs w:val="24"/>
        </w:rPr>
        <w:t xml:space="preserve"> </w:t>
      </w:r>
      <w:r w:rsidR="00521C15">
        <w:rPr>
          <w:szCs w:val="24"/>
        </w:rPr>
        <w:t>due to its nonlinear formula</w:t>
      </w:r>
      <w:r w:rsidR="000A1E04" w:rsidRPr="00F375FB">
        <w:rPr>
          <w:szCs w:val="24"/>
        </w:rPr>
        <w:t xml:space="preserve">. </w:t>
      </w:r>
      <w:r w:rsidR="000A1E04" w:rsidRPr="00F375FB">
        <w:rPr>
          <w:rFonts w:hint="eastAsia"/>
          <w:szCs w:val="24"/>
        </w:rPr>
        <w:t xml:space="preserve">And during </w:t>
      </w:r>
      <w:r w:rsidR="00521C15">
        <w:rPr>
          <w:rFonts w:eastAsiaTheme="minorEastAsia" w:hint="eastAsia"/>
          <w:szCs w:val="24"/>
        </w:rPr>
        <w:t xml:space="preserve">any </w:t>
      </w:r>
      <w:r w:rsidR="00521C15">
        <w:rPr>
          <w:rFonts w:eastAsiaTheme="minorEastAsia"/>
          <w:szCs w:val="24"/>
        </w:rPr>
        <w:t>environmental</w:t>
      </w:r>
      <w:r w:rsidR="00521C15">
        <w:rPr>
          <w:rFonts w:eastAsiaTheme="minorEastAsia" w:hint="eastAsia"/>
          <w:szCs w:val="24"/>
        </w:rPr>
        <w:t xml:space="preserve"> </w:t>
      </w:r>
      <w:r w:rsidR="000A1E04" w:rsidRPr="00F375FB">
        <w:rPr>
          <w:rFonts w:hint="eastAsia"/>
          <w:szCs w:val="24"/>
        </w:rPr>
        <w:t>chang</w:t>
      </w:r>
      <w:r w:rsidR="00521C15">
        <w:rPr>
          <w:rFonts w:eastAsiaTheme="minorEastAsia" w:hint="eastAsia"/>
          <w:szCs w:val="24"/>
        </w:rPr>
        <w:t>es undergone</w:t>
      </w:r>
      <w:r w:rsidR="000A1E04" w:rsidRPr="00F375FB">
        <w:rPr>
          <w:rFonts w:hint="eastAsia"/>
          <w:szCs w:val="24"/>
        </w:rPr>
        <w:t xml:space="preserve">, the pixel will </w:t>
      </w:r>
      <w:r w:rsidR="00521C15">
        <w:rPr>
          <w:rFonts w:eastAsiaTheme="minorEastAsia" w:hint="eastAsia"/>
          <w:szCs w:val="24"/>
        </w:rPr>
        <w:t>undergo</w:t>
      </w:r>
      <w:r w:rsidR="000A1E04" w:rsidRPr="00F375FB">
        <w:rPr>
          <w:rFonts w:hint="eastAsia"/>
          <w:szCs w:val="24"/>
        </w:rPr>
        <w:t xml:space="preserve"> </w:t>
      </w:r>
      <w:r w:rsidR="000A1E04" w:rsidRPr="00F375FB">
        <w:rPr>
          <w:szCs w:val="24"/>
        </w:rPr>
        <w:t>big changes</w:t>
      </w:r>
      <w:r w:rsidR="00521C15">
        <w:rPr>
          <w:rFonts w:eastAsiaTheme="minorEastAsia" w:hint="eastAsia"/>
          <w:szCs w:val="24"/>
        </w:rPr>
        <w:t>;</w:t>
      </w:r>
      <w:r w:rsidR="000A1E04" w:rsidRPr="00F375FB">
        <w:rPr>
          <w:rFonts w:hint="eastAsia"/>
          <w:szCs w:val="24"/>
        </w:rPr>
        <w:t xml:space="preserve"> </w:t>
      </w:r>
      <w:r w:rsidR="00521C15">
        <w:rPr>
          <w:rStyle w:val="hps"/>
          <w:rFonts w:eastAsiaTheme="minorEastAsia" w:hint="eastAsia"/>
          <w:szCs w:val="24"/>
        </w:rPr>
        <w:t>thus,</w:t>
      </w:r>
      <w:r w:rsidR="000A1E04" w:rsidRPr="00F375FB">
        <w:rPr>
          <w:rStyle w:val="shorttext"/>
          <w:szCs w:val="24"/>
        </w:rPr>
        <w:t xml:space="preserve"> </w:t>
      </w:r>
      <w:r w:rsidR="000A1E04" w:rsidRPr="00F375FB">
        <w:rPr>
          <w:rStyle w:val="hps"/>
          <w:szCs w:val="24"/>
        </w:rPr>
        <w:t>the original</w:t>
      </w:r>
      <w:r w:rsidR="000A1E04" w:rsidRPr="00F375FB">
        <w:rPr>
          <w:rStyle w:val="shorttext"/>
          <w:szCs w:val="24"/>
        </w:rPr>
        <w:t xml:space="preserve"> </w:t>
      </w:r>
      <w:r w:rsidR="000A1E04" w:rsidRPr="00F375FB">
        <w:rPr>
          <w:rStyle w:val="hps"/>
          <w:szCs w:val="24"/>
        </w:rPr>
        <w:t xml:space="preserve">image </w:t>
      </w:r>
      <w:r w:rsidR="00521C15">
        <w:rPr>
          <w:rStyle w:val="hps"/>
          <w:rFonts w:eastAsiaTheme="minorEastAsia" w:hint="eastAsia"/>
          <w:szCs w:val="24"/>
        </w:rPr>
        <w:t>will become</w:t>
      </w:r>
      <w:r w:rsidR="000A1E04" w:rsidRPr="00F375FB">
        <w:rPr>
          <w:rStyle w:val="hps"/>
          <w:szCs w:val="24"/>
        </w:rPr>
        <w:t xml:space="preserve"> distorted</w:t>
      </w:r>
      <w:r w:rsidR="000A1E04" w:rsidRPr="00F375FB">
        <w:rPr>
          <w:rStyle w:val="hps"/>
          <w:rFonts w:hint="eastAsia"/>
          <w:szCs w:val="24"/>
        </w:rPr>
        <w:t>.</w:t>
      </w:r>
    </w:p>
    <w:p w:rsidR="00772292" w:rsidRPr="00521C15" w:rsidRDefault="00772292" w:rsidP="00737E28">
      <w:pPr>
        <w:rPr>
          <w:rFonts w:eastAsiaTheme="minorEastAsia"/>
          <w:kern w:val="0"/>
        </w:rPr>
      </w:pPr>
    </w:p>
    <w:p w:rsidR="00650C67" w:rsidRPr="0042755C" w:rsidRDefault="00650C67" w:rsidP="008F354F">
      <w:pPr>
        <w:jc w:val="left"/>
        <w:rPr>
          <w:rFonts w:eastAsiaTheme="minorEastAsia"/>
          <w:b/>
          <w:i/>
          <w:kern w:val="0"/>
          <w:sz w:val="28"/>
          <w:szCs w:val="28"/>
        </w:rPr>
      </w:pPr>
      <w:r w:rsidRPr="0042755C">
        <w:rPr>
          <w:rFonts w:eastAsiaTheme="minorEastAsia" w:hint="eastAsia"/>
          <w:b/>
          <w:i/>
          <w:kern w:val="0"/>
          <w:sz w:val="28"/>
          <w:szCs w:val="28"/>
        </w:rPr>
        <w:t>Other color space</w:t>
      </w:r>
    </w:p>
    <w:p w:rsidR="00650C67" w:rsidRPr="0042755C" w:rsidRDefault="00650C67" w:rsidP="008F354F">
      <w:pPr>
        <w:jc w:val="left"/>
        <w:rPr>
          <w:rFonts w:eastAsiaTheme="minorEastAsia"/>
          <w:b/>
          <w:i/>
          <w:kern w:val="0"/>
          <w:sz w:val="28"/>
          <w:szCs w:val="28"/>
        </w:rPr>
      </w:pPr>
      <w:r w:rsidRPr="0042755C">
        <w:rPr>
          <w:rFonts w:eastAsiaTheme="minorEastAsia" w:hint="eastAsia"/>
          <w:b/>
          <w:i/>
          <w:kern w:val="0"/>
          <w:sz w:val="28"/>
          <w:szCs w:val="28"/>
        </w:rPr>
        <w:t>YUV color space</w:t>
      </w:r>
    </w:p>
    <w:p w:rsidR="00711354" w:rsidRDefault="00521C15" w:rsidP="007450F6">
      <w:pPr>
        <w:rPr>
          <w:rStyle w:val="hps"/>
          <w:rFonts w:eastAsiaTheme="minorEastAsia"/>
        </w:rPr>
      </w:pPr>
      <w:r>
        <w:rPr>
          <w:rFonts w:eastAsiaTheme="minorEastAsia" w:hint="eastAsia"/>
          <w:kern w:val="0"/>
        </w:rPr>
        <w:t xml:space="preserve">The YUV coordinate system was </w:t>
      </w:r>
      <w:r w:rsidR="00650C67">
        <w:rPr>
          <w:rFonts w:eastAsiaTheme="minorEastAsia" w:hint="eastAsia"/>
          <w:kern w:val="0"/>
        </w:rPr>
        <w:t xml:space="preserve">first proposed for </w:t>
      </w:r>
      <w:r>
        <w:rPr>
          <w:rFonts w:eastAsiaTheme="minorEastAsia" w:hint="eastAsia"/>
          <w:kern w:val="0"/>
        </w:rPr>
        <w:t xml:space="preserve">the </w:t>
      </w:r>
      <w:r w:rsidR="0042755C">
        <w:rPr>
          <w:rFonts w:eastAsiaTheme="minorEastAsia" w:hint="eastAsia"/>
          <w:kern w:val="0"/>
        </w:rPr>
        <w:t>National Television System Committee (</w:t>
      </w:r>
      <w:r w:rsidR="00650C67">
        <w:rPr>
          <w:rFonts w:eastAsiaTheme="minorEastAsia" w:hint="eastAsia"/>
          <w:kern w:val="0"/>
        </w:rPr>
        <w:t>NTSC</w:t>
      </w:r>
      <w:r w:rsidR="0042755C">
        <w:rPr>
          <w:rFonts w:eastAsiaTheme="minorEastAsia" w:hint="eastAsia"/>
          <w:kern w:val="0"/>
        </w:rPr>
        <w:t>)</w:t>
      </w:r>
      <w:r w:rsidR="00650C67">
        <w:rPr>
          <w:rFonts w:eastAsiaTheme="minorEastAsia" w:hint="eastAsia"/>
          <w:kern w:val="0"/>
        </w:rPr>
        <w:t xml:space="preserve"> transmission standard</w:t>
      </w:r>
      <w:r>
        <w:rPr>
          <w:rFonts w:eastAsiaTheme="minorEastAsia" w:hint="eastAsia"/>
          <w:kern w:val="0"/>
        </w:rPr>
        <w:t>;</w:t>
      </w:r>
      <w:r w:rsidR="00650C67">
        <w:rPr>
          <w:rFonts w:eastAsiaTheme="minorEastAsia" w:hint="eastAsia"/>
          <w:kern w:val="0"/>
        </w:rPr>
        <w:t xml:space="preserve"> it </w:t>
      </w:r>
      <w:r>
        <w:rPr>
          <w:rFonts w:eastAsiaTheme="minorEastAsia" w:hint="eastAsia"/>
          <w:kern w:val="0"/>
        </w:rPr>
        <w:t xml:space="preserve">is </w:t>
      </w:r>
      <w:r w:rsidR="00650C67">
        <w:rPr>
          <w:rFonts w:eastAsiaTheme="minorEastAsia" w:hint="eastAsia"/>
          <w:kern w:val="0"/>
        </w:rPr>
        <w:t>mainly used in colorful television signal transmission</w:t>
      </w:r>
      <w:r>
        <w:rPr>
          <w:rFonts w:eastAsiaTheme="minorEastAsia" w:hint="eastAsia"/>
          <w:kern w:val="0"/>
        </w:rPr>
        <w:t>s and the re-shuffling of</w:t>
      </w:r>
      <w:r w:rsidR="00711354">
        <w:rPr>
          <w:rFonts w:eastAsiaTheme="minorEastAsia" w:hint="eastAsia"/>
          <w:kern w:val="0"/>
        </w:rPr>
        <w:t xml:space="preserve"> </w:t>
      </w:r>
      <w:r w:rsidR="00650C67">
        <w:rPr>
          <w:rFonts w:eastAsiaTheme="minorEastAsia" w:hint="eastAsia"/>
          <w:kern w:val="0"/>
        </w:rPr>
        <w:t>R</w:t>
      </w:r>
      <w:r w:rsidR="00711354">
        <w:rPr>
          <w:rFonts w:eastAsiaTheme="minorEastAsia"/>
          <w:kern w:val="0"/>
        </w:rPr>
        <w:t>, G, B</w:t>
      </w:r>
      <w:r w:rsidR="00711354">
        <w:rPr>
          <w:rFonts w:eastAsiaTheme="minorEastAsia" w:hint="eastAsia"/>
          <w:kern w:val="0"/>
        </w:rPr>
        <w:t xml:space="preserve"> components </w:t>
      </w:r>
      <w:r>
        <w:rPr>
          <w:rFonts w:eastAsiaTheme="minorEastAsia" w:hint="eastAsia"/>
          <w:kern w:val="0"/>
        </w:rPr>
        <w:t>into</w:t>
      </w:r>
      <w:r w:rsidR="007450F6">
        <w:rPr>
          <w:rFonts w:eastAsiaTheme="minorEastAsia" w:hint="eastAsia"/>
          <w:kern w:val="0"/>
        </w:rPr>
        <w:t xml:space="preserve"> </w:t>
      </w:r>
      <w:r>
        <w:rPr>
          <w:rFonts w:eastAsiaTheme="minorEastAsia" w:hint="eastAsia"/>
          <w:kern w:val="0"/>
        </w:rPr>
        <w:t xml:space="preserve">the </w:t>
      </w:r>
      <w:r w:rsidR="00711354">
        <w:rPr>
          <w:rStyle w:val="hps"/>
        </w:rPr>
        <w:t>luminance signal</w:t>
      </w:r>
      <w:r w:rsidR="00711354">
        <w:rPr>
          <w:rStyle w:val="hps"/>
          <w:rFonts w:eastAsiaTheme="minorEastAsia" w:hint="eastAsia"/>
        </w:rPr>
        <w:t xml:space="preserve"> (Y)</w:t>
      </w:r>
      <w:r w:rsidR="00711354">
        <w:rPr>
          <w:rStyle w:val="shorttext"/>
        </w:rPr>
        <w:t xml:space="preserve"> </w:t>
      </w:r>
      <w:r w:rsidR="00711354">
        <w:rPr>
          <w:rStyle w:val="hps"/>
        </w:rPr>
        <w:t xml:space="preserve">and </w:t>
      </w:r>
      <w:r>
        <w:rPr>
          <w:rStyle w:val="hps"/>
          <w:rFonts w:eastAsiaTheme="minorEastAsia" w:hint="eastAsia"/>
        </w:rPr>
        <w:t xml:space="preserve">into </w:t>
      </w:r>
      <w:r w:rsidR="00711354">
        <w:rPr>
          <w:rStyle w:val="hps"/>
        </w:rPr>
        <w:t>color</w:t>
      </w:r>
      <w:r w:rsidR="00711354">
        <w:rPr>
          <w:rStyle w:val="shorttext"/>
        </w:rPr>
        <w:t xml:space="preserve"> </w:t>
      </w:r>
      <w:r w:rsidR="00711354">
        <w:rPr>
          <w:rStyle w:val="hps"/>
        </w:rPr>
        <w:t>signals</w:t>
      </w:r>
      <w:r w:rsidR="0042755C">
        <w:rPr>
          <w:rStyle w:val="hps"/>
          <w:rFonts w:eastAsiaTheme="minorEastAsia" w:hint="eastAsia"/>
        </w:rPr>
        <w:t xml:space="preserve"> (U,V). T</w:t>
      </w:r>
      <w:r w:rsidR="00711354">
        <w:rPr>
          <w:rStyle w:val="hps"/>
          <w:rFonts w:eastAsiaTheme="minorEastAsia" w:hint="eastAsia"/>
        </w:rPr>
        <w:t xml:space="preserve">he formula </w:t>
      </w:r>
      <w:r>
        <w:rPr>
          <w:rStyle w:val="hps"/>
          <w:rFonts w:eastAsiaTheme="minorEastAsia" w:hint="eastAsia"/>
        </w:rPr>
        <w:t xml:space="preserve">for re-shuffling is </w:t>
      </w:r>
      <w:r w:rsidR="00711354">
        <w:rPr>
          <w:rStyle w:val="hps"/>
          <w:rFonts w:eastAsiaTheme="minorEastAsia" w:hint="eastAsia"/>
        </w:rPr>
        <w:t>as follows:</w:t>
      </w:r>
    </w:p>
    <w:p w:rsidR="00711354" w:rsidRDefault="00711354" w:rsidP="0067042C">
      <w:pPr>
        <w:pStyle w:val="a3"/>
        <w:numPr>
          <w:ilvl w:val="0"/>
          <w:numId w:val="3"/>
        </w:numPr>
        <w:ind w:firstLineChars="0"/>
        <w:jc w:val="left"/>
        <w:rPr>
          <w:rStyle w:val="hps"/>
          <w:rFonts w:eastAsiaTheme="minorEastAsia"/>
          <w:kern w:val="0"/>
        </w:rPr>
      </w:pPr>
      <w:r w:rsidRPr="00711354">
        <w:rPr>
          <w:rStyle w:val="hps"/>
          <w:rFonts w:eastAsiaTheme="minorEastAsia" w:hint="eastAsia"/>
        </w:rPr>
        <w:t>RGB to YUV</w:t>
      </w:r>
    </w:p>
    <w:p w:rsidR="00650C67" w:rsidRPr="00B91A51" w:rsidRDefault="008401BD" w:rsidP="00AB2ED2">
      <w:pPr>
        <w:pStyle w:val="a3"/>
        <w:ind w:left="360" w:firstLineChars="0" w:firstLine="0"/>
        <w:jc w:val="center"/>
        <w:rPr>
          <w:rStyle w:val="hps"/>
          <w:rFonts w:eastAsiaTheme="minorEastAsia"/>
          <w:i/>
        </w:rPr>
      </w:pPr>
      <m:oMath>
        <m:d>
          <m:dPr>
            <m:ctrlPr>
              <w:rPr>
                <w:rStyle w:val="hps"/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Y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U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V</m:t>
                  </m:r>
                </m:e>
              </m:mr>
            </m:m>
          </m:e>
        </m:d>
        <m:r>
          <w:rPr>
            <w:rStyle w:val="hps"/>
            <w:rFonts w:ascii="Cambria Math" w:eastAsiaTheme="minorEastAsia" w:hAnsi="Cambria Math"/>
          </w:rPr>
          <m:t>=</m:t>
        </m:r>
        <m:d>
          <m:dPr>
            <m:ctrlPr>
              <w:rPr>
                <w:rStyle w:val="hps"/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0.299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0.587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0.114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-0.147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-0.289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0.436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0.615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-0.515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-0.100</m:t>
                  </m:r>
                </m:e>
              </m:mr>
            </m:m>
          </m:e>
        </m:d>
        <m:d>
          <m:dPr>
            <m:ctrlPr>
              <w:rPr>
                <w:rStyle w:val="hps"/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R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G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B</m:t>
                  </m:r>
                </m:e>
              </m:mr>
            </m:m>
          </m:e>
        </m:d>
      </m:oMath>
      <w:r w:rsidR="00AB2ED2">
        <w:rPr>
          <w:rStyle w:val="hps"/>
          <w:rFonts w:eastAsiaTheme="minorEastAsia" w:hint="eastAsia"/>
          <w:i/>
        </w:rPr>
        <w:t xml:space="preserve">     (2.2.1.12)</w:t>
      </w:r>
    </w:p>
    <w:p w:rsidR="00711354" w:rsidRDefault="00711354" w:rsidP="00AB2ED2">
      <w:pPr>
        <w:pStyle w:val="a3"/>
        <w:numPr>
          <w:ilvl w:val="0"/>
          <w:numId w:val="3"/>
        </w:numPr>
        <w:ind w:firstLineChars="0"/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lastRenderedPageBreak/>
        <w:t>YUV to RGB</w:t>
      </w:r>
    </w:p>
    <w:p w:rsidR="00711354" w:rsidRPr="00B91A51" w:rsidRDefault="008401BD" w:rsidP="00AB2ED2">
      <w:pPr>
        <w:pStyle w:val="a3"/>
        <w:ind w:left="360" w:firstLineChars="0" w:firstLine="0"/>
        <w:jc w:val="center"/>
        <w:rPr>
          <w:rStyle w:val="hps"/>
          <w:rFonts w:eastAsiaTheme="minorEastAsia"/>
          <w:i/>
        </w:rPr>
      </w:pPr>
      <m:oMath>
        <m:d>
          <m:dPr>
            <m:ctrlPr>
              <w:rPr>
                <w:rStyle w:val="hps"/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R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G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B</m:t>
                  </m:r>
                </m:e>
              </m:mr>
            </m:m>
          </m:e>
        </m:d>
        <m:r>
          <w:rPr>
            <w:rStyle w:val="hps"/>
            <w:rFonts w:ascii="Cambria Math" w:eastAsiaTheme="minorEastAsia" w:hAnsi="Cambria Math"/>
          </w:rPr>
          <m:t>=</m:t>
        </m:r>
        <m:d>
          <m:dPr>
            <m:ctrlPr>
              <w:rPr>
                <w:rStyle w:val="hps"/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1.14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-0.39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-0.58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2.03</m:t>
                  </m:r>
                </m:e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0</m:t>
                  </m:r>
                </m:e>
              </m:mr>
            </m:m>
          </m:e>
        </m:d>
        <m:d>
          <m:dPr>
            <m:ctrlPr>
              <w:rPr>
                <w:rStyle w:val="hps"/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Style w:val="hps"/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Y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U</m:t>
                  </m:r>
                </m:e>
              </m:mr>
              <m:m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V</m:t>
                  </m:r>
                </m:e>
              </m:mr>
            </m:m>
          </m:e>
        </m:d>
      </m:oMath>
      <w:r w:rsidR="00AB2ED2">
        <w:rPr>
          <w:rStyle w:val="hps"/>
          <w:rFonts w:eastAsiaTheme="minorEastAsia" w:hint="eastAsia"/>
          <w:i/>
        </w:rPr>
        <w:t xml:space="preserve">           (2.2.1.13)</w:t>
      </w:r>
    </w:p>
    <w:p w:rsidR="00711354" w:rsidRDefault="00711354" w:rsidP="008F354F">
      <w:pPr>
        <w:rPr>
          <w:rStyle w:val="hps"/>
          <w:rFonts w:eastAsiaTheme="minorEastAsia"/>
        </w:rPr>
      </w:pPr>
    </w:p>
    <w:p w:rsidR="00711354" w:rsidRPr="00FA61A4" w:rsidRDefault="00711354" w:rsidP="008F354F">
      <w:pPr>
        <w:rPr>
          <w:rFonts w:eastAsiaTheme="minorEastAsia" w:cs="Times New Roman"/>
          <w:kern w:val="0"/>
          <w:szCs w:val="24"/>
        </w:rPr>
      </w:pPr>
      <w:r>
        <w:rPr>
          <w:rStyle w:val="hps"/>
        </w:rPr>
        <w:t>W.</w:t>
      </w:r>
      <w:r w:rsidR="005A029B"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G</w:t>
      </w:r>
      <w:r w:rsidR="00FC6992">
        <w:rPr>
          <w:rFonts w:eastAsiaTheme="minorEastAsia" w:hint="eastAsia"/>
        </w:rPr>
        <w:t>.</w:t>
      </w:r>
      <w:r w:rsidR="005A029B">
        <w:rPr>
          <w:rFonts w:eastAsiaTheme="minorEastAsia" w:hint="eastAsia"/>
        </w:rPr>
        <w:t xml:space="preserve"> </w:t>
      </w:r>
      <w:proofErr w:type="spellStart"/>
      <w:r w:rsidR="00FC6992">
        <w:rPr>
          <w:rStyle w:val="hps"/>
        </w:rPr>
        <w:t>Shad</w:t>
      </w:r>
      <w:r w:rsidR="005A029B">
        <w:rPr>
          <w:rStyle w:val="hps"/>
          <w:rFonts w:eastAsiaTheme="minorEastAsia" w:hint="eastAsia"/>
        </w:rPr>
        <w:t>ee</w:t>
      </w:r>
      <w:r w:rsidR="00FC6992">
        <w:rPr>
          <w:rStyle w:val="hps"/>
        </w:rPr>
        <w:t>d</w:t>
      </w:r>
      <w:proofErr w:type="spellEnd"/>
      <w:r w:rsidR="00FC6992"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et al</w:t>
      </w:r>
      <w:r w:rsidR="009129C5">
        <w:rPr>
          <w:rStyle w:val="hps"/>
          <w:rFonts w:eastAsiaTheme="minorEastAsia" w:hint="eastAsia"/>
        </w:rPr>
        <w:t>.</w:t>
      </w:r>
      <w:r>
        <w:t xml:space="preserve"> </w:t>
      </w:r>
      <w:r w:rsidR="002267C8" w:rsidRPr="00393850">
        <w:rPr>
          <w:rStyle w:val="af5"/>
          <w:vertAlign w:val="baseline"/>
        </w:rPr>
        <w:t>[</w:t>
      </w:r>
      <w:r w:rsidR="002267C8" w:rsidRPr="00393850">
        <w:rPr>
          <w:rStyle w:val="af5"/>
          <w:vertAlign w:val="baseline"/>
        </w:rPr>
        <w:endnoteReference w:id="48"/>
      </w:r>
      <w:r w:rsidR="002267C8" w:rsidRPr="00393850">
        <w:rPr>
          <w:rStyle w:val="af5"/>
          <w:vertAlign w:val="baseline"/>
        </w:rPr>
        <w:t>]</w:t>
      </w:r>
      <w:r w:rsidR="002267C8">
        <w:rPr>
          <w:rFonts w:eastAsiaTheme="minorEastAsia" w:hint="eastAsia"/>
        </w:rPr>
        <w:t xml:space="preserve"> </w:t>
      </w:r>
      <w:r>
        <w:rPr>
          <w:rStyle w:val="hps"/>
        </w:rPr>
        <w:t>analyz</w:t>
      </w:r>
      <w:r w:rsidR="001A4034">
        <w:rPr>
          <w:rStyle w:val="hps"/>
          <w:rFonts w:eastAsiaTheme="minorEastAsia" w:hint="eastAsia"/>
        </w:rPr>
        <w:t>e</w:t>
      </w:r>
      <w:r w:rsidR="005A029B">
        <w:rPr>
          <w:rStyle w:val="hps"/>
          <w:rFonts w:eastAsiaTheme="minorEastAsia" w:hint="eastAsia"/>
        </w:rPr>
        <w:t>d</w:t>
      </w:r>
      <w:r>
        <w:rPr>
          <w:rStyle w:val="hps"/>
        </w:rPr>
        <w:t xml:space="preserve"> </w:t>
      </w:r>
      <w:r w:rsidR="006D6407">
        <w:rPr>
          <w:rStyle w:val="hps"/>
          <w:rFonts w:eastAsiaTheme="minorEastAsia" w:hint="eastAsia"/>
        </w:rPr>
        <w:t xml:space="preserve">the advantages and disadvantages of using </w:t>
      </w:r>
      <w:r>
        <w:rPr>
          <w:rStyle w:val="hps"/>
        </w:rPr>
        <w:t>HSV</w:t>
      </w:r>
      <w:r>
        <w:t xml:space="preserve"> </w:t>
      </w:r>
      <w:r>
        <w:rPr>
          <w:rStyle w:val="hps"/>
        </w:rPr>
        <w:t>space and</w:t>
      </w:r>
      <w:r>
        <w:t xml:space="preserve"> </w:t>
      </w:r>
      <w:r w:rsidR="006D6407">
        <w:rPr>
          <w:rStyle w:val="hps"/>
          <w:rFonts w:eastAsiaTheme="minorEastAsia" w:hint="eastAsia"/>
        </w:rPr>
        <w:t xml:space="preserve">YUV </w:t>
      </w:r>
      <w:r>
        <w:rPr>
          <w:rStyle w:val="hps"/>
        </w:rPr>
        <w:t>space</w:t>
      </w:r>
      <w:r>
        <w:t xml:space="preserve"> </w:t>
      </w:r>
      <w:r w:rsidR="006D6407">
        <w:rPr>
          <w:rFonts w:eastAsiaTheme="minorEastAsia" w:hint="eastAsia"/>
        </w:rPr>
        <w:t xml:space="preserve">for </w:t>
      </w:r>
      <w:r>
        <w:rPr>
          <w:rStyle w:val="hps"/>
        </w:rPr>
        <w:t>traffic sign</w:t>
      </w:r>
      <w:r>
        <w:t xml:space="preserve"> </w:t>
      </w:r>
      <w:r>
        <w:rPr>
          <w:rStyle w:val="hps"/>
        </w:rPr>
        <w:t>image</w:t>
      </w:r>
      <w:r w:rsidR="005A029B"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segmentation</w:t>
      </w:r>
      <w:r w:rsidR="005A029B">
        <w:rPr>
          <w:rFonts w:eastAsiaTheme="minorEastAsia" w:hint="eastAsia"/>
        </w:rPr>
        <w:t>.</w:t>
      </w:r>
      <w:r w:rsidR="006D6407">
        <w:rPr>
          <w:rFonts w:eastAsiaTheme="minorEastAsia" w:hint="eastAsia"/>
        </w:rPr>
        <w:t xml:space="preserve"> </w:t>
      </w:r>
      <w:r w:rsidR="005A029B">
        <w:rPr>
          <w:rFonts w:eastAsiaTheme="minorEastAsia" w:hint="eastAsia"/>
        </w:rPr>
        <w:t>T</w:t>
      </w:r>
      <w:r w:rsidR="006D6407">
        <w:rPr>
          <w:rFonts w:eastAsiaTheme="minorEastAsia" w:hint="eastAsia"/>
        </w:rPr>
        <w:t xml:space="preserve">hey </w:t>
      </w:r>
      <w:r>
        <w:rPr>
          <w:rStyle w:val="hps"/>
        </w:rPr>
        <w:t xml:space="preserve">found that </w:t>
      </w:r>
      <w:r w:rsidR="00CA76E4">
        <w:rPr>
          <w:rStyle w:val="hps"/>
          <w:rFonts w:eastAsiaTheme="minorEastAsia" w:hint="eastAsia"/>
        </w:rPr>
        <w:t xml:space="preserve">these two </w:t>
      </w:r>
      <w:r>
        <w:rPr>
          <w:rStyle w:val="hps"/>
        </w:rPr>
        <w:t>segmentation algorithm</w:t>
      </w:r>
      <w:r w:rsidR="00CA76E4">
        <w:rPr>
          <w:rStyle w:val="hps"/>
          <w:rFonts w:eastAsiaTheme="minorEastAsia" w:hint="eastAsia"/>
        </w:rPr>
        <w:t>s</w:t>
      </w:r>
      <w:r>
        <w:t xml:space="preserve"> </w:t>
      </w:r>
      <w:r>
        <w:rPr>
          <w:rStyle w:val="hps"/>
        </w:rPr>
        <w:t>can compensate</w:t>
      </w:r>
      <w:r>
        <w:t xml:space="preserve"> </w:t>
      </w:r>
      <w:r w:rsidR="005A029B">
        <w:rPr>
          <w:rFonts w:eastAsiaTheme="minorEastAsia" w:hint="eastAsia"/>
        </w:rPr>
        <w:t xml:space="preserve">for one </w:t>
      </w:r>
      <w:r w:rsidR="005A029B">
        <w:rPr>
          <w:rFonts w:eastAsiaTheme="minorEastAsia"/>
        </w:rPr>
        <w:t>an</w:t>
      </w:r>
      <w:r w:rsidR="005A029B">
        <w:rPr>
          <w:rFonts w:eastAsiaTheme="minorEastAsia" w:hint="eastAsia"/>
        </w:rPr>
        <w:t>o</w:t>
      </w:r>
      <w:r w:rsidR="005A029B">
        <w:rPr>
          <w:rFonts w:eastAsiaTheme="minorEastAsia"/>
        </w:rPr>
        <w:t>ther</w:t>
      </w:r>
      <w:r w:rsidR="005A029B">
        <w:rPr>
          <w:rFonts w:eastAsiaTheme="minorEastAsia" w:hint="eastAsia"/>
        </w:rPr>
        <w:t>;</w:t>
      </w:r>
      <w:r>
        <w:t xml:space="preserve"> </w:t>
      </w:r>
      <w:r>
        <w:rPr>
          <w:rStyle w:val="hps"/>
        </w:rPr>
        <w:t>and</w:t>
      </w:r>
      <w:r w:rsidR="005A029B">
        <w:rPr>
          <w:rStyle w:val="hps"/>
          <w:rFonts w:eastAsiaTheme="minorEastAsia" w:hint="eastAsia"/>
        </w:rPr>
        <w:t>,</w:t>
      </w:r>
      <w:r>
        <w:rPr>
          <w:rStyle w:val="hps"/>
        </w:rPr>
        <w:t xml:space="preserve"> </w:t>
      </w:r>
      <w:r w:rsidR="005A029B">
        <w:rPr>
          <w:rStyle w:val="hps"/>
          <w:rFonts w:eastAsiaTheme="minorEastAsia" w:hint="eastAsia"/>
        </w:rPr>
        <w:t xml:space="preserve">they discussed that </w:t>
      </w:r>
      <w:r w:rsidR="00CA76E4">
        <w:rPr>
          <w:rStyle w:val="hps"/>
          <w:rFonts w:eastAsiaTheme="minorEastAsia" w:hint="eastAsia"/>
        </w:rPr>
        <w:t xml:space="preserve">when </w:t>
      </w:r>
      <w:r w:rsidR="005A029B">
        <w:rPr>
          <w:rStyle w:val="hps"/>
          <w:rFonts w:eastAsiaTheme="minorEastAsia" w:hint="eastAsia"/>
        </w:rPr>
        <w:t xml:space="preserve">they </w:t>
      </w:r>
      <w:r w:rsidR="00CA76E4">
        <w:rPr>
          <w:rStyle w:val="hps"/>
          <w:rFonts w:eastAsiaTheme="minorEastAsia" w:hint="eastAsia"/>
        </w:rPr>
        <w:t>combine t</w:t>
      </w:r>
      <w:r>
        <w:rPr>
          <w:rStyle w:val="hps"/>
        </w:rPr>
        <w:t>hese two</w:t>
      </w:r>
      <w:r>
        <w:t xml:space="preserve"> </w:t>
      </w:r>
      <w:r>
        <w:rPr>
          <w:rStyle w:val="hps"/>
        </w:rPr>
        <w:t>spaces</w:t>
      </w:r>
      <w:r>
        <w:t xml:space="preserve"> </w:t>
      </w:r>
      <w:r>
        <w:rPr>
          <w:rStyle w:val="hps"/>
        </w:rPr>
        <w:t>together</w:t>
      </w:r>
      <w:r w:rsidR="005A029B">
        <w:rPr>
          <w:rStyle w:val="hps"/>
          <w:rFonts w:eastAsiaTheme="minorEastAsia" w:hint="eastAsia"/>
        </w:rPr>
        <w:t xml:space="preserve"> what is </w:t>
      </w:r>
      <w:r>
        <w:rPr>
          <w:rStyle w:val="hps"/>
        </w:rPr>
        <w:t>carried out</w:t>
      </w:r>
      <w:r w:rsidR="0042755C">
        <w:rPr>
          <w:rFonts w:eastAsiaTheme="minorEastAsia" w:hint="eastAsia"/>
        </w:rPr>
        <w:t xml:space="preserve"> </w:t>
      </w:r>
      <w:r w:rsidR="00CA76E4">
        <w:rPr>
          <w:rFonts w:eastAsiaTheme="minorEastAsia"/>
        </w:rPr>
        <w:t>“</w:t>
      </w:r>
      <w:r w:rsidR="005A029B">
        <w:rPr>
          <w:rStyle w:val="hps"/>
          <w:rFonts w:eastAsiaTheme="minorEastAsia" w:hint="eastAsia"/>
        </w:rPr>
        <w:t>AND</w:t>
      </w:r>
      <w:r w:rsidR="00CA76E4">
        <w:rPr>
          <w:rStyle w:val="hps"/>
          <w:rFonts w:eastAsiaTheme="minorEastAsia"/>
        </w:rPr>
        <w:t>”</w:t>
      </w:r>
      <w:r>
        <w:t xml:space="preserve"> </w:t>
      </w:r>
      <w:r w:rsidR="001F2891">
        <w:rPr>
          <w:rStyle w:val="hps"/>
        </w:rPr>
        <w:t>operator</w:t>
      </w:r>
      <w:r w:rsidR="005A029B">
        <w:rPr>
          <w:rFonts w:eastAsiaTheme="minorEastAsia" w:hint="eastAsia"/>
        </w:rPr>
        <w:t xml:space="preserve">, </w:t>
      </w:r>
      <w:r w:rsidR="00BC45F4">
        <w:rPr>
          <w:rFonts w:eastAsiaTheme="minorEastAsia" w:hint="eastAsia"/>
        </w:rPr>
        <w:t xml:space="preserve">they </w:t>
      </w:r>
      <w:r>
        <w:rPr>
          <w:rStyle w:val="hps"/>
        </w:rPr>
        <w:t xml:space="preserve">can </w:t>
      </w:r>
      <w:r w:rsidR="00BC45F4">
        <w:rPr>
          <w:rStyle w:val="hps"/>
          <w:rFonts w:eastAsiaTheme="minorEastAsia" w:hint="eastAsia"/>
        </w:rPr>
        <w:t xml:space="preserve">obtain </w:t>
      </w:r>
      <w:r>
        <w:rPr>
          <w:rStyle w:val="hps"/>
        </w:rPr>
        <w:t>better</w:t>
      </w:r>
      <w:r>
        <w:t xml:space="preserve"> </w:t>
      </w:r>
      <w:r>
        <w:rPr>
          <w:rStyle w:val="hps"/>
        </w:rPr>
        <w:t>segmentation results</w:t>
      </w:r>
      <w:r w:rsidR="00FA61A4" w:rsidRPr="00393850">
        <w:rPr>
          <w:rFonts w:eastAsiaTheme="minorEastAsia" w:hint="eastAsia"/>
        </w:rPr>
        <w:t>.</w:t>
      </w:r>
    </w:p>
    <w:p w:rsidR="00CA76E4" w:rsidRDefault="00CA76E4" w:rsidP="00CA76E4">
      <w:pPr>
        <w:autoSpaceDE w:val="0"/>
        <w:autoSpaceDN w:val="0"/>
        <w:adjustRightInd w:val="0"/>
        <w:jc w:val="left"/>
        <w:rPr>
          <w:rFonts w:ascii="宋体" w:eastAsia="宋体" w:hAnsiTheme="minorHAnsi" w:cs="宋体"/>
          <w:kern w:val="0"/>
          <w:sz w:val="18"/>
          <w:szCs w:val="18"/>
        </w:rPr>
      </w:pPr>
    </w:p>
    <w:p w:rsidR="008417E8" w:rsidRPr="002267C8" w:rsidRDefault="008417E8" w:rsidP="00CA76E4">
      <w:pPr>
        <w:autoSpaceDE w:val="0"/>
        <w:autoSpaceDN w:val="0"/>
        <w:adjustRightInd w:val="0"/>
        <w:jc w:val="left"/>
        <w:rPr>
          <w:rFonts w:ascii="宋体" w:eastAsia="宋体" w:hAnsiTheme="minorHAnsi" w:cs="宋体"/>
          <w:kern w:val="0"/>
          <w:sz w:val="18"/>
          <w:szCs w:val="18"/>
        </w:rPr>
      </w:pPr>
    </w:p>
    <w:p w:rsidR="00AE6115" w:rsidRPr="00BC45F4" w:rsidRDefault="00711354" w:rsidP="00737E28">
      <w:pPr>
        <w:rPr>
          <w:rFonts w:eastAsiaTheme="minorEastAsia"/>
          <w:b/>
          <w:i/>
          <w:kern w:val="0"/>
          <w:sz w:val="28"/>
          <w:szCs w:val="28"/>
        </w:rPr>
      </w:pPr>
      <w:proofErr w:type="spellStart"/>
      <w:r w:rsidRPr="00BC45F4">
        <w:rPr>
          <w:rFonts w:eastAsiaTheme="minorEastAsia" w:hint="eastAsia"/>
          <w:b/>
          <w:i/>
          <w:kern w:val="0"/>
          <w:sz w:val="28"/>
          <w:szCs w:val="28"/>
        </w:rPr>
        <w:t>YCbCr</w:t>
      </w:r>
      <w:proofErr w:type="spellEnd"/>
      <w:r w:rsidRPr="00BC45F4">
        <w:rPr>
          <w:rFonts w:eastAsiaTheme="minorEastAsia" w:hint="eastAsia"/>
          <w:b/>
          <w:i/>
          <w:kern w:val="0"/>
          <w:sz w:val="28"/>
          <w:szCs w:val="28"/>
        </w:rPr>
        <w:t xml:space="preserve"> color space</w:t>
      </w:r>
    </w:p>
    <w:p w:rsidR="004F5E0D" w:rsidRPr="00AE6115" w:rsidRDefault="0053786D" w:rsidP="008F354F">
      <w:pPr>
        <w:rPr>
          <w:rFonts w:eastAsiaTheme="minorEastAsia"/>
          <w:i/>
          <w:kern w:val="0"/>
        </w:rPr>
      </w:pPr>
      <w:proofErr w:type="spellStart"/>
      <w:r w:rsidRPr="00072C05">
        <w:rPr>
          <w:color w:val="000000"/>
          <w:kern w:val="0"/>
        </w:rPr>
        <w:t>YCbCr</w:t>
      </w:r>
      <w:proofErr w:type="spellEnd"/>
      <w:r w:rsidRPr="00072C05">
        <w:rPr>
          <w:color w:val="000000"/>
          <w:kern w:val="0"/>
        </w:rPr>
        <w:t xml:space="preserve"> or </w:t>
      </w:r>
      <w:proofErr w:type="spellStart"/>
      <w:r w:rsidRPr="00072C05">
        <w:rPr>
          <w:color w:val="000000"/>
          <w:kern w:val="0"/>
        </w:rPr>
        <w:t>Y'CbCr</w:t>
      </w:r>
      <w:proofErr w:type="spellEnd"/>
      <w:r w:rsidRPr="00072C05">
        <w:rPr>
          <w:color w:val="000000"/>
          <w:kern w:val="0"/>
        </w:rPr>
        <w:t xml:space="preserve"> (sometimes written as YCBCR or Y'CBCR)</w:t>
      </w:r>
      <w:r w:rsidR="005A029B">
        <w:rPr>
          <w:rFonts w:eastAsiaTheme="minorEastAsia" w:hint="eastAsia"/>
          <w:color w:val="000000"/>
          <w:kern w:val="0"/>
        </w:rPr>
        <w:t>,</w:t>
      </w:r>
      <w:r w:rsidRPr="00072C05">
        <w:rPr>
          <w:color w:val="000000"/>
          <w:kern w:val="0"/>
        </w:rPr>
        <w:t xml:space="preserve"> </w:t>
      </w:r>
      <w:r w:rsidR="005A029B">
        <w:rPr>
          <w:rFonts w:eastAsiaTheme="minorEastAsia" w:hint="eastAsia"/>
          <w:color w:val="000000"/>
          <w:kern w:val="0"/>
        </w:rPr>
        <w:t>a</w:t>
      </w:r>
      <w:r w:rsidR="005A029B" w:rsidRPr="00072C05">
        <w:rPr>
          <w:color w:val="000000"/>
          <w:kern w:val="0"/>
        </w:rPr>
        <w:t xml:space="preserve">nother </w:t>
      </w:r>
      <w:r w:rsidR="005A029B">
        <w:rPr>
          <w:rFonts w:eastAsiaTheme="minorEastAsia" w:hint="eastAsia"/>
          <w:color w:val="000000"/>
          <w:kern w:val="0"/>
        </w:rPr>
        <w:t xml:space="preserve">type of </w:t>
      </w:r>
      <w:r w:rsidR="005A029B" w:rsidRPr="00072C05">
        <w:rPr>
          <w:color w:val="000000"/>
          <w:kern w:val="0"/>
        </w:rPr>
        <w:t xml:space="preserve">color space, </w:t>
      </w:r>
      <w:r w:rsidRPr="00072C05">
        <w:rPr>
          <w:color w:val="000000"/>
          <w:kern w:val="0"/>
        </w:rPr>
        <w:t>is defined as follows:</w:t>
      </w:r>
      <w:r w:rsidR="00D53220" w:rsidRPr="00072C05">
        <w:rPr>
          <w:color w:val="000000"/>
          <w:kern w:val="0"/>
        </w:rPr>
        <w:t xml:space="preserve"> </w:t>
      </w:r>
      <w:r w:rsidR="00BC45F4">
        <w:rPr>
          <w:rFonts w:eastAsia="宋体"/>
          <w:kern w:val="0"/>
        </w:rPr>
        <w:t>Y</w:t>
      </w:r>
      <w:r w:rsidR="00BC45F4">
        <w:rPr>
          <w:rFonts w:eastAsia="宋体" w:hint="eastAsia"/>
          <w:kern w:val="0"/>
        </w:rPr>
        <w:t xml:space="preserve"> </w:t>
      </w:r>
      <w:r w:rsidR="00D53220" w:rsidRPr="00072C05">
        <w:rPr>
          <w:rFonts w:eastAsia="宋体"/>
          <w:kern w:val="0"/>
        </w:rPr>
        <w:t xml:space="preserve">is a </w:t>
      </w:r>
      <w:r w:rsidR="005A029B">
        <w:rPr>
          <w:rFonts w:eastAsia="宋体" w:hint="eastAsia"/>
          <w:kern w:val="0"/>
        </w:rPr>
        <w:t xml:space="preserve">component of </w:t>
      </w:r>
      <w:r w:rsidR="00D53220" w:rsidRPr="00072C05">
        <w:rPr>
          <w:rFonts w:eastAsia="宋体"/>
          <w:kern w:val="0"/>
        </w:rPr>
        <w:t>color lum</w:t>
      </w:r>
      <w:r w:rsidR="00C60DE9">
        <w:rPr>
          <w:rFonts w:eastAsia="宋体"/>
          <w:kern w:val="0"/>
        </w:rPr>
        <w:t>inance</w:t>
      </w:r>
      <w:r w:rsidR="001A4034" w:rsidRPr="00072C05">
        <w:rPr>
          <w:rFonts w:eastAsia="宋体"/>
          <w:kern w:val="0"/>
        </w:rPr>
        <w:t>;</w:t>
      </w:r>
      <w:r w:rsidR="004F5E0D" w:rsidRPr="00072C05">
        <w:rPr>
          <w:rFonts w:eastAsia="宋体"/>
          <w:kern w:val="0"/>
        </w:rPr>
        <w:t xml:space="preserve"> </w:t>
      </w:r>
      <w:r w:rsidR="005A029B">
        <w:rPr>
          <w:rFonts w:eastAsia="宋体" w:hint="eastAsia"/>
          <w:kern w:val="0"/>
        </w:rPr>
        <w:t xml:space="preserve">and, </w:t>
      </w:r>
      <w:r w:rsidR="004F5E0D" w:rsidRPr="00072C05">
        <w:rPr>
          <w:rFonts w:eastAsia="宋体"/>
          <w:kern w:val="0"/>
        </w:rPr>
        <w:t>C</w:t>
      </w:r>
      <w:r w:rsidR="00BC45F4">
        <w:rPr>
          <w:rFonts w:eastAsia="宋体" w:hint="eastAsia"/>
          <w:kern w:val="0"/>
        </w:rPr>
        <w:t>B</w:t>
      </w:r>
      <w:r w:rsidR="004F5E0D" w:rsidRPr="00072C05">
        <w:rPr>
          <w:rFonts w:eastAsia="宋体"/>
          <w:kern w:val="0"/>
        </w:rPr>
        <w:t xml:space="preserve"> and C</w:t>
      </w:r>
      <w:r w:rsidR="00BC45F4">
        <w:rPr>
          <w:rFonts w:eastAsia="宋体" w:hint="eastAsia"/>
          <w:kern w:val="0"/>
        </w:rPr>
        <w:t>R</w:t>
      </w:r>
      <w:r w:rsidR="004F5E0D" w:rsidRPr="00072C05">
        <w:rPr>
          <w:rFonts w:eastAsia="宋体"/>
          <w:kern w:val="0"/>
        </w:rPr>
        <w:t xml:space="preserve"> a</w:t>
      </w:r>
      <w:r w:rsidRPr="00072C05">
        <w:rPr>
          <w:rFonts w:eastAsia="宋体"/>
          <w:kern w:val="0"/>
        </w:rPr>
        <w:t>re</w:t>
      </w:r>
      <w:r w:rsidR="004F5E0D" w:rsidRPr="00072C05">
        <w:rPr>
          <w:rFonts w:eastAsia="宋体"/>
          <w:kern w:val="0"/>
        </w:rPr>
        <w:t xml:space="preserve"> the concentration</w:t>
      </w:r>
      <w:r w:rsidRPr="00072C05">
        <w:rPr>
          <w:rFonts w:eastAsia="宋体"/>
          <w:kern w:val="0"/>
        </w:rPr>
        <w:t>s</w:t>
      </w:r>
      <w:r w:rsidR="004F5E0D" w:rsidRPr="00072C05">
        <w:rPr>
          <w:rFonts w:eastAsia="宋体"/>
          <w:kern w:val="0"/>
        </w:rPr>
        <w:t xml:space="preserve"> of blue and red </w:t>
      </w:r>
      <w:r w:rsidR="005A029B">
        <w:rPr>
          <w:rFonts w:eastAsia="宋体" w:hint="eastAsia"/>
          <w:kern w:val="0"/>
        </w:rPr>
        <w:t xml:space="preserve">values </w:t>
      </w:r>
      <w:r w:rsidR="004F5E0D" w:rsidRPr="00072C05">
        <w:rPr>
          <w:rFonts w:eastAsia="宋体"/>
          <w:kern w:val="0"/>
        </w:rPr>
        <w:t>compared to the offset component.</w:t>
      </w:r>
    </w:p>
    <w:p w:rsidR="006E7E03" w:rsidRPr="00072C05" w:rsidRDefault="006E7E03" w:rsidP="00737E28">
      <w:pPr>
        <w:spacing w:line="276" w:lineRule="auto"/>
        <w:rPr>
          <w:rFonts w:cs="Times New Roman"/>
          <w:kern w:val="0"/>
          <w:sz w:val="28"/>
          <w:szCs w:val="28"/>
        </w:rPr>
      </w:pPr>
    </w:p>
    <w:p w:rsidR="004F5E0D" w:rsidRPr="00072C05" w:rsidRDefault="004F5E0D" w:rsidP="00737E28">
      <w:pPr>
        <w:rPr>
          <w:rFonts w:eastAsia="宋体"/>
          <w:kern w:val="0"/>
        </w:rPr>
      </w:pPr>
      <w:r w:rsidRPr="00072C05">
        <w:rPr>
          <w:rFonts w:eastAsia="宋体"/>
          <w:kern w:val="0"/>
        </w:rPr>
        <w:t xml:space="preserve">The </w:t>
      </w:r>
      <w:r w:rsidR="004D6AD2" w:rsidRPr="00072C05">
        <w:rPr>
          <w:rFonts w:eastAsia="宋体"/>
          <w:kern w:val="0"/>
        </w:rPr>
        <w:t>formula</w:t>
      </w:r>
      <w:r w:rsidRPr="00072C05">
        <w:rPr>
          <w:rFonts w:eastAsia="宋体"/>
          <w:kern w:val="0"/>
        </w:rPr>
        <w:t xml:space="preserve"> </w:t>
      </w:r>
      <w:r w:rsidR="0053786D" w:rsidRPr="00072C05">
        <w:rPr>
          <w:rFonts w:eastAsia="宋体"/>
          <w:kern w:val="0"/>
        </w:rPr>
        <w:t>to</w:t>
      </w:r>
      <w:r w:rsidRPr="00072C05">
        <w:rPr>
          <w:rFonts w:eastAsia="宋体"/>
          <w:kern w:val="0"/>
        </w:rPr>
        <w:t xml:space="preserve"> transform this space </w:t>
      </w:r>
      <w:r w:rsidR="005A029B">
        <w:rPr>
          <w:rFonts w:eastAsia="宋体" w:hint="eastAsia"/>
          <w:kern w:val="0"/>
        </w:rPr>
        <w:t>in</w:t>
      </w:r>
      <w:r w:rsidRPr="00072C05">
        <w:rPr>
          <w:rFonts w:eastAsia="宋体"/>
          <w:kern w:val="0"/>
        </w:rPr>
        <w:t>to RGB space</w:t>
      </w:r>
      <w:r w:rsidR="0053786D" w:rsidRPr="00072C05">
        <w:rPr>
          <w:rFonts w:eastAsia="宋体"/>
          <w:kern w:val="0"/>
        </w:rPr>
        <w:t xml:space="preserve"> is outlined below</w:t>
      </w:r>
      <w:r w:rsidRPr="00072C05">
        <w:rPr>
          <w:rFonts w:eastAsia="宋体"/>
          <w:kern w:val="0"/>
        </w:rPr>
        <w:t>:</w:t>
      </w:r>
    </w:p>
    <w:p w:rsidR="004F5E0D" w:rsidRPr="00B91A51" w:rsidRDefault="00B91A51" w:rsidP="00737E28">
      <w:pPr>
        <w:rPr>
          <w:rFonts w:eastAsia="宋体"/>
          <w:i/>
          <w:kern w:val="0"/>
        </w:rPr>
      </w:pPr>
      <m:oMathPara>
        <m:oMath>
          <m:r>
            <w:rPr>
              <w:rFonts w:ascii="Cambria Math" w:eastAsia="宋体" w:hAnsi="Cambria Math"/>
              <w:kern w:val="0"/>
            </w:rPr>
            <m:t>Y=0.299R+0.587G+0.114B;</m:t>
          </m:r>
        </m:oMath>
      </m:oMathPara>
    </w:p>
    <w:p w:rsidR="004F5E0D" w:rsidRPr="00B91A51" w:rsidRDefault="00B91A51" w:rsidP="00737E28">
      <w:pPr>
        <w:rPr>
          <w:rFonts w:eastAsia="宋体"/>
          <w:i/>
          <w:kern w:val="0"/>
        </w:rPr>
      </w:pPr>
      <m:oMathPara>
        <m:oMath>
          <m:r>
            <w:rPr>
              <w:rFonts w:ascii="Cambria Math" w:eastAsia="宋体" w:hAnsi="Cambria Math"/>
              <w:kern w:val="0"/>
            </w:rPr>
            <m:t>Cb=0.564</m:t>
          </m:r>
          <m:d>
            <m:dPr>
              <m:ctrlPr>
                <w:rPr>
                  <w:rFonts w:ascii="Cambria Math" w:eastAsia="宋体" w:hAnsi="Cambria Math"/>
                  <w:i/>
                  <w:kern w:val="0"/>
                </w:rPr>
              </m:ctrlPr>
            </m:dPr>
            <m:e>
              <m:r>
                <w:rPr>
                  <w:rFonts w:ascii="Cambria Math" w:eastAsia="宋体" w:hAnsi="Cambria Math"/>
                  <w:kern w:val="0"/>
                </w:rPr>
                <m:t>B-Y</m:t>
              </m:r>
            </m:e>
          </m:d>
          <m:r>
            <w:rPr>
              <w:rFonts w:ascii="Cambria Math" w:eastAsia="宋体" w:hAnsi="Cambria Math"/>
              <w:kern w:val="0"/>
            </w:rPr>
            <m:t>;</m:t>
          </m:r>
        </m:oMath>
      </m:oMathPara>
    </w:p>
    <w:p w:rsidR="004F5E0D" w:rsidRPr="00B91A51" w:rsidRDefault="00B91A51" w:rsidP="00737E28">
      <w:pPr>
        <w:rPr>
          <w:rFonts w:eastAsia="宋体"/>
          <w:i/>
          <w:kern w:val="0"/>
        </w:rPr>
      </w:pPr>
      <m:oMathPara>
        <m:oMath>
          <m:r>
            <w:rPr>
              <w:rFonts w:ascii="Cambria Math" w:eastAsia="宋体" w:hAnsi="Cambria Math"/>
              <w:kern w:val="0"/>
            </w:rPr>
            <m:t>Cr=0.713</m:t>
          </m:r>
          <m:d>
            <m:dPr>
              <m:ctrlPr>
                <w:rPr>
                  <w:rFonts w:ascii="Cambria Math" w:eastAsia="宋体" w:hAnsi="Cambria Math"/>
                  <w:i/>
                  <w:kern w:val="0"/>
                </w:rPr>
              </m:ctrlPr>
            </m:dPr>
            <m:e>
              <m:r>
                <w:rPr>
                  <w:rFonts w:ascii="Cambria Math" w:eastAsia="宋体" w:hAnsi="Cambria Math"/>
                  <w:kern w:val="0"/>
                </w:rPr>
                <m:t>R-Y</m:t>
              </m:r>
            </m:e>
          </m:d>
          <m:r>
            <w:rPr>
              <w:rFonts w:ascii="Cambria Math" w:eastAsia="宋体" w:hAnsi="Cambria Math"/>
              <w:kern w:val="0"/>
            </w:rPr>
            <m:t>;</m:t>
          </m:r>
        </m:oMath>
      </m:oMathPara>
    </w:p>
    <w:p w:rsidR="004F5E0D" w:rsidRPr="00B91A51" w:rsidRDefault="00B91A51" w:rsidP="00737E28">
      <w:pPr>
        <w:rPr>
          <w:rFonts w:eastAsia="宋体"/>
          <w:i/>
          <w:kern w:val="0"/>
        </w:rPr>
      </w:pPr>
      <m:oMathPara>
        <m:oMath>
          <m:r>
            <w:rPr>
              <w:rFonts w:ascii="Cambria Math" w:eastAsia="宋体" w:hAnsi="Cambria Math"/>
              <w:kern w:val="0"/>
            </w:rPr>
            <m:t>R=Y+1.402Cr;</m:t>
          </m:r>
        </m:oMath>
      </m:oMathPara>
    </w:p>
    <w:p w:rsidR="004F5E0D" w:rsidRPr="00B91A51" w:rsidRDefault="004F5E0D" w:rsidP="00737E28">
      <w:pPr>
        <w:rPr>
          <w:rFonts w:eastAsia="宋体"/>
          <w:i/>
          <w:kern w:val="0"/>
        </w:rPr>
      </w:pPr>
      <w:r w:rsidRPr="00B91A51">
        <w:rPr>
          <w:rFonts w:eastAsia="宋体"/>
          <w:i/>
          <w:kern w:val="0"/>
        </w:rPr>
        <w:t xml:space="preserve">                      </w:t>
      </w:r>
      <m:oMath>
        <m:r>
          <w:rPr>
            <w:rFonts w:ascii="Cambria Math" w:eastAsia="宋体" w:hAnsi="Cambria Math"/>
            <w:kern w:val="0"/>
          </w:rPr>
          <m:t>G=Y-0.344Cb-0.714Cr;</m:t>
        </m:r>
      </m:oMath>
    </w:p>
    <w:p w:rsidR="004F5E0D" w:rsidRPr="00B91A51" w:rsidRDefault="00AB2ED2" w:rsidP="00AB2ED2">
      <w:pPr>
        <w:jc w:val="center"/>
        <w:rPr>
          <w:rFonts w:eastAsia="宋体"/>
          <w:i/>
          <w:kern w:val="0"/>
        </w:rPr>
      </w:pPr>
      <w:r>
        <w:rPr>
          <w:rFonts w:eastAsia="宋体" w:hint="eastAsia"/>
          <w:i/>
          <w:kern w:val="0"/>
        </w:rPr>
        <w:t xml:space="preserve">             </w:t>
      </w:r>
      <m:oMath>
        <m:r>
          <w:rPr>
            <w:rFonts w:ascii="Cambria Math" w:eastAsia="宋体" w:hAnsi="Cambria Math"/>
            <w:kern w:val="0"/>
          </w:rPr>
          <m:t>B=Y+1.772Cb.</m:t>
        </m:r>
      </m:oMath>
      <w:r>
        <w:rPr>
          <w:rFonts w:eastAsia="宋体" w:hint="eastAsia"/>
          <w:i/>
          <w:kern w:val="0"/>
        </w:rPr>
        <w:t xml:space="preserve">               (2.2.1.14)</w:t>
      </w:r>
    </w:p>
    <w:p w:rsidR="0044313C" w:rsidRPr="00072C05" w:rsidRDefault="0044313C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kern w:val="0"/>
          <w:sz w:val="22"/>
        </w:rPr>
      </w:pPr>
    </w:p>
    <w:p w:rsidR="00E97743" w:rsidRDefault="00B3780F" w:rsidP="00E97743">
      <w:pPr>
        <w:keepNext/>
        <w:autoSpaceDE w:val="0"/>
        <w:autoSpaceDN w:val="0"/>
        <w:adjustRightInd w:val="0"/>
        <w:spacing w:line="276" w:lineRule="auto"/>
        <w:jc w:val="center"/>
      </w:pPr>
      <w:r w:rsidRPr="00072C05">
        <w:rPr>
          <w:rFonts w:cs="Times New Roman"/>
          <w:noProof/>
        </w:rPr>
        <w:lastRenderedPageBreak/>
        <w:drawing>
          <wp:inline distT="0" distB="0" distL="0" distR="0">
            <wp:extent cx="4159462" cy="2382238"/>
            <wp:effectExtent l="19050" t="0" r="0" b="0"/>
            <wp:docPr id="9" name="图片 7" descr="F:\文件\实验室\paper\useful\ch6_color_models_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文件\实验室\paper\useful\ch6_color_models_4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560" cy="2381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E0D" w:rsidRPr="00E97743" w:rsidRDefault="00E97743" w:rsidP="00E97743">
      <w:pPr>
        <w:pStyle w:val="af"/>
        <w:jc w:val="center"/>
        <w:rPr>
          <w:rFonts w:cs="Times New Roman"/>
        </w:rPr>
      </w:pPr>
      <w:bookmarkStart w:id="28" w:name="_Toc388350448"/>
      <w:proofErr w:type="gramStart"/>
      <w:r>
        <w:t>Figure 2.2.1.</w:t>
      </w:r>
      <w:proofErr w:type="gramEnd"/>
      <w:r w:rsidR="008401BD">
        <w:fldChar w:fldCharType="begin"/>
      </w:r>
      <w:r w:rsidR="00BD470D">
        <w:instrText xml:space="preserve"> SEQ Figure_2.2.1. \* ARABIC </w:instrText>
      </w:r>
      <w:r w:rsidR="008401BD">
        <w:fldChar w:fldCharType="separate"/>
      </w:r>
      <w:r w:rsidR="00AE69A1">
        <w:rPr>
          <w:noProof/>
        </w:rPr>
        <w:t>5</w:t>
      </w:r>
      <w:r w:rsidR="008401BD">
        <w:fldChar w:fldCharType="end"/>
      </w:r>
      <w:r>
        <w:rPr>
          <w:rFonts w:eastAsiaTheme="minorEastAsia" w:cs="Times New Roman" w:hint="eastAsia"/>
        </w:rPr>
        <w:t xml:space="preserve"> </w:t>
      </w:r>
      <w:proofErr w:type="spellStart"/>
      <w:r w:rsidR="004D6AD2" w:rsidRPr="00072C05">
        <w:rPr>
          <w:rFonts w:eastAsiaTheme="minorEastAsia" w:cs="Times New Roman"/>
        </w:rPr>
        <w:t>YCbCr</w:t>
      </w:r>
      <w:proofErr w:type="spellEnd"/>
      <w:r w:rsidR="004D6AD2" w:rsidRPr="00072C05">
        <w:rPr>
          <w:rFonts w:eastAsiaTheme="minorEastAsia" w:cs="Times New Roman"/>
        </w:rPr>
        <w:t xml:space="preserve"> color space</w:t>
      </w:r>
      <w:r w:rsidR="00BC45F4">
        <w:rPr>
          <w:rFonts w:eastAsiaTheme="minorEastAsia" w:cs="Times New Roman" w:hint="eastAsia"/>
        </w:rPr>
        <w:t xml:space="preserve"> </w:t>
      </w:r>
      <w:r w:rsidR="000A7AFE" w:rsidRPr="000A7AFE">
        <w:rPr>
          <w:rFonts w:eastAsiaTheme="minorEastAsia" w:cs="Times New Roman" w:hint="eastAsia"/>
        </w:rPr>
        <w:t>[</w:t>
      </w:r>
      <w:r w:rsidR="00BC45F4" w:rsidRPr="000A7AFE">
        <w:rPr>
          <w:rStyle w:val="af5"/>
          <w:rFonts w:eastAsiaTheme="minorEastAsia" w:cs="Times New Roman"/>
          <w:vertAlign w:val="baseline"/>
        </w:rPr>
        <w:endnoteReference w:id="49"/>
      </w:r>
      <w:r w:rsidR="000A7AFE" w:rsidRPr="000A7AFE">
        <w:rPr>
          <w:rFonts w:eastAsiaTheme="minorEastAsia" w:cs="Times New Roman" w:hint="eastAsia"/>
        </w:rPr>
        <w:t>]</w:t>
      </w:r>
      <w:bookmarkEnd w:id="28"/>
    </w:p>
    <w:p w:rsidR="00AE6115" w:rsidRPr="00F375FB" w:rsidRDefault="00AE6115" w:rsidP="008F354F">
      <w:pPr>
        <w:rPr>
          <w:rFonts w:eastAsiaTheme="minorEastAsia" w:cs="Times New Roman"/>
          <w:szCs w:val="24"/>
        </w:rPr>
      </w:pPr>
    </w:p>
    <w:p w:rsidR="00B56DDA" w:rsidRPr="00F375FB" w:rsidRDefault="00D53220" w:rsidP="008F354F">
      <w:pPr>
        <w:rPr>
          <w:rFonts w:eastAsiaTheme="minorEastAsia"/>
          <w:kern w:val="0"/>
          <w:szCs w:val="24"/>
        </w:rPr>
      </w:pPr>
      <w:r w:rsidRPr="00F375FB">
        <w:rPr>
          <w:kern w:val="0"/>
          <w:szCs w:val="24"/>
        </w:rPr>
        <w:t xml:space="preserve">This color space is </w:t>
      </w:r>
      <w:r w:rsidR="008417E8">
        <w:rPr>
          <w:rFonts w:eastAsiaTheme="minorEastAsia"/>
          <w:kern w:val="0"/>
          <w:szCs w:val="24"/>
        </w:rPr>
        <w:t>seldom</w:t>
      </w:r>
      <w:r w:rsidRPr="00F375FB">
        <w:rPr>
          <w:kern w:val="0"/>
          <w:szCs w:val="24"/>
        </w:rPr>
        <w:t xml:space="preserve"> used since it can be changed </w:t>
      </w:r>
      <w:r w:rsidR="00A8200B">
        <w:rPr>
          <w:rFonts w:eastAsiaTheme="minorEastAsia" w:hint="eastAsia"/>
          <w:kern w:val="0"/>
          <w:szCs w:val="24"/>
        </w:rPr>
        <w:t>into</w:t>
      </w:r>
      <w:r w:rsidR="00A8200B">
        <w:rPr>
          <w:kern w:val="0"/>
          <w:szCs w:val="24"/>
        </w:rPr>
        <w:t xml:space="preserve"> RGB space</w:t>
      </w:r>
      <w:r w:rsidR="00A8200B">
        <w:rPr>
          <w:rFonts w:eastAsiaTheme="minorEastAsia" w:hint="eastAsia"/>
          <w:kern w:val="0"/>
          <w:szCs w:val="24"/>
        </w:rPr>
        <w:t>;</w:t>
      </w:r>
      <w:r w:rsidRPr="00F375FB">
        <w:rPr>
          <w:kern w:val="0"/>
          <w:szCs w:val="24"/>
        </w:rPr>
        <w:t xml:space="preserve"> </w:t>
      </w:r>
      <w:r w:rsidR="00A8200B">
        <w:rPr>
          <w:rFonts w:eastAsiaTheme="minorEastAsia" w:hint="eastAsia"/>
          <w:kern w:val="0"/>
          <w:szCs w:val="24"/>
        </w:rPr>
        <w:t>this is</w:t>
      </w:r>
      <w:r w:rsidRPr="00F375FB">
        <w:rPr>
          <w:kern w:val="0"/>
          <w:szCs w:val="24"/>
        </w:rPr>
        <w:t xml:space="preserve"> why the RGB space is most</w:t>
      </w:r>
      <w:r w:rsidR="00A8200B">
        <w:rPr>
          <w:rFonts w:eastAsiaTheme="minorEastAsia" w:hint="eastAsia"/>
          <w:kern w:val="0"/>
          <w:szCs w:val="24"/>
        </w:rPr>
        <w:t>ly</w:t>
      </w:r>
      <w:r w:rsidRPr="00F375FB">
        <w:rPr>
          <w:kern w:val="0"/>
          <w:szCs w:val="24"/>
        </w:rPr>
        <w:t xml:space="preserve"> used.</w:t>
      </w:r>
    </w:p>
    <w:p w:rsidR="00D53220" w:rsidRPr="00F375FB" w:rsidRDefault="00D53220" w:rsidP="008F354F">
      <w:pPr>
        <w:rPr>
          <w:rFonts w:eastAsiaTheme="minorEastAsia"/>
          <w:kern w:val="0"/>
          <w:szCs w:val="24"/>
        </w:rPr>
      </w:pPr>
    </w:p>
    <w:p w:rsidR="00B56DDA" w:rsidRPr="00072C05" w:rsidRDefault="00B56DDA" w:rsidP="008F354F">
      <w:pPr>
        <w:rPr>
          <w:kern w:val="0"/>
          <w:szCs w:val="24"/>
        </w:rPr>
      </w:pPr>
      <w:r w:rsidRPr="00F375FB">
        <w:rPr>
          <w:kern w:val="0"/>
          <w:szCs w:val="24"/>
        </w:rPr>
        <w:t>The exi</w:t>
      </w:r>
      <w:r w:rsidR="00D53220" w:rsidRPr="00F375FB">
        <w:rPr>
          <w:kern w:val="0"/>
          <w:szCs w:val="24"/>
        </w:rPr>
        <w:t>sting</w:t>
      </w:r>
      <w:r w:rsidRPr="00F375FB">
        <w:rPr>
          <w:kern w:val="0"/>
          <w:szCs w:val="24"/>
        </w:rPr>
        <w:t xml:space="preserve"> approach</w:t>
      </w:r>
      <w:r w:rsidR="006E7CEF" w:rsidRPr="00F375FB">
        <w:rPr>
          <w:kern w:val="0"/>
          <w:szCs w:val="24"/>
        </w:rPr>
        <w:t xml:space="preserve"> is</w:t>
      </w:r>
      <w:r w:rsidRPr="00F375FB">
        <w:rPr>
          <w:color w:val="FF0000"/>
          <w:kern w:val="0"/>
          <w:szCs w:val="24"/>
        </w:rPr>
        <w:t xml:space="preserve"> </w:t>
      </w:r>
      <w:r w:rsidRPr="00F375FB">
        <w:rPr>
          <w:kern w:val="0"/>
          <w:szCs w:val="24"/>
        </w:rPr>
        <w:t>based on color space</w:t>
      </w:r>
      <w:r w:rsidR="00A8200B">
        <w:rPr>
          <w:rFonts w:eastAsiaTheme="minorEastAsia" w:hint="eastAsia"/>
          <w:kern w:val="0"/>
          <w:szCs w:val="24"/>
        </w:rPr>
        <w:t>,</w:t>
      </w:r>
      <w:r w:rsidRPr="00F375FB">
        <w:rPr>
          <w:kern w:val="0"/>
          <w:szCs w:val="24"/>
        </w:rPr>
        <w:t xml:space="preserve"> </w:t>
      </w:r>
      <w:r w:rsidR="00A8200B">
        <w:rPr>
          <w:rFonts w:eastAsiaTheme="minorEastAsia" w:hint="eastAsia"/>
          <w:kern w:val="0"/>
          <w:szCs w:val="24"/>
        </w:rPr>
        <w:t>as</w:t>
      </w:r>
      <w:r w:rsidRPr="00F375FB">
        <w:rPr>
          <w:kern w:val="0"/>
          <w:szCs w:val="24"/>
        </w:rPr>
        <w:t xml:space="preserve"> we me</w:t>
      </w:r>
      <w:r w:rsidR="004639E9" w:rsidRPr="00F375FB">
        <w:rPr>
          <w:kern w:val="0"/>
          <w:szCs w:val="24"/>
        </w:rPr>
        <w:t>n</w:t>
      </w:r>
      <w:r w:rsidRPr="00F375FB">
        <w:rPr>
          <w:kern w:val="0"/>
          <w:szCs w:val="24"/>
        </w:rPr>
        <w:t xml:space="preserve">tioned </w:t>
      </w:r>
      <w:r w:rsidR="002267C8">
        <w:rPr>
          <w:rFonts w:eastAsiaTheme="minorEastAsia" w:hint="eastAsia"/>
          <w:kern w:val="0"/>
          <w:szCs w:val="24"/>
        </w:rPr>
        <w:t>above</w:t>
      </w:r>
      <w:r w:rsidR="006E7CEF" w:rsidRPr="00F375FB">
        <w:rPr>
          <w:kern w:val="0"/>
          <w:szCs w:val="24"/>
        </w:rPr>
        <w:t xml:space="preserve">. </w:t>
      </w:r>
      <w:r w:rsidRPr="00F375FB">
        <w:rPr>
          <w:kern w:val="0"/>
          <w:szCs w:val="24"/>
        </w:rPr>
        <w:t>In</w:t>
      </w:r>
      <w:r w:rsidR="00B44E76" w:rsidRPr="00F375FB">
        <w:rPr>
          <w:rFonts w:hint="eastAsia"/>
          <w:kern w:val="0"/>
          <w:szCs w:val="24"/>
        </w:rPr>
        <w:t xml:space="preserve"> </w:t>
      </w:r>
      <w:r w:rsidR="00B44E76" w:rsidRPr="00C60DE9">
        <w:rPr>
          <w:rFonts w:hint="eastAsia"/>
          <w:kern w:val="0"/>
          <w:szCs w:val="24"/>
        </w:rPr>
        <w:t>[</w:t>
      </w:r>
      <w:fldSimple w:instr=" NOTEREF _Ref384044499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52</w:t>
        </w:r>
      </w:fldSimple>
      <w:r w:rsidR="00B44E76" w:rsidRPr="00C60DE9">
        <w:rPr>
          <w:rFonts w:hint="eastAsia"/>
          <w:szCs w:val="24"/>
        </w:rPr>
        <w:t>]</w:t>
      </w:r>
      <w:r w:rsidRPr="00F375FB">
        <w:rPr>
          <w:kern w:val="0"/>
          <w:szCs w:val="24"/>
        </w:rPr>
        <w:t xml:space="preserve">, </w:t>
      </w:r>
      <w:r w:rsidR="002267C8" w:rsidRPr="008172B2">
        <w:rPr>
          <w:rFonts w:cs="Times New Roman"/>
          <w:kern w:val="0"/>
          <w:szCs w:val="24"/>
        </w:rPr>
        <w:t xml:space="preserve">A. </w:t>
      </w:r>
      <w:proofErr w:type="spellStart"/>
      <w:r w:rsidR="002267C8" w:rsidRPr="008172B2">
        <w:rPr>
          <w:rFonts w:cs="Times New Roman"/>
          <w:kern w:val="0"/>
          <w:szCs w:val="24"/>
        </w:rPr>
        <w:t>Ruta</w:t>
      </w:r>
      <w:proofErr w:type="spellEnd"/>
      <w:r w:rsidR="002267C8">
        <w:rPr>
          <w:rFonts w:eastAsiaTheme="minorEastAsia" w:cs="Times New Roman" w:hint="eastAsia"/>
          <w:kern w:val="0"/>
          <w:szCs w:val="24"/>
        </w:rPr>
        <w:t xml:space="preserve"> et al</w:t>
      </w:r>
      <w:r w:rsidR="009129C5">
        <w:rPr>
          <w:rFonts w:eastAsiaTheme="minorEastAsia" w:cs="Times New Roman" w:hint="eastAsia"/>
          <w:kern w:val="0"/>
          <w:szCs w:val="24"/>
        </w:rPr>
        <w:t>.</w:t>
      </w:r>
      <w:r w:rsidR="004639E9" w:rsidRPr="00F375FB">
        <w:rPr>
          <w:kern w:val="0"/>
          <w:szCs w:val="24"/>
        </w:rPr>
        <w:t xml:space="preserve"> </w:t>
      </w:r>
      <w:r w:rsidR="002267C8">
        <w:rPr>
          <w:rFonts w:eastAsiaTheme="minorEastAsia" w:hint="eastAsia"/>
          <w:kern w:val="0"/>
          <w:szCs w:val="24"/>
        </w:rPr>
        <w:t xml:space="preserve">suggest </w:t>
      </w:r>
      <w:r w:rsidR="00A8200B">
        <w:rPr>
          <w:rFonts w:eastAsiaTheme="minorEastAsia" w:hint="eastAsia"/>
          <w:kern w:val="0"/>
          <w:szCs w:val="24"/>
        </w:rPr>
        <w:t>using</w:t>
      </w:r>
      <w:r w:rsidR="002267C8">
        <w:rPr>
          <w:rFonts w:eastAsiaTheme="minorEastAsia" w:hint="eastAsia"/>
          <w:kern w:val="0"/>
          <w:szCs w:val="24"/>
        </w:rPr>
        <w:t xml:space="preserve"> </w:t>
      </w:r>
      <w:r w:rsidR="004639E9" w:rsidRPr="00F375FB">
        <w:rPr>
          <w:kern w:val="0"/>
          <w:szCs w:val="24"/>
        </w:rPr>
        <w:t>the color enhancement and recursive threshold</w:t>
      </w:r>
      <w:r w:rsidR="00A8200B">
        <w:rPr>
          <w:rFonts w:eastAsiaTheme="minorEastAsia" w:hint="eastAsia"/>
          <w:kern w:val="0"/>
          <w:szCs w:val="24"/>
        </w:rPr>
        <w:t>s</w:t>
      </w:r>
      <w:r w:rsidR="004639E9" w:rsidRPr="00F375FB">
        <w:rPr>
          <w:kern w:val="0"/>
          <w:szCs w:val="24"/>
        </w:rPr>
        <w:t xml:space="preserve"> to </w:t>
      </w:r>
      <w:r w:rsidR="00A8200B">
        <w:rPr>
          <w:rFonts w:eastAsiaTheme="minorEastAsia" w:hint="eastAsia"/>
          <w:kern w:val="0"/>
          <w:szCs w:val="24"/>
        </w:rPr>
        <w:t>obtain</w:t>
      </w:r>
      <w:r w:rsidR="004639E9" w:rsidRPr="00F375FB">
        <w:rPr>
          <w:kern w:val="0"/>
          <w:szCs w:val="24"/>
        </w:rPr>
        <w:t xml:space="preserve"> ROI</w:t>
      </w:r>
      <w:r w:rsidR="001F2891">
        <w:rPr>
          <w:rFonts w:eastAsiaTheme="minorEastAsia" w:hint="eastAsia"/>
          <w:kern w:val="0"/>
          <w:szCs w:val="24"/>
        </w:rPr>
        <w:t>s</w:t>
      </w:r>
      <w:r w:rsidR="004639E9" w:rsidRPr="00F375FB">
        <w:rPr>
          <w:kern w:val="0"/>
          <w:szCs w:val="24"/>
        </w:rPr>
        <w:t xml:space="preserve"> </w:t>
      </w:r>
      <w:r w:rsidR="002267C8">
        <w:rPr>
          <w:rFonts w:eastAsiaTheme="minorEastAsia" w:hint="eastAsia"/>
          <w:kern w:val="0"/>
          <w:szCs w:val="24"/>
        </w:rPr>
        <w:t xml:space="preserve">from robust </w:t>
      </w:r>
      <w:r w:rsidR="004639E9" w:rsidRPr="00F375FB">
        <w:rPr>
          <w:kern w:val="0"/>
          <w:szCs w:val="24"/>
        </w:rPr>
        <w:t>RGB space</w:t>
      </w:r>
      <w:r w:rsidR="00A8200B">
        <w:rPr>
          <w:rFonts w:eastAsiaTheme="minorEastAsia" w:hint="eastAsia"/>
          <w:kern w:val="0"/>
          <w:szCs w:val="24"/>
        </w:rPr>
        <w:t>;</w:t>
      </w:r>
      <w:r w:rsidR="00871E3C" w:rsidRPr="00F375FB">
        <w:rPr>
          <w:kern w:val="0"/>
          <w:szCs w:val="24"/>
        </w:rPr>
        <w:t xml:space="preserve"> but</w:t>
      </w:r>
      <w:r w:rsidR="00A8200B">
        <w:rPr>
          <w:rFonts w:eastAsiaTheme="minorEastAsia" w:hint="eastAsia"/>
          <w:kern w:val="0"/>
          <w:szCs w:val="24"/>
        </w:rPr>
        <w:t>,</w:t>
      </w:r>
      <w:r w:rsidR="00871E3C" w:rsidRPr="00F375FB">
        <w:rPr>
          <w:kern w:val="0"/>
          <w:szCs w:val="24"/>
        </w:rPr>
        <w:t xml:space="preserve"> the recursive </w:t>
      </w:r>
      <w:r w:rsidR="00871E3C" w:rsidRPr="00072C05">
        <w:rPr>
          <w:kern w:val="0"/>
          <w:szCs w:val="24"/>
        </w:rPr>
        <w:t xml:space="preserve">threshold is </w:t>
      </w:r>
      <w:r w:rsidR="00A8200B">
        <w:rPr>
          <w:rFonts w:eastAsiaTheme="minorEastAsia" w:hint="eastAsia"/>
          <w:kern w:val="0"/>
          <w:szCs w:val="24"/>
        </w:rPr>
        <w:t>difficult</w:t>
      </w:r>
      <w:r w:rsidR="00871E3C" w:rsidRPr="00072C05">
        <w:rPr>
          <w:kern w:val="0"/>
          <w:szCs w:val="24"/>
        </w:rPr>
        <w:t xml:space="preserve"> to choose.</w:t>
      </w:r>
    </w:p>
    <w:p w:rsidR="004D6AD2" w:rsidRPr="00A8200B" w:rsidRDefault="004D6AD2" w:rsidP="008F354F">
      <w:pPr>
        <w:rPr>
          <w:kern w:val="0"/>
          <w:sz w:val="32"/>
        </w:rPr>
      </w:pPr>
    </w:p>
    <w:p w:rsidR="00BC76DB" w:rsidRPr="00F375FB" w:rsidRDefault="00871E3C" w:rsidP="008F354F">
      <w:pPr>
        <w:rPr>
          <w:color w:val="000000"/>
          <w:kern w:val="0"/>
          <w:szCs w:val="24"/>
        </w:rPr>
      </w:pPr>
      <w:r w:rsidRPr="00F375FB">
        <w:rPr>
          <w:rStyle w:val="hps"/>
          <w:rFonts w:cs="Times New Roman"/>
          <w:szCs w:val="24"/>
        </w:rPr>
        <w:t>Jae Won</w:t>
      </w:r>
      <w:r w:rsidR="00FC6992">
        <w:rPr>
          <w:rStyle w:val="hps"/>
          <w:rFonts w:eastAsiaTheme="minorEastAsia" w:cs="Times New Roman" w:hint="eastAsia"/>
          <w:szCs w:val="24"/>
        </w:rPr>
        <w:t xml:space="preserve"> </w:t>
      </w:r>
      <w:proofErr w:type="spellStart"/>
      <w:r w:rsidR="00FC6992">
        <w:rPr>
          <w:rStyle w:val="hps"/>
          <w:rFonts w:eastAsiaTheme="minorEastAsia" w:cs="Times New Roman" w:hint="eastAsia"/>
          <w:szCs w:val="24"/>
        </w:rPr>
        <w:t>Woong</w:t>
      </w:r>
      <w:proofErr w:type="spellEnd"/>
      <w:r w:rsidRPr="00F375FB">
        <w:rPr>
          <w:szCs w:val="24"/>
        </w:rPr>
        <w:t xml:space="preserve"> </w:t>
      </w:r>
      <w:r w:rsidRPr="00F375FB">
        <w:rPr>
          <w:rStyle w:val="hps"/>
          <w:rFonts w:cs="Times New Roman"/>
          <w:szCs w:val="24"/>
        </w:rPr>
        <w:t>et al</w:t>
      </w:r>
      <w:r w:rsidR="009129C5">
        <w:rPr>
          <w:rStyle w:val="hps"/>
          <w:rFonts w:eastAsiaTheme="minorEastAsia" w:cs="Times New Roman" w:hint="eastAsia"/>
          <w:szCs w:val="24"/>
        </w:rPr>
        <w:t>.</w:t>
      </w:r>
      <w:r w:rsidR="00276F11" w:rsidRPr="00F375FB">
        <w:rPr>
          <w:rStyle w:val="hps"/>
          <w:rFonts w:cs="Times New Roman" w:hint="eastAsia"/>
          <w:szCs w:val="24"/>
        </w:rPr>
        <w:t xml:space="preserve"> </w:t>
      </w:r>
      <w:r w:rsidR="00846AE5" w:rsidRPr="00C60DE9">
        <w:rPr>
          <w:rStyle w:val="af5"/>
          <w:rFonts w:cs="Times New Roman"/>
          <w:szCs w:val="24"/>
          <w:vertAlign w:val="baseline"/>
        </w:rPr>
        <w:t>[</w:t>
      </w:r>
      <w:r w:rsidR="00846AE5" w:rsidRPr="00C60DE9">
        <w:rPr>
          <w:rStyle w:val="af5"/>
          <w:rFonts w:cs="Times New Roman"/>
          <w:szCs w:val="24"/>
          <w:vertAlign w:val="baseline"/>
        </w:rPr>
        <w:endnoteReference w:id="50"/>
      </w:r>
      <w:r w:rsidR="00846AE5" w:rsidRPr="00C60DE9">
        <w:rPr>
          <w:rStyle w:val="af5"/>
          <w:rFonts w:cs="Times New Roman"/>
          <w:szCs w:val="24"/>
          <w:vertAlign w:val="baseline"/>
        </w:rPr>
        <w:t>]</w:t>
      </w:r>
      <w:r w:rsidRPr="00F375FB">
        <w:rPr>
          <w:rStyle w:val="hps"/>
          <w:rFonts w:cs="Times New Roman"/>
          <w:szCs w:val="24"/>
        </w:rPr>
        <w:t xml:space="preserve"> propose</w:t>
      </w:r>
      <w:r w:rsidR="00A8200B">
        <w:rPr>
          <w:rStyle w:val="hps"/>
          <w:rFonts w:eastAsiaTheme="minorEastAsia" w:cs="Times New Roman" w:hint="eastAsia"/>
          <w:szCs w:val="24"/>
        </w:rPr>
        <w:t>d</w:t>
      </w:r>
      <w:r w:rsidRPr="00F375FB">
        <w:rPr>
          <w:rStyle w:val="hps"/>
          <w:rFonts w:cs="Times New Roman"/>
          <w:szCs w:val="24"/>
        </w:rPr>
        <w:t xml:space="preserve"> a</w:t>
      </w:r>
      <w:r w:rsidRPr="00F375FB">
        <w:rPr>
          <w:szCs w:val="24"/>
        </w:rPr>
        <w:t xml:space="preserve"> </w:t>
      </w:r>
      <w:r w:rsidRPr="00F375FB">
        <w:rPr>
          <w:rStyle w:val="hps"/>
          <w:rFonts w:cs="Times New Roman"/>
          <w:szCs w:val="24"/>
        </w:rPr>
        <w:t>target detection</w:t>
      </w:r>
      <w:r w:rsidRPr="00F375FB">
        <w:rPr>
          <w:szCs w:val="24"/>
        </w:rPr>
        <w:t xml:space="preserve"> </w:t>
      </w:r>
      <w:r w:rsidRPr="00F375FB">
        <w:rPr>
          <w:rStyle w:val="hps"/>
          <w:rFonts w:cs="Times New Roman"/>
          <w:szCs w:val="24"/>
        </w:rPr>
        <w:t>method using</w:t>
      </w:r>
      <w:r w:rsidRPr="00F375FB">
        <w:rPr>
          <w:szCs w:val="24"/>
        </w:rPr>
        <w:t xml:space="preserve"> </w:t>
      </w:r>
      <w:r w:rsidRPr="00F375FB">
        <w:rPr>
          <w:rStyle w:val="hps"/>
          <w:rFonts w:cs="Times New Roman"/>
          <w:szCs w:val="24"/>
        </w:rPr>
        <w:t>color</w:t>
      </w:r>
      <w:r w:rsidRPr="00F375FB">
        <w:rPr>
          <w:szCs w:val="24"/>
        </w:rPr>
        <w:t xml:space="preserve"> </w:t>
      </w:r>
      <w:r w:rsidRPr="00F375FB">
        <w:rPr>
          <w:rStyle w:val="hps"/>
          <w:rFonts w:cs="Times New Roman"/>
          <w:szCs w:val="24"/>
        </w:rPr>
        <w:t>and edge</w:t>
      </w:r>
      <w:r w:rsidRPr="00F375FB">
        <w:rPr>
          <w:szCs w:val="24"/>
        </w:rPr>
        <w:t xml:space="preserve"> </w:t>
      </w:r>
      <w:r w:rsidR="006E7CEF" w:rsidRPr="00F375FB">
        <w:rPr>
          <w:rStyle w:val="hps"/>
          <w:rFonts w:cs="Times New Roman"/>
          <w:szCs w:val="24"/>
        </w:rPr>
        <w:t xml:space="preserve">to define </w:t>
      </w:r>
      <w:r w:rsidRPr="00F375FB">
        <w:rPr>
          <w:rStyle w:val="hps"/>
          <w:rFonts w:cs="Times New Roman"/>
          <w:szCs w:val="24"/>
        </w:rPr>
        <w:t>significant</w:t>
      </w:r>
      <w:r w:rsidRPr="00F375FB">
        <w:rPr>
          <w:szCs w:val="24"/>
        </w:rPr>
        <w:t xml:space="preserve"> </w:t>
      </w:r>
      <w:r w:rsidRPr="00F375FB">
        <w:rPr>
          <w:rStyle w:val="hps"/>
          <w:rFonts w:cs="Times New Roman"/>
          <w:szCs w:val="24"/>
        </w:rPr>
        <w:t>features</w:t>
      </w:r>
      <w:r w:rsidR="00676174">
        <w:rPr>
          <w:rStyle w:val="hps"/>
          <w:rFonts w:eastAsiaTheme="minorEastAsia" w:cs="Times New Roman" w:hint="eastAsia"/>
          <w:szCs w:val="24"/>
        </w:rPr>
        <w:t xml:space="preserve"> and </w:t>
      </w:r>
      <w:r w:rsidR="00A8200B">
        <w:rPr>
          <w:rStyle w:val="hps"/>
          <w:rFonts w:eastAsiaTheme="minorEastAsia" w:cs="Times New Roman" w:hint="eastAsia"/>
          <w:szCs w:val="24"/>
        </w:rPr>
        <w:t xml:space="preserve">a </w:t>
      </w:r>
      <w:r w:rsidRPr="00F375FB">
        <w:rPr>
          <w:rStyle w:val="hps"/>
          <w:rFonts w:cs="Times New Roman"/>
          <w:szCs w:val="24"/>
        </w:rPr>
        <w:t>multi-scale</w:t>
      </w:r>
      <w:r w:rsidRPr="00F375FB">
        <w:rPr>
          <w:szCs w:val="24"/>
        </w:rPr>
        <w:t xml:space="preserve"> </w:t>
      </w:r>
      <w:r w:rsidRPr="00F375FB">
        <w:rPr>
          <w:rStyle w:val="hps"/>
          <w:rFonts w:cs="Times New Roman"/>
          <w:szCs w:val="24"/>
        </w:rPr>
        <w:t>pyramid decomposition</w:t>
      </w:r>
      <w:r w:rsidRPr="00F375FB">
        <w:rPr>
          <w:szCs w:val="24"/>
        </w:rPr>
        <w:t xml:space="preserve"> </w:t>
      </w:r>
      <w:r w:rsidRPr="00F375FB">
        <w:rPr>
          <w:rStyle w:val="hps"/>
          <w:rFonts w:cs="Times New Roman"/>
          <w:szCs w:val="24"/>
        </w:rPr>
        <w:t>method</w:t>
      </w:r>
      <w:r w:rsidR="00676174">
        <w:rPr>
          <w:rStyle w:val="hps"/>
          <w:rFonts w:eastAsiaTheme="minorEastAsia" w:cs="Times New Roman" w:hint="eastAsia"/>
          <w:szCs w:val="24"/>
        </w:rPr>
        <w:t>.</w:t>
      </w:r>
      <w:r w:rsidRPr="00F375FB">
        <w:rPr>
          <w:rStyle w:val="hps"/>
          <w:rFonts w:cs="Times New Roman"/>
          <w:szCs w:val="24"/>
        </w:rPr>
        <w:t xml:space="preserve"> </w:t>
      </w:r>
      <w:r w:rsidR="00A8200B">
        <w:rPr>
          <w:rStyle w:val="hps"/>
          <w:rFonts w:eastAsiaTheme="minorEastAsia" w:cs="Times New Roman" w:hint="eastAsia"/>
          <w:szCs w:val="24"/>
        </w:rPr>
        <w:t xml:space="preserve">However, the </w:t>
      </w:r>
      <w:r w:rsidRPr="00F375FB">
        <w:rPr>
          <w:szCs w:val="24"/>
        </w:rPr>
        <w:t xml:space="preserve">edge </w:t>
      </w:r>
      <w:r w:rsidR="00A8200B">
        <w:rPr>
          <w:rFonts w:eastAsiaTheme="minorEastAsia" w:hint="eastAsia"/>
          <w:szCs w:val="24"/>
        </w:rPr>
        <w:t xml:space="preserve">characteristic </w:t>
      </w:r>
      <w:r w:rsidRPr="00F375FB">
        <w:rPr>
          <w:rStyle w:val="hps"/>
          <w:rFonts w:cs="Times New Roman"/>
          <w:szCs w:val="24"/>
        </w:rPr>
        <w:t>has poor robustness</w:t>
      </w:r>
      <w:r w:rsidRPr="00F375FB">
        <w:rPr>
          <w:szCs w:val="24"/>
        </w:rPr>
        <w:t xml:space="preserve"> and </w:t>
      </w:r>
      <w:r w:rsidR="00A8200B">
        <w:rPr>
          <w:rFonts w:eastAsiaTheme="minorEastAsia" w:hint="eastAsia"/>
          <w:szCs w:val="24"/>
        </w:rPr>
        <w:t xml:space="preserve">a </w:t>
      </w:r>
      <w:r w:rsidRPr="00F375FB">
        <w:rPr>
          <w:szCs w:val="24"/>
        </w:rPr>
        <w:t xml:space="preserve">higher </w:t>
      </w:r>
      <w:r w:rsidRPr="00F375FB">
        <w:rPr>
          <w:rStyle w:val="hps"/>
          <w:rFonts w:cs="Times New Roman"/>
          <w:szCs w:val="24"/>
        </w:rPr>
        <w:t xml:space="preserve">computational </w:t>
      </w:r>
      <w:r w:rsidR="00676174">
        <w:rPr>
          <w:rStyle w:val="hps"/>
          <w:rFonts w:eastAsiaTheme="minorEastAsia" w:cs="Times New Roman" w:hint="eastAsia"/>
          <w:szCs w:val="24"/>
        </w:rPr>
        <w:t>loss</w:t>
      </w:r>
      <w:r w:rsidRPr="00F375FB">
        <w:rPr>
          <w:rStyle w:val="hps"/>
          <w:rFonts w:cs="Times New Roman"/>
          <w:szCs w:val="24"/>
        </w:rPr>
        <w:t xml:space="preserve"> </w:t>
      </w:r>
      <w:r w:rsidR="00A8200B">
        <w:rPr>
          <w:rStyle w:val="hps"/>
          <w:rFonts w:eastAsiaTheme="minorEastAsia" w:cs="Times New Roman" w:hint="eastAsia"/>
          <w:szCs w:val="24"/>
        </w:rPr>
        <w:t>in</w:t>
      </w:r>
      <w:r w:rsidR="006E7CEF" w:rsidRPr="00F375FB">
        <w:rPr>
          <w:rStyle w:val="hps"/>
          <w:rFonts w:cs="Times New Roman"/>
          <w:szCs w:val="24"/>
        </w:rPr>
        <w:t xml:space="preserve"> a</w:t>
      </w:r>
      <w:r w:rsidRPr="00F375FB">
        <w:rPr>
          <w:rStyle w:val="hps"/>
          <w:rFonts w:cs="Times New Roman"/>
          <w:szCs w:val="24"/>
        </w:rPr>
        <w:t xml:space="preserve"> complex background.</w:t>
      </w:r>
      <w:r w:rsidR="00780B00" w:rsidRPr="00F375FB">
        <w:rPr>
          <w:rStyle w:val="hps"/>
          <w:rFonts w:cs="Times New Roman"/>
          <w:szCs w:val="24"/>
        </w:rPr>
        <w:t xml:space="preserve"> </w:t>
      </w:r>
      <w:r w:rsidR="006E7CEF" w:rsidRPr="00F375FB">
        <w:rPr>
          <w:rStyle w:val="hps"/>
          <w:rFonts w:cs="Times New Roman"/>
          <w:szCs w:val="24"/>
        </w:rPr>
        <w:t>I</w:t>
      </w:r>
      <w:r w:rsidR="00780B00" w:rsidRPr="00F375FB">
        <w:rPr>
          <w:rStyle w:val="hps"/>
          <w:rFonts w:cs="Times New Roman"/>
          <w:szCs w:val="24"/>
        </w:rPr>
        <w:t>n</w:t>
      </w:r>
      <w:r w:rsidR="00676174">
        <w:rPr>
          <w:rStyle w:val="hps"/>
          <w:rFonts w:eastAsiaTheme="minorEastAsia" w:cs="Times New Roman" w:hint="eastAsia"/>
          <w:szCs w:val="24"/>
        </w:rPr>
        <w:t xml:space="preserve"> </w:t>
      </w:r>
      <w:r w:rsidR="00B44E76" w:rsidRPr="00C60DE9">
        <w:rPr>
          <w:rStyle w:val="hps"/>
          <w:rFonts w:cs="Times New Roman" w:hint="eastAsia"/>
          <w:szCs w:val="24"/>
        </w:rPr>
        <w:t>[</w:t>
      </w:r>
      <w:fldSimple w:instr=" NOTEREF _Ref383775424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58</w:t>
        </w:r>
      </w:fldSimple>
      <w:r w:rsidR="00B44E76" w:rsidRPr="00C60DE9">
        <w:rPr>
          <w:rFonts w:hint="eastAsia"/>
          <w:szCs w:val="24"/>
        </w:rPr>
        <w:t>]</w:t>
      </w:r>
      <w:r w:rsidR="00780B00" w:rsidRPr="00F375FB">
        <w:rPr>
          <w:rStyle w:val="hps"/>
          <w:rFonts w:cs="Times New Roman"/>
          <w:szCs w:val="24"/>
        </w:rPr>
        <w:t>, the author</w:t>
      </w:r>
      <w:r w:rsidR="00A8200B">
        <w:rPr>
          <w:rStyle w:val="hps"/>
          <w:rFonts w:eastAsiaTheme="minorEastAsia" w:cs="Times New Roman" w:hint="eastAsia"/>
          <w:szCs w:val="24"/>
        </w:rPr>
        <w:t>s</w:t>
      </w:r>
      <w:r w:rsidR="00780B00" w:rsidRPr="00F375FB">
        <w:rPr>
          <w:rStyle w:val="hps"/>
          <w:rFonts w:cs="Times New Roman"/>
          <w:szCs w:val="24"/>
        </w:rPr>
        <w:t xml:space="preserve"> </w:t>
      </w:r>
      <w:r w:rsidR="004D020F" w:rsidRPr="008172B2">
        <w:rPr>
          <w:rFonts w:cs="Times New Roman"/>
          <w:kern w:val="0"/>
          <w:szCs w:val="24"/>
        </w:rPr>
        <w:t xml:space="preserve">H. </w:t>
      </w:r>
      <w:proofErr w:type="spellStart"/>
      <w:r w:rsidR="004D020F" w:rsidRPr="008172B2">
        <w:rPr>
          <w:rFonts w:cs="Times New Roman"/>
          <w:kern w:val="0"/>
          <w:szCs w:val="24"/>
        </w:rPr>
        <w:t>Fleyeh</w:t>
      </w:r>
      <w:proofErr w:type="spellEnd"/>
      <w:r w:rsidR="004D020F">
        <w:rPr>
          <w:rFonts w:eastAsiaTheme="minorEastAsia" w:cs="Times New Roman" w:hint="eastAsia"/>
          <w:kern w:val="0"/>
          <w:szCs w:val="24"/>
        </w:rPr>
        <w:t xml:space="preserve"> et al</w:t>
      </w:r>
      <w:r w:rsidR="009129C5">
        <w:rPr>
          <w:rFonts w:eastAsiaTheme="minorEastAsia" w:cs="Times New Roman" w:hint="eastAsia"/>
          <w:kern w:val="0"/>
          <w:szCs w:val="24"/>
        </w:rPr>
        <w:t>.</w:t>
      </w:r>
      <w:r w:rsidR="004D020F" w:rsidRPr="00F375FB">
        <w:rPr>
          <w:rStyle w:val="hps"/>
          <w:rFonts w:cs="Times New Roman"/>
          <w:szCs w:val="24"/>
        </w:rPr>
        <w:t xml:space="preserve"> </w:t>
      </w:r>
      <w:r w:rsidR="00780B00" w:rsidRPr="00F375FB">
        <w:rPr>
          <w:rStyle w:val="hps"/>
          <w:rFonts w:cs="Times New Roman"/>
          <w:szCs w:val="24"/>
        </w:rPr>
        <w:t>use</w:t>
      </w:r>
      <w:r w:rsidR="00A8200B">
        <w:rPr>
          <w:rStyle w:val="hps"/>
          <w:rFonts w:eastAsiaTheme="minorEastAsia" w:cs="Times New Roman" w:hint="eastAsia"/>
          <w:szCs w:val="24"/>
        </w:rPr>
        <w:t>d</w:t>
      </w:r>
      <w:r w:rsidR="00780B00" w:rsidRPr="00F375FB">
        <w:rPr>
          <w:rStyle w:val="hps"/>
          <w:rFonts w:cs="Times New Roman"/>
          <w:szCs w:val="24"/>
        </w:rPr>
        <w:t xml:space="preserve"> </w:t>
      </w:r>
      <w:r w:rsidR="00D114DC">
        <w:rPr>
          <w:rStyle w:val="hps"/>
          <w:rFonts w:eastAsiaTheme="minorEastAsia" w:cs="Times New Roman"/>
          <w:szCs w:val="24"/>
        </w:rPr>
        <w:t>H</w:t>
      </w:r>
      <w:r w:rsidR="00A8200B">
        <w:rPr>
          <w:rStyle w:val="hps"/>
          <w:rFonts w:eastAsiaTheme="minorEastAsia" w:cs="Times New Roman" w:hint="eastAsia"/>
          <w:szCs w:val="24"/>
        </w:rPr>
        <w:t>SI</w:t>
      </w:r>
      <w:r w:rsidR="00780B00" w:rsidRPr="00F375FB">
        <w:rPr>
          <w:rStyle w:val="hps"/>
          <w:rFonts w:cs="Times New Roman"/>
          <w:szCs w:val="24"/>
        </w:rPr>
        <w:t xml:space="preserve"> color space</w:t>
      </w:r>
      <w:r w:rsidR="00A8200B">
        <w:rPr>
          <w:rStyle w:val="hps"/>
          <w:rFonts w:eastAsiaTheme="minorEastAsia" w:cs="Times New Roman" w:hint="eastAsia"/>
          <w:szCs w:val="24"/>
        </w:rPr>
        <w:t>;</w:t>
      </w:r>
      <w:r w:rsidR="00780B00" w:rsidRPr="00F375FB">
        <w:rPr>
          <w:rStyle w:val="hps"/>
          <w:rFonts w:cs="Times New Roman"/>
          <w:szCs w:val="24"/>
        </w:rPr>
        <w:t xml:space="preserve"> the hue </w:t>
      </w:r>
      <w:r w:rsidR="00676174">
        <w:rPr>
          <w:rStyle w:val="hps"/>
          <w:rFonts w:eastAsiaTheme="minorEastAsia" w:cs="Times New Roman" w:hint="eastAsia"/>
          <w:szCs w:val="24"/>
        </w:rPr>
        <w:t xml:space="preserve">component </w:t>
      </w:r>
      <w:r w:rsidR="00780B00" w:rsidRPr="00F375FB">
        <w:rPr>
          <w:rStyle w:val="hps"/>
          <w:rFonts w:cs="Times New Roman"/>
          <w:szCs w:val="24"/>
        </w:rPr>
        <w:t xml:space="preserve">has </w:t>
      </w:r>
      <w:r w:rsidR="00A8200B">
        <w:rPr>
          <w:rStyle w:val="hps"/>
          <w:rFonts w:eastAsiaTheme="minorEastAsia" w:cs="Times New Roman" w:hint="eastAsia"/>
          <w:szCs w:val="24"/>
        </w:rPr>
        <w:t xml:space="preserve">a </w:t>
      </w:r>
      <w:r w:rsidR="00780B00" w:rsidRPr="00F375FB">
        <w:rPr>
          <w:rStyle w:val="hps"/>
          <w:rFonts w:cs="Times New Roman"/>
          <w:szCs w:val="24"/>
        </w:rPr>
        <w:t xml:space="preserve">good </w:t>
      </w:r>
      <w:r w:rsidR="00780B00" w:rsidRPr="00F375FB">
        <w:rPr>
          <w:color w:val="000000"/>
          <w:kern w:val="0"/>
          <w:szCs w:val="24"/>
        </w:rPr>
        <w:t>robust</w:t>
      </w:r>
      <w:r w:rsidR="00A8200B">
        <w:rPr>
          <w:rFonts w:eastAsiaTheme="minorEastAsia" w:hint="eastAsia"/>
          <w:color w:val="000000"/>
          <w:kern w:val="0"/>
          <w:szCs w:val="24"/>
        </w:rPr>
        <w:t>ness</w:t>
      </w:r>
      <w:r w:rsidR="00780B00" w:rsidRPr="00F375FB">
        <w:rPr>
          <w:color w:val="000000"/>
          <w:kern w:val="0"/>
          <w:szCs w:val="24"/>
        </w:rPr>
        <w:t xml:space="preserve"> to </w:t>
      </w:r>
      <w:r w:rsidR="00A8200B">
        <w:rPr>
          <w:rFonts w:eastAsiaTheme="minorEastAsia" w:hint="eastAsia"/>
          <w:color w:val="000000"/>
          <w:kern w:val="0"/>
          <w:szCs w:val="24"/>
        </w:rPr>
        <w:t xml:space="preserve">variations in </w:t>
      </w:r>
      <w:r w:rsidR="00780B00" w:rsidRPr="00F375FB">
        <w:rPr>
          <w:color w:val="000000"/>
          <w:kern w:val="0"/>
          <w:szCs w:val="24"/>
        </w:rPr>
        <w:t>illumination</w:t>
      </w:r>
      <w:r w:rsidR="006E7CEF" w:rsidRPr="00F375FB">
        <w:rPr>
          <w:color w:val="000000"/>
          <w:kern w:val="0"/>
          <w:szCs w:val="24"/>
        </w:rPr>
        <w:t>,</w:t>
      </w:r>
      <w:r w:rsidR="00780B00" w:rsidRPr="00F375FB">
        <w:rPr>
          <w:color w:val="000000"/>
          <w:kern w:val="0"/>
          <w:szCs w:val="24"/>
        </w:rPr>
        <w:t xml:space="preserve"> but it is time consuming when </w:t>
      </w:r>
      <w:r w:rsidR="00A8200B">
        <w:rPr>
          <w:rFonts w:eastAsiaTheme="minorEastAsia" w:hint="eastAsia"/>
          <w:color w:val="000000"/>
          <w:kern w:val="0"/>
          <w:szCs w:val="24"/>
        </w:rPr>
        <w:t xml:space="preserve">images </w:t>
      </w:r>
      <w:r w:rsidR="00780B00" w:rsidRPr="00F375FB">
        <w:rPr>
          <w:color w:val="000000"/>
          <w:kern w:val="0"/>
          <w:szCs w:val="24"/>
        </w:rPr>
        <w:t>chang</w:t>
      </w:r>
      <w:r w:rsidR="00D114DC">
        <w:rPr>
          <w:rFonts w:eastAsiaTheme="minorEastAsia" w:hint="eastAsia"/>
          <w:color w:val="000000"/>
          <w:kern w:val="0"/>
          <w:szCs w:val="24"/>
        </w:rPr>
        <w:t xml:space="preserve">e </w:t>
      </w:r>
      <w:r w:rsidR="00780B00" w:rsidRPr="00F375FB">
        <w:rPr>
          <w:color w:val="000000"/>
          <w:kern w:val="0"/>
          <w:szCs w:val="24"/>
        </w:rPr>
        <w:t>from RGB space to H</w:t>
      </w:r>
      <w:r w:rsidR="004D6AD2" w:rsidRPr="00F375FB">
        <w:rPr>
          <w:color w:val="000000"/>
          <w:kern w:val="0"/>
          <w:szCs w:val="24"/>
        </w:rPr>
        <w:t>SI</w:t>
      </w:r>
      <w:r w:rsidR="00780B00" w:rsidRPr="00F375FB">
        <w:rPr>
          <w:color w:val="000000"/>
          <w:kern w:val="0"/>
          <w:szCs w:val="24"/>
        </w:rPr>
        <w:t xml:space="preserve"> space.</w:t>
      </w:r>
      <w:r w:rsidR="00A8200B">
        <w:rPr>
          <w:rFonts w:eastAsiaTheme="minorEastAsia" w:hint="eastAsia"/>
          <w:color w:val="000000"/>
          <w:kern w:val="0"/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L.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D.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Lopez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and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O.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Fuentes</w:t>
      </w:r>
      <w:r w:rsidR="00C60DE9">
        <w:rPr>
          <w:rStyle w:val="hps"/>
          <w:rFonts w:eastAsiaTheme="minorEastAsia" w:cs="Times New Roman" w:hint="eastAsia"/>
          <w:szCs w:val="24"/>
        </w:rPr>
        <w:t xml:space="preserve"> </w:t>
      </w:r>
      <w:r w:rsidR="00846AE5" w:rsidRPr="00C60DE9">
        <w:rPr>
          <w:rStyle w:val="af5"/>
          <w:rFonts w:cs="Times New Roman"/>
          <w:szCs w:val="24"/>
          <w:vertAlign w:val="baseline"/>
        </w:rPr>
        <w:t>[</w:t>
      </w:r>
      <w:bookmarkStart w:id="29" w:name="_Ref384153164"/>
      <w:r w:rsidR="00846AE5" w:rsidRPr="00C60DE9">
        <w:rPr>
          <w:rStyle w:val="af5"/>
          <w:rFonts w:cs="Times New Roman"/>
          <w:szCs w:val="24"/>
          <w:vertAlign w:val="baseline"/>
        </w:rPr>
        <w:endnoteReference w:id="51"/>
      </w:r>
      <w:bookmarkEnd w:id="29"/>
      <w:r w:rsidR="00846AE5" w:rsidRPr="00C60DE9">
        <w:rPr>
          <w:rStyle w:val="af5"/>
          <w:rFonts w:cs="Times New Roman"/>
          <w:szCs w:val="24"/>
          <w:vertAlign w:val="baseline"/>
        </w:rPr>
        <w:t>]</w:t>
      </w:r>
      <w:r w:rsidR="00283E94" w:rsidRPr="00F375FB">
        <w:rPr>
          <w:szCs w:val="24"/>
        </w:rPr>
        <w:t xml:space="preserve"> use</w:t>
      </w:r>
      <w:r w:rsidR="001A4034">
        <w:rPr>
          <w:rFonts w:eastAsiaTheme="minorEastAsia" w:hint="eastAsia"/>
          <w:szCs w:val="24"/>
        </w:rPr>
        <w:t xml:space="preserve"> </w:t>
      </w:r>
      <w:proofErr w:type="spellStart"/>
      <w:r w:rsidR="00283E94" w:rsidRPr="00F375FB">
        <w:rPr>
          <w:rStyle w:val="hps"/>
          <w:rFonts w:cs="Times New Roman"/>
          <w:szCs w:val="24"/>
        </w:rPr>
        <w:t>CIELab</w:t>
      </w:r>
      <w:proofErr w:type="spellEnd"/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color</w:t>
      </w:r>
      <w:r w:rsidR="00283E94" w:rsidRPr="00F375FB">
        <w:rPr>
          <w:szCs w:val="24"/>
        </w:rPr>
        <w:t xml:space="preserve"> </w:t>
      </w:r>
      <w:r w:rsidR="00BC76DB" w:rsidRPr="00F375FB">
        <w:rPr>
          <w:szCs w:val="24"/>
        </w:rPr>
        <w:t xml:space="preserve">space </w:t>
      </w:r>
      <w:r w:rsidR="00283E94" w:rsidRPr="00F375FB">
        <w:rPr>
          <w:rStyle w:val="hps"/>
          <w:rFonts w:cs="Times New Roman"/>
          <w:szCs w:val="24"/>
        </w:rPr>
        <w:t>for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 xml:space="preserve">traffic sign </w:t>
      </w:r>
      <w:r w:rsidR="00BC76DB" w:rsidRPr="00F375FB">
        <w:rPr>
          <w:rStyle w:val="hps"/>
          <w:rFonts w:cs="Times New Roman"/>
          <w:szCs w:val="24"/>
        </w:rPr>
        <w:t>feature searching</w:t>
      </w:r>
      <w:r w:rsidR="006E7CEF" w:rsidRPr="00F375FB">
        <w:rPr>
          <w:szCs w:val="24"/>
        </w:rPr>
        <w:t xml:space="preserve">. This method </w:t>
      </w:r>
      <w:r w:rsidR="00BC76DB" w:rsidRPr="00F375FB">
        <w:rPr>
          <w:rStyle w:val="hps"/>
          <w:rFonts w:cs="Times New Roman"/>
          <w:szCs w:val="24"/>
        </w:rPr>
        <w:t>need</w:t>
      </w:r>
      <w:r w:rsidR="00A8200B">
        <w:rPr>
          <w:rStyle w:val="hps"/>
          <w:rFonts w:eastAsiaTheme="minorEastAsia" w:cs="Times New Roman" w:hint="eastAsia"/>
          <w:szCs w:val="24"/>
        </w:rPr>
        <w:t>s</w:t>
      </w:r>
      <w:r w:rsidR="00BC76DB" w:rsidRPr="00F375FB">
        <w:rPr>
          <w:rStyle w:val="hps"/>
          <w:rFonts w:cs="Times New Roman"/>
          <w:szCs w:val="24"/>
        </w:rPr>
        <w:t xml:space="preserve"> parameter adjustment during detection</w:t>
      </w:r>
      <w:r w:rsidR="00A8200B">
        <w:rPr>
          <w:rStyle w:val="hps"/>
          <w:rFonts w:eastAsiaTheme="minorEastAsia" w:cs="Times New Roman" w:hint="eastAsia"/>
          <w:szCs w:val="24"/>
        </w:rPr>
        <w:t xml:space="preserve">; </w:t>
      </w:r>
      <w:r w:rsidR="006E7CEF" w:rsidRPr="00F375FB">
        <w:rPr>
          <w:rStyle w:val="hps"/>
          <w:rFonts w:cs="Times New Roman"/>
          <w:szCs w:val="24"/>
        </w:rPr>
        <w:t>and</w:t>
      </w:r>
      <w:r w:rsidR="00A8200B">
        <w:rPr>
          <w:rStyle w:val="hps"/>
          <w:rFonts w:eastAsiaTheme="minorEastAsia" w:cs="Times New Roman" w:hint="eastAsia"/>
          <w:szCs w:val="24"/>
        </w:rPr>
        <w:t>,</w:t>
      </w:r>
      <w:r w:rsidR="00283E94" w:rsidRPr="00F375FB">
        <w:rPr>
          <w:rStyle w:val="hps"/>
          <w:rFonts w:cs="Times New Roman"/>
          <w:szCs w:val="24"/>
        </w:rPr>
        <w:t xml:space="preserve"> </w:t>
      </w:r>
      <w:r w:rsidR="00D114DC">
        <w:rPr>
          <w:rStyle w:val="hps"/>
          <w:rFonts w:eastAsiaTheme="minorEastAsia" w:cs="Times New Roman" w:hint="eastAsia"/>
          <w:szCs w:val="24"/>
        </w:rPr>
        <w:t xml:space="preserve">it </w:t>
      </w:r>
      <w:r w:rsidR="00283E94" w:rsidRPr="00F375FB">
        <w:rPr>
          <w:rStyle w:val="hps"/>
          <w:rFonts w:cs="Times New Roman"/>
          <w:szCs w:val="24"/>
        </w:rPr>
        <w:t>is suitable for</w:t>
      </w:r>
      <w:r w:rsidR="00283E94" w:rsidRPr="00F375FB">
        <w:rPr>
          <w:szCs w:val="24"/>
        </w:rPr>
        <w:t xml:space="preserve"> </w:t>
      </w:r>
      <w:r w:rsidR="00D114DC">
        <w:rPr>
          <w:rStyle w:val="hps"/>
          <w:rFonts w:eastAsiaTheme="minorEastAsia" w:cs="Times New Roman" w:hint="eastAsia"/>
          <w:szCs w:val="24"/>
        </w:rPr>
        <w:t>traffic sign</w:t>
      </w:r>
      <w:r w:rsidR="00A8200B">
        <w:rPr>
          <w:rStyle w:val="hps"/>
          <w:rFonts w:eastAsiaTheme="minorEastAsia" w:cs="Times New Roman" w:hint="eastAsia"/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detection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under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a simple background</w:t>
      </w:r>
      <w:r w:rsidR="006E7CEF" w:rsidRPr="00F375FB">
        <w:rPr>
          <w:szCs w:val="24"/>
        </w:rPr>
        <w:t>. W</w:t>
      </w:r>
      <w:r w:rsidR="00283E94" w:rsidRPr="00F375FB">
        <w:rPr>
          <w:szCs w:val="24"/>
        </w:rPr>
        <w:t xml:space="preserve">hen the </w:t>
      </w:r>
      <w:r w:rsidR="00283E94" w:rsidRPr="00F375FB">
        <w:rPr>
          <w:rStyle w:val="hps"/>
          <w:rFonts w:cs="Times New Roman"/>
          <w:szCs w:val="24"/>
        </w:rPr>
        <w:t>environment is complex</w:t>
      </w:r>
      <w:r w:rsidR="00283E94" w:rsidRPr="00F375FB">
        <w:rPr>
          <w:szCs w:val="24"/>
        </w:rPr>
        <w:t xml:space="preserve">, the algorithm </w:t>
      </w:r>
      <w:r w:rsidR="00283E94" w:rsidRPr="00F375FB">
        <w:rPr>
          <w:rStyle w:val="hps"/>
          <w:rFonts w:cs="Times New Roman"/>
          <w:szCs w:val="24"/>
        </w:rPr>
        <w:t xml:space="preserve">is </w:t>
      </w:r>
      <w:r w:rsidR="006E7CEF" w:rsidRPr="00F375FB">
        <w:rPr>
          <w:color w:val="000000"/>
          <w:kern w:val="0"/>
          <w:szCs w:val="24"/>
        </w:rPr>
        <w:t xml:space="preserve">less </w:t>
      </w:r>
      <w:r w:rsidR="00A8200B">
        <w:rPr>
          <w:rFonts w:eastAsiaTheme="minorEastAsia" w:hint="eastAsia"/>
          <w:color w:val="000000"/>
          <w:kern w:val="0"/>
          <w:szCs w:val="24"/>
        </w:rPr>
        <w:t>able</w:t>
      </w:r>
      <w:r w:rsidR="006E7CEF" w:rsidRPr="00F375FB">
        <w:rPr>
          <w:color w:val="000000"/>
          <w:kern w:val="0"/>
          <w:szCs w:val="24"/>
        </w:rPr>
        <w:t xml:space="preserve"> </w:t>
      </w:r>
      <w:r w:rsidR="00A8200B">
        <w:rPr>
          <w:rFonts w:eastAsiaTheme="minorEastAsia" w:hint="eastAsia"/>
          <w:color w:val="000000"/>
          <w:kern w:val="0"/>
          <w:szCs w:val="24"/>
        </w:rPr>
        <w:t>to</w:t>
      </w:r>
      <w:r w:rsidR="006E7CEF" w:rsidRPr="00F375FB">
        <w:rPr>
          <w:color w:val="000000"/>
          <w:kern w:val="0"/>
          <w:szCs w:val="24"/>
        </w:rPr>
        <w:t xml:space="preserve"> ensur</w:t>
      </w:r>
      <w:r w:rsidR="00A8200B">
        <w:rPr>
          <w:rFonts w:eastAsiaTheme="minorEastAsia" w:hint="eastAsia"/>
          <w:color w:val="000000"/>
          <w:kern w:val="0"/>
          <w:szCs w:val="24"/>
        </w:rPr>
        <w:t>e</w:t>
      </w:r>
      <w:r w:rsidR="00283E94" w:rsidRPr="00F375FB">
        <w:rPr>
          <w:rStyle w:val="hps"/>
          <w:rFonts w:cs="Times New Roman"/>
          <w:szCs w:val="24"/>
        </w:rPr>
        <w:t xml:space="preserve"> high</w:t>
      </w:r>
      <w:r w:rsidR="00283E94" w:rsidRPr="00F375FB">
        <w:rPr>
          <w:szCs w:val="24"/>
        </w:rPr>
        <w:t xml:space="preserve"> </w:t>
      </w:r>
      <w:r w:rsidR="00283E94" w:rsidRPr="00F375FB">
        <w:rPr>
          <w:rStyle w:val="hps"/>
          <w:rFonts w:cs="Times New Roman"/>
          <w:szCs w:val="24"/>
        </w:rPr>
        <w:t>accuracy</w:t>
      </w:r>
      <w:r w:rsidR="00283E94" w:rsidRPr="00F375FB">
        <w:rPr>
          <w:szCs w:val="24"/>
        </w:rPr>
        <w:t>.</w:t>
      </w:r>
      <w:r w:rsidR="00283E94" w:rsidRPr="00F375FB">
        <w:rPr>
          <w:color w:val="000000"/>
          <w:kern w:val="0"/>
          <w:szCs w:val="24"/>
        </w:rPr>
        <w:t xml:space="preserve"> </w:t>
      </w:r>
    </w:p>
    <w:p w:rsidR="00BC76DB" w:rsidRPr="00D114DC" w:rsidRDefault="00BC76DB" w:rsidP="00737E28">
      <w:pPr>
        <w:rPr>
          <w:color w:val="000000"/>
          <w:kern w:val="0"/>
          <w:szCs w:val="24"/>
        </w:rPr>
      </w:pPr>
    </w:p>
    <w:p w:rsidR="004F5E0D" w:rsidRPr="00F375FB" w:rsidRDefault="00780B00" w:rsidP="008F354F">
      <w:pPr>
        <w:rPr>
          <w:color w:val="000000"/>
          <w:kern w:val="0"/>
          <w:szCs w:val="24"/>
        </w:rPr>
      </w:pPr>
      <w:r w:rsidRPr="00F375FB">
        <w:rPr>
          <w:color w:val="000000"/>
          <w:kern w:val="0"/>
          <w:szCs w:val="24"/>
        </w:rPr>
        <w:lastRenderedPageBreak/>
        <w:t xml:space="preserve">The following table shows the techniques </w:t>
      </w:r>
      <w:r w:rsidR="006E7CEF" w:rsidRPr="00F375FB">
        <w:rPr>
          <w:color w:val="000000"/>
          <w:kern w:val="0"/>
          <w:szCs w:val="24"/>
        </w:rPr>
        <w:t>used</w:t>
      </w:r>
      <w:r w:rsidRPr="00F375FB">
        <w:rPr>
          <w:color w:val="000000"/>
          <w:kern w:val="0"/>
          <w:szCs w:val="24"/>
        </w:rPr>
        <w:t xml:space="preserve"> by research</w:t>
      </w:r>
      <w:r w:rsidR="006E7CEF" w:rsidRPr="00F375FB">
        <w:rPr>
          <w:color w:val="000000"/>
          <w:kern w:val="0"/>
          <w:szCs w:val="24"/>
        </w:rPr>
        <w:t>ers in this field.</w:t>
      </w:r>
      <w:r w:rsidRPr="00F375FB">
        <w:rPr>
          <w:color w:val="000000"/>
          <w:kern w:val="0"/>
          <w:szCs w:val="24"/>
        </w:rPr>
        <w:t xml:space="preserve"> </w:t>
      </w:r>
      <w:r w:rsidR="006E7CEF" w:rsidRPr="00F375FB">
        <w:rPr>
          <w:color w:val="000000"/>
          <w:kern w:val="0"/>
          <w:szCs w:val="24"/>
        </w:rPr>
        <w:t>T</w:t>
      </w:r>
      <w:r w:rsidRPr="00F375FB">
        <w:rPr>
          <w:color w:val="000000"/>
          <w:kern w:val="0"/>
          <w:szCs w:val="24"/>
        </w:rPr>
        <w:t>he</w:t>
      </w:r>
      <w:r w:rsidR="00BC76DB" w:rsidRPr="00F375FB">
        <w:rPr>
          <w:color w:val="000000"/>
          <w:kern w:val="0"/>
          <w:szCs w:val="24"/>
        </w:rPr>
        <w:t xml:space="preserve"> </w:t>
      </w:r>
      <w:r w:rsidRPr="00F375FB">
        <w:rPr>
          <w:color w:val="000000"/>
          <w:kern w:val="0"/>
          <w:szCs w:val="24"/>
        </w:rPr>
        <w:t xml:space="preserve">most </w:t>
      </w:r>
      <w:r w:rsidR="006E7CEF" w:rsidRPr="00F375FB">
        <w:rPr>
          <w:color w:val="000000"/>
          <w:kern w:val="0"/>
          <w:szCs w:val="24"/>
        </w:rPr>
        <w:t xml:space="preserve">problematic factor in </w:t>
      </w:r>
      <w:r w:rsidRPr="00F375FB">
        <w:rPr>
          <w:color w:val="000000"/>
          <w:kern w:val="0"/>
          <w:szCs w:val="24"/>
        </w:rPr>
        <w:t xml:space="preserve">color space </w:t>
      </w:r>
      <w:r w:rsidR="006E7CEF" w:rsidRPr="00F375FB">
        <w:rPr>
          <w:color w:val="000000"/>
          <w:kern w:val="0"/>
          <w:szCs w:val="24"/>
        </w:rPr>
        <w:t>lies in</w:t>
      </w:r>
      <w:r w:rsidRPr="00F375FB">
        <w:rPr>
          <w:color w:val="000000"/>
          <w:kern w:val="0"/>
          <w:szCs w:val="24"/>
        </w:rPr>
        <w:t xml:space="preserve"> how to determine the threshold</w:t>
      </w:r>
      <w:r w:rsidR="006E7CEF" w:rsidRPr="00F375FB">
        <w:rPr>
          <w:color w:val="000000"/>
          <w:kern w:val="0"/>
          <w:szCs w:val="24"/>
        </w:rPr>
        <w:t>.</w:t>
      </w:r>
      <w:r w:rsidRPr="00F375FB">
        <w:rPr>
          <w:color w:val="000000"/>
          <w:kern w:val="0"/>
          <w:szCs w:val="24"/>
        </w:rPr>
        <w:t xml:space="preserve"> </w:t>
      </w:r>
      <w:r w:rsidR="006E7CEF" w:rsidRPr="00F375FB">
        <w:rPr>
          <w:color w:val="000000"/>
          <w:kern w:val="0"/>
          <w:szCs w:val="24"/>
        </w:rPr>
        <w:t>T</w:t>
      </w:r>
      <w:r w:rsidRPr="00F375FB">
        <w:rPr>
          <w:color w:val="000000"/>
          <w:kern w:val="0"/>
          <w:szCs w:val="24"/>
        </w:rPr>
        <w:t xml:space="preserve">here is no general rule for setting </w:t>
      </w:r>
      <w:r w:rsidR="00D114DC" w:rsidRPr="00F375FB">
        <w:rPr>
          <w:color w:val="000000"/>
          <w:kern w:val="0"/>
          <w:szCs w:val="24"/>
        </w:rPr>
        <w:t>it;</w:t>
      </w:r>
      <w:r w:rsidRPr="00F375FB">
        <w:rPr>
          <w:color w:val="000000"/>
          <w:kern w:val="0"/>
          <w:szCs w:val="24"/>
        </w:rPr>
        <w:t xml:space="preserve"> </w:t>
      </w:r>
      <w:r w:rsidR="006E7CEF" w:rsidRPr="00F375FB">
        <w:rPr>
          <w:color w:val="000000"/>
          <w:kern w:val="0"/>
          <w:szCs w:val="24"/>
        </w:rPr>
        <w:t>many researchers</w:t>
      </w:r>
      <w:r w:rsidRPr="00F375FB">
        <w:rPr>
          <w:color w:val="000000"/>
          <w:kern w:val="0"/>
          <w:szCs w:val="24"/>
        </w:rPr>
        <w:t xml:space="preserve"> </w:t>
      </w:r>
      <w:r w:rsidR="00D114DC">
        <w:rPr>
          <w:rFonts w:eastAsiaTheme="minorEastAsia" w:hint="eastAsia"/>
          <w:color w:val="000000"/>
          <w:kern w:val="0"/>
          <w:szCs w:val="24"/>
        </w:rPr>
        <w:t xml:space="preserve">choose to </w:t>
      </w:r>
      <w:r w:rsidRPr="00F375FB">
        <w:rPr>
          <w:color w:val="000000"/>
          <w:kern w:val="0"/>
          <w:szCs w:val="24"/>
        </w:rPr>
        <w:t xml:space="preserve">use empirical </w:t>
      </w:r>
      <w:r w:rsidR="00283E94" w:rsidRPr="00F375FB">
        <w:rPr>
          <w:color w:val="000000"/>
          <w:kern w:val="0"/>
          <w:szCs w:val="24"/>
        </w:rPr>
        <w:t>threshold</w:t>
      </w:r>
      <w:r w:rsidR="00D114DC">
        <w:rPr>
          <w:rFonts w:eastAsiaTheme="minorEastAsia" w:hint="eastAsia"/>
          <w:color w:val="000000"/>
          <w:kern w:val="0"/>
          <w:szCs w:val="24"/>
        </w:rPr>
        <w:t>s</w:t>
      </w:r>
      <w:r w:rsidR="00283E94" w:rsidRPr="00F375FB">
        <w:rPr>
          <w:color w:val="000000"/>
          <w:kern w:val="0"/>
          <w:szCs w:val="24"/>
        </w:rPr>
        <w:t>.</w:t>
      </w:r>
    </w:p>
    <w:p w:rsidR="00750CED" w:rsidRPr="00072C05" w:rsidRDefault="00750CED" w:rsidP="00737E28">
      <w:pPr>
        <w:pStyle w:val="af"/>
        <w:spacing w:line="276" w:lineRule="auto"/>
        <w:rPr>
          <w:rFonts w:cs="Times New Roman"/>
        </w:rPr>
      </w:pPr>
    </w:p>
    <w:tbl>
      <w:tblPr>
        <w:tblStyle w:val="a7"/>
        <w:tblW w:w="8324" w:type="dxa"/>
        <w:jc w:val="center"/>
        <w:tblInd w:w="491" w:type="dxa"/>
        <w:tblLook w:val="04A0"/>
      </w:tblPr>
      <w:tblGrid>
        <w:gridCol w:w="811"/>
        <w:gridCol w:w="1138"/>
        <w:gridCol w:w="2547"/>
        <w:gridCol w:w="1843"/>
        <w:gridCol w:w="1985"/>
      </w:tblGrid>
      <w:tr w:rsidR="0044313C" w:rsidRPr="00072C05" w:rsidTr="004C2006">
        <w:trPr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b/>
                <w:color w:val="000000"/>
                <w:kern w:val="0"/>
                <w:szCs w:val="24"/>
              </w:rPr>
              <w:t>Color space</w:t>
            </w:r>
          </w:p>
        </w:tc>
        <w:tc>
          <w:tcPr>
            <w:tcW w:w="1138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b/>
                <w:color w:val="000000"/>
                <w:kern w:val="0"/>
                <w:szCs w:val="24"/>
              </w:rPr>
              <w:t>Ref.</w:t>
            </w:r>
          </w:p>
        </w:tc>
        <w:tc>
          <w:tcPr>
            <w:tcW w:w="2547" w:type="dxa"/>
          </w:tcPr>
          <w:p w:rsidR="0044313C" w:rsidRPr="00F324FC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b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b/>
                <w:color w:val="000000"/>
                <w:kern w:val="0"/>
                <w:szCs w:val="24"/>
              </w:rPr>
              <w:t>Technique</w:t>
            </w:r>
            <w:r w:rsidR="00F324FC">
              <w:rPr>
                <w:rFonts w:eastAsiaTheme="minorEastAsia" w:cs="Times New Roman" w:hint="eastAsia"/>
                <w:b/>
                <w:color w:val="000000"/>
                <w:kern w:val="0"/>
                <w:szCs w:val="24"/>
              </w:rPr>
              <w:t>s</w:t>
            </w:r>
          </w:p>
        </w:tc>
        <w:tc>
          <w:tcPr>
            <w:tcW w:w="1843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b/>
                <w:color w:val="000000"/>
                <w:kern w:val="0"/>
                <w:szCs w:val="24"/>
              </w:rPr>
              <w:t xml:space="preserve">Advantages </w:t>
            </w:r>
          </w:p>
        </w:tc>
        <w:tc>
          <w:tcPr>
            <w:tcW w:w="1985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b/>
                <w:color w:val="000000"/>
                <w:kern w:val="0"/>
                <w:szCs w:val="24"/>
              </w:rPr>
              <w:t>Disadvantages</w:t>
            </w:r>
          </w:p>
        </w:tc>
      </w:tr>
      <w:tr w:rsidR="0044313C" w:rsidRPr="00072C05" w:rsidTr="004C2006">
        <w:trPr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RGB</w:t>
            </w:r>
          </w:p>
        </w:tc>
        <w:tc>
          <w:tcPr>
            <w:tcW w:w="1138" w:type="dxa"/>
          </w:tcPr>
          <w:p w:rsidR="0044313C" w:rsidRPr="00C60DE9" w:rsidRDefault="00212C81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Fonts w:cs="Times New Roman" w:hint="eastAsia"/>
              </w:rPr>
              <w:t>[</w:t>
            </w:r>
            <w:fldSimple w:instr=" NOTEREF _Ref383774329 \f \h  \* MERGEFORMAT ">
              <w:r w:rsidR="00AE69A1" w:rsidRPr="00AE69A1">
                <w:rPr>
                  <w:rStyle w:val="af5"/>
                  <w:rFonts w:cs="Times New Roman"/>
                  <w:szCs w:val="24"/>
                  <w:vertAlign w:val="baseline"/>
                </w:rPr>
                <w:t>18</w:t>
              </w:r>
            </w:fldSimple>
            <w:r w:rsidR="00407450">
              <w:rPr>
                <w:rFonts w:eastAsiaTheme="minorEastAsia" w:cs="Times New Roman" w:hint="eastAsia"/>
              </w:rPr>
              <w:t xml:space="preserve">], </w:t>
            </w:r>
            <w:r w:rsidR="00846AE5"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[</w:t>
            </w:r>
            <w:bookmarkStart w:id="30" w:name="_Ref384044499"/>
            <w:r w:rsidR="00846AE5"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52"/>
            </w:r>
            <w:bookmarkEnd w:id="30"/>
            <w:r w:rsidR="00846AE5"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547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Color enhancement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and recursive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threshold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RGB channels robust and efficient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985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Recursive threshold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</w:tr>
      <w:tr w:rsidR="0044313C" w:rsidRPr="00072C05" w:rsidTr="004C2006">
        <w:trPr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RGB</w:t>
            </w:r>
          </w:p>
        </w:tc>
        <w:tc>
          <w:tcPr>
            <w:tcW w:w="1138" w:type="dxa"/>
          </w:tcPr>
          <w:p w:rsidR="0044313C" w:rsidRPr="00C60DE9" w:rsidRDefault="00212C81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Fonts w:cs="Times New Roman" w:hint="eastAsia"/>
              </w:rPr>
              <w:t>[</w:t>
            </w:r>
            <w:fldSimple w:instr=" NOTEREF _Ref383774677 \f \h  \* MERGEFORMAT ">
              <w:r w:rsidR="00AE69A1" w:rsidRPr="00AE69A1">
                <w:rPr>
                  <w:rStyle w:val="af5"/>
                  <w:rFonts w:cs="Times New Roman"/>
                  <w:szCs w:val="24"/>
                  <w:vertAlign w:val="baseline"/>
                </w:rPr>
                <w:t>37</w:t>
              </w:r>
            </w:fldSimple>
            <w:r w:rsidRPr="00C60DE9">
              <w:rPr>
                <w:rFonts w:cs="Times New Roman" w:hint="eastAsia"/>
              </w:rPr>
              <w:t>]</w:t>
            </w:r>
          </w:p>
        </w:tc>
        <w:tc>
          <w:tcPr>
            <w:tcW w:w="2547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Chromatic achromatic</w:t>
            </w:r>
          </w:p>
          <w:p w:rsidR="0044313C" w:rsidRPr="00407450" w:rsidRDefault="00407450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proofErr w:type="gramStart"/>
            <w:r>
              <w:rPr>
                <w:rFonts w:eastAsiaTheme="minorEastAsia" w:cs="Times New Roman" w:hint="eastAsia"/>
                <w:kern w:val="0"/>
                <w:szCs w:val="24"/>
              </w:rPr>
              <w:t>t</w:t>
            </w:r>
            <w:r w:rsidR="0044313C" w:rsidRPr="00072C05">
              <w:rPr>
                <w:rFonts w:cs="Times New Roman"/>
                <w:kern w:val="0"/>
                <w:szCs w:val="24"/>
              </w:rPr>
              <w:t>hreshold</w:t>
            </w:r>
            <w:proofErr w:type="gramEnd"/>
            <w:r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Simple and fast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985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Thresholds set</w:t>
            </w:r>
            <w:r w:rsidR="006E1D1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 xml:space="preserve"> to</w:t>
            </w:r>
            <w:r w:rsidRPr="00072C05">
              <w:rPr>
                <w:rFonts w:cs="Times New Roman"/>
                <w:color w:val="000000"/>
                <w:kern w:val="0"/>
                <w:szCs w:val="24"/>
              </w:rPr>
              <w:t xml:space="preserve"> smallest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</w:tr>
      <w:tr w:rsidR="0044313C" w:rsidRPr="00072C05" w:rsidTr="004C2006">
        <w:trPr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RGB</w:t>
            </w:r>
          </w:p>
        </w:tc>
        <w:tc>
          <w:tcPr>
            <w:tcW w:w="1138" w:type="dxa"/>
          </w:tcPr>
          <w:p w:rsidR="0044313C" w:rsidRPr="00C60DE9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[</w:t>
            </w:r>
            <w:bookmarkStart w:id="31" w:name="_Ref384910279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53"/>
            </w:r>
            <w:bookmarkEnd w:id="31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547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Color histograms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More robust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985" w:type="dxa"/>
          </w:tcPr>
          <w:p w:rsidR="0044313C" w:rsidRPr="00072C05" w:rsidRDefault="004D6AD2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Empirical thresholds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  <w:r w:rsidR="0044313C" w:rsidRPr="00072C05">
              <w:rPr>
                <w:rFonts w:cs="Times New Roman"/>
                <w:color w:val="000000"/>
                <w:kern w:val="0"/>
                <w:szCs w:val="24"/>
              </w:rPr>
              <w:t xml:space="preserve"> </w:t>
            </w:r>
          </w:p>
        </w:tc>
      </w:tr>
      <w:tr w:rsidR="0044313C" w:rsidRPr="00072C05" w:rsidTr="004C2006">
        <w:trPr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RGB</w:t>
            </w:r>
          </w:p>
        </w:tc>
        <w:tc>
          <w:tcPr>
            <w:tcW w:w="1138" w:type="dxa"/>
          </w:tcPr>
          <w:p w:rsidR="0044313C" w:rsidRPr="00C60DE9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[</w:t>
            </w:r>
            <w:bookmarkStart w:id="32" w:name="_Ref384910281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54"/>
            </w:r>
            <w:bookmarkEnd w:id="32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547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 xml:space="preserve">RGB color </w:t>
            </w:r>
            <w:proofErr w:type="spellStart"/>
            <w:r w:rsidRPr="00072C05">
              <w:rPr>
                <w:rFonts w:cs="Times New Roman"/>
                <w:color w:val="000000"/>
                <w:kern w:val="0"/>
                <w:szCs w:val="24"/>
              </w:rPr>
              <w:t>Haar</w:t>
            </w:r>
            <w:proofErr w:type="spellEnd"/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Relative difference of color feature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985" w:type="dxa"/>
          </w:tcPr>
          <w:p w:rsidR="0044313C" w:rsidRPr="00407450" w:rsidRDefault="0044313C" w:rsidP="006E1D10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 xml:space="preserve">Very slow during processing since the sign was </w:t>
            </w:r>
            <w:r w:rsidR="006E1D1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 xml:space="preserve">a minimum of </w:t>
            </w:r>
            <w:r w:rsidRPr="00072C05">
              <w:rPr>
                <w:rFonts w:cs="Times New Roman"/>
                <w:color w:val="000000"/>
                <w:kern w:val="0"/>
                <w:szCs w:val="24"/>
              </w:rPr>
              <w:t>20 pixels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</w:tr>
      <w:tr w:rsidR="0044313C" w:rsidRPr="00072C05" w:rsidTr="004C2006">
        <w:trPr>
          <w:trHeight w:val="741"/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RGB to HSI</w:t>
            </w:r>
          </w:p>
        </w:tc>
        <w:tc>
          <w:tcPr>
            <w:tcW w:w="1138" w:type="dxa"/>
          </w:tcPr>
          <w:p w:rsidR="0044313C" w:rsidRPr="00C60DE9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[</w:t>
            </w:r>
            <w:bookmarkStart w:id="33" w:name="_Ref384910283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55"/>
            </w:r>
            <w:bookmarkEnd w:id="33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]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 xml:space="preserve">, </w:t>
            </w:r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[</w:t>
            </w:r>
            <w:bookmarkStart w:id="34" w:name="_Ref383788353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56"/>
            </w:r>
            <w:bookmarkEnd w:id="34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547" w:type="dxa"/>
          </w:tcPr>
          <w:p w:rsidR="0044313C" w:rsidRPr="006E1D1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 xml:space="preserve">Median </w:t>
            </w:r>
            <w:proofErr w:type="gramStart"/>
            <w:r w:rsidRPr="00072C05">
              <w:rPr>
                <w:rFonts w:cs="Times New Roman"/>
                <w:color w:val="000000"/>
                <w:kern w:val="0"/>
                <w:szCs w:val="24"/>
              </w:rPr>
              <w:t>filter</w:t>
            </w:r>
            <w:proofErr w:type="gramEnd"/>
            <w:r w:rsidRPr="00072C05">
              <w:rPr>
                <w:rFonts w:cs="Times New Roman"/>
                <w:color w:val="000000"/>
                <w:kern w:val="0"/>
                <w:szCs w:val="24"/>
              </w:rPr>
              <w:t xml:space="preserve"> and followed by noisy reject</w:t>
            </w:r>
            <w:r w:rsidR="006E1D1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ions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D114DC" w:rsidRDefault="00D114DC" w:rsidP="00D770F9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Good robust</w:t>
            </w:r>
            <w:r w:rsidR="006E1D1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ness</w:t>
            </w:r>
            <w:r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 xml:space="preserve"> to illumina</w:t>
            </w:r>
            <w:r w:rsidR="00D770F9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tion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985" w:type="dxa"/>
          </w:tcPr>
          <w:p w:rsidR="0044313C" w:rsidRPr="00D770F9" w:rsidRDefault="00D770F9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Time consuming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</w:tr>
      <w:tr w:rsidR="0044313C" w:rsidRPr="00072C05" w:rsidTr="004C2006">
        <w:trPr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HSV</w:t>
            </w:r>
          </w:p>
        </w:tc>
        <w:tc>
          <w:tcPr>
            <w:tcW w:w="1138" w:type="dxa"/>
          </w:tcPr>
          <w:p w:rsidR="0044313C" w:rsidRPr="00C60DE9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[</w:t>
            </w:r>
            <w:bookmarkStart w:id="35" w:name="_Ref384910286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57"/>
            </w:r>
            <w:bookmarkEnd w:id="35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547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Fixed thresholds</w:t>
            </w:r>
          </w:p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proofErr w:type="gramStart"/>
            <w:r w:rsidRPr="00072C05">
              <w:rPr>
                <w:rFonts w:cs="Times New Roman"/>
                <w:kern w:val="0"/>
                <w:szCs w:val="24"/>
              </w:rPr>
              <w:t>for</w:t>
            </w:r>
            <w:proofErr w:type="gramEnd"/>
            <w:r w:rsidRPr="00072C05">
              <w:rPr>
                <w:rFonts w:cs="Times New Roman"/>
                <w:kern w:val="0"/>
                <w:szCs w:val="24"/>
              </w:rPr>
              <w:t xml:space="preserve"> H,S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="006E1D10">
              <w:rPr>
                <w:rFonts w:eastAsiaTheme="minorEastAsia" w:cs="Times New Roman" w:hint="eastAsia"/>
                <w:kern w:val="0"/>
                <w:szCs w:val="24"/>
              </w:rPr>
              <w:t xml:space="preserve">and </w:t>
            </w:r>
            <w:r w:rsidRPr="00072C05">
              <w:rPr>
                <w:rFonts w:cs="Times New Roman"/>
                <w:kern w:val="0"/>
                <w:szCs w:val="24"/>
              </w:rPr>
              <w:t>combined with</w:t>
            </w:r>
            <w:r w:rsidR="006E1D10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achromatic</w:t>
            </w:r>
            <w:r w:rsidR="006E1D10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decomposition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Simple, fast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985" w:type="dxa"/>
          </w:tcPr>
          <w:p w:rsidR="0044313C" w:rsidRPr="00957622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Not resistant to illumination</w:t>
            </w:r>
            <w:r w:rsidR="00957622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v</w:t>
            </w:r>
            <w:r w:rsidRPr="00072C05">
              <w:rPr>
                <w:rFonts w:cs="Times New Roman"/>
                <w:kern w:val="0"/>
                <w:szCs w:val="24"/>
              </w:rPr>
              <w:t>ariations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</w:p>
        </w:tc>
      </w:tr>
      <w:tr w:rsidR="0044313C" w:rsidRPr="00072C05" w:rsidTr="004C2006">
        <w:trPr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HSV</w:t>
            </w:r>
          </w:p>
        </w:tc>
        <w:tc>
          <w:tcPr>
            <w:tcW w:w="1138" w:type="dxa"/>
          </w:tcPr>
          <w:p w:rsidR="0044313C" w:rsidRPr="00C60DE9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[</w:t>
            </w:r>
            <w:bookmarkStart w:id="36" w:name="_Ref383775424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58"/>
            </w:r>
            <w:bookmarkEnd w:id="36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547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Shadow highlight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i</w:t>
            </w:r>
            <w:r w:rsidRPr="00072C05">
              <w:rPr>
                <w:rFonts w:cs="Times New Roman"/>
                <w:kern w:val="0"/>
                <w:szCs w:val="24"/>
              </w:rPr>
              <w:t>nvariant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algorithm:</w:t>
            </w:r>
          </w:p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threshold in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H, then</w:t>
            </w:r>
            <w:r w:rsidR="006E1D10">
              <w:rPr>
                <w:rFonts w:eastAsiaTheme="minorEastAsia" w:cs="Times New Roman" w:hint="eastAsia"/>
                <w:kern w:val="0"/>
                <w:szCs w:val="24"/>
              </w:rPr>
              <w:t xml:space="preserve"> in </w:t>
            </w:r>
            <w:r w:rsidRPr="00072C05">
              <w:rPr>
                <w:rFonts w:cs="Times New Roman"/>
                <w:kern w:val="0"/>
                <w:szCs w:val="24"/>
              </w:rPr>
              <w:t xml:space="preserve"> S and V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800D9F" w:rsidRDefault="00444783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 xml:space="preserve">Robust to </w:t>
            </w:r>
            <w:r w:rsidR="0044313C" w:rsidRPr="00072C05">
              <w:rPr>
                <w:rFonts w:cs="Times New Roman"/>
                <w:kern w:val="0"/>
                <w:szCs w:val="24"/>
              </w:rPr>
              <w:t>illumination</w:t>
            </w:r>
            <w:r w:rsidR="00800D9F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c</w:t>
            </w:r>
            <w:r w:rsidR="0044313C" w:rsidRPr="00072C05">
              <w:rPr>
                <w:rFonts w:cs="Times New Roman"/>
                <w:kern w:val="0"/>
                <w:szCs w:val="24"/>
              </w:rPr>
              <w:t>hanges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1985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Time-consuming</w:t>
            </w:r>
            <w:r w:rsidR="00572925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</w:tr>
      <w:tr w:rsidR="0044313C" w:rsidRPr="00072C05" w:rsidTr="004C2006">
        <w:trPr>
          <w:jc w:val="center"/>
        </w:trPr>
        <w:tc>
          <w:tcPr>
            <w:tcW w:w="811" w:type="dxa"/>
          </w:tcPr>
          <w:p w:rsidR="0044313C" w:rsidRPr="00353E5E" w:rsidRDefault="0044313C" w:rsidP="00353E5E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H</w:t>
            </w:r>
            <w:r w:rsidR="00353E5E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SI</w:t>
            </w:r>
          </w:p>
        </w:tc>
        <w:tc>
          <w:tcPr>
            <w:tcW w:w="1138" w:type="dxa"/>
          </w:tcPr>
          <w:p w:rsidR="0044313C" w:rsidRPr="00C60DE9" w:rsidRDefault="00212C81" w:rsidP="0079329B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Fonts w:cs="Times New Roman" w:hint="eastAsia"/>
              </w:rPr>
              <w:t>[</w:t>
            </w:r>
            <w:r w:rsidR="0079329B"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59"/>
            </w:r>
            <w:r w:rsidRPr="00C60DE9">
              <w:rPr>
                <w:rFonts w:cs="Times New Roman" w:hint="eastAsia"/>
                <w:color w:val="000000"/>
                <w:kern w:val="0"/>
                <w:szCs w:val="24"/>
              </w:rPr>
              <w:t>]</w:t>
            </w:r>
          </w:p>
        </w:tc>
        <w:tc>
          <w:tcPr>
            <w:tcW w:w="2547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H</w:t>
            </w:r>
            <w:r w:rsidR="00846AE5" w:rsidRPr="00072C05">
              <w:rPr>
                <w:rFonts w:cs="Times New Roman"/>
                <w:color w:val="000000"/>
                <w:kern w:val="0"/>
                <w:szCs w:val="24"/>
              </w:rPr>
              <w:t>SI</w:t>
            </w:r>
            <w:r w:rsidRPr="00072C05">
              <w:rPr>
                <w:rFonts w:cs="Times New Roman"/>
                <w:color w:val="000000"/>
                <w:kern w:val="0"/>
                <w:szCs w:val="24"/>
              </w:rPr>
              <w:t xml:space="preserve"> threshold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Hue robust to illumination variation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985" w:type="dxa"/>
          </w:tcPr>
          <w:p w:rsidR="0044313C" w:rsidRPr="006E1D10" w:rsidRDefault="0057292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>
              <w:rPr>
                <w:rFonts w:cs="Times New Roman"/>
                <w:color w:val="000000"/>
                <w:kern w:val="0"/>
                <w:szCs w:val="24"/>
              </w:rPr>
              <w:t>Time-consuming</w:t>
            </w:r>
            <w:r w:rsidR="0044313C" w:rsidRPr="00072C05">
              <w:rPr>
                <w:rFonts w:cs="Times New Roman"/>
                <w:color w:val="000000"/>
                <w:kern w:val="0"/>
                <w:szCs w:val="24"/>
              </w:rPr>
              <w:t xml:space="preserve"> RGB to </w:t>
            </w:r>
            <w:r w:rsidR="006E1D10">
              <w:rPr>
                <w:rFonts w:cs="Times New Roman"/>
                <w:color w:val="000000"/>
                <w:kern w:val="0"/>
                <w:szCs w:val="24"/>
              </w:rPr>
              <w:t>HIS</w:t>
            </w:r>
            <w:r w:rsidR="006E1D1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 xml:space="preserve"> transfer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</w:tr>
      <w:tr w:rsidR="0044313C" w:rsidRPr="00072C05" w:rsidTr="004C2006">
        <w:trPr>
          <w:jc w:val="center"/>
        </w:trPr>
        <w:tc>
          <w:tcPr>
            <w:tcW w:w="811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YUV</w:t>
            </w:r>
          </w:p>
        </w:tc>
        <w:tc>
          <w:tcPr>
            <w:tcW w:w="1138" w:type="dxa"/>
          </w:tcPr>
          <w:p w:rsidR="0044313C" w:rsidRPr="00C60DE9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[</w:t>
            </w:r>
            <w:bookmarkStart w:id="37" w:name="_Ref384910289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endnoteReference w:id="60"/>
            </w:r>
            <w:bookmarkEnd w:id="37"/>
            <w:r w:rsidRPr="00C60DE9">
              <w:rPr>
                <w:rStyle w:val="af5"/>
                <w:rFonts w:cs="Times New Roman"/>
                <w:color w:val="000000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547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Multiple thresholds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  <w:tc>
          <w:tcPr>
            <w:tcW w:w="1843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YUV color</w:t>
            </w:r>
            <w:r w:rsidR="00846AE5" w:rsidRPr="00072C05">
              <w:rPr>
                <w:rFonts w:cs="Times New Roman"/>
                <w:color w:val="000000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color w:val="000000"/>
                <w:kern w:val="0"/>
                <w:szCs w:val="24"/>
              </w:rPr>
              <w:t>space invariant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  <w:r w:rsidRPr="00072C05">
              <w:rPr>
                <w:rFonts w:cs="Times New Roman"/>
                <w:color w:val="000000"/>
                <w:kern w:val="0"/>
                <w:szCs w:val="24"/>
              </w:rPr>
              <w:t xml:space="preserve"> </w:t>
            </w:r>
          </w:p>
        </w:tc>
        <w:tc>
          <w:tcPr>
            <w:tcW w:w="1985" w:type="dxa"/>
          </w:tcPr>
          <w:p w:rsidR="0044313C" w:rsidRPr="00407450" w:rsidRDefault="0044313C" w:rsidP="00E97743">
            <w:pPr>
              <w:keepNext/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color w:val="000000"/>
                <w:kern w:val="0"/>
                <w:szCs w:val="24"/>
              </w:rPr>
            </w:pPr>
            <w:r w:rsidRPr="00072C05">
              <w:rPr>
                <w:rFonts w:cs="Times New Roman"/>
                <w:color w:val="000000"/>
                <w:kern w:val="0"/>
                <w:szCs w:val="24"/>
              </w:rPr>
              <w:t>Thresholds set empirically</w:t>
            </w:r>
            <w:r w:rsidR="00407450">
              <w:rPr>
                <w:rFonts w:eastAsiaTheme="minorEastAsia" w:cs="Times New Roman" w:hint="eastAsia"/>
                <w:color w:val="000000"/>
                <w:kern w:val="0"/>
                <w:szCs w:val="24"/>
              </w:rPr>
              <w:t>.</w:t>
            </w:r>
          </w:p>
        </w:tc>
      </w:tr>
    </w:tbl>
    <w:p w:rsidR="00750CED" w:rsidRDefault="00E97743" w:rsidP="004D020F">
      <w:pPr>
        <w:pStyle w:val="af"/>
        <w:jc w:val="center"/>
        <w:rPr>
          <w:rFonts w:eastAsiaTheme="minorEastAsia" w:cs="Times New Roman"/>
        </w:rPr>
      </w:pPr>
      <w:bookmarkStart w:id="38" w:name="_Toc388541302"/>
      <w:proofErr w:type="gramStart"/>
      <w:r>
        <w:t>Table 2.2.1.</w:t>
      </w:r>
      <w:proofErr w:type="gramEnd"/>
      <w:r w:rsidR="008401BD">
        <w:fldChar w:fldCharType="begin"/>
      </w:r>
      <w:r w:rsidR="004E22F2">
        <w:instrText xml:space="preserve"> SEQ Table_2.2.1. \* ARABIC </w:instrText>
      </w:r>
      <w:r w:rsidR="008401BD">
        <w:fldChar w:fldCharType="separate"/>
      </w:r>
      <w:r w:rsidR="00AE69A1">
        <w:rPr>
          <w:noProof/>
        </w:rPr>
        <w:t>2</w:t>
      </w:r>
      <w:r w:rsidR="008401BD">
        <w:fldChar w:fldCharType="end"/>
      </w:r>
      <w:r>
        <w:rPr>
          <w:rFonts w:eastAsiaTheme="minorEastAsia" w:hint="eastAsia"/>
        </w:rPr>
        <w:t xml:space="preserve"> </w:t>
      </w:r>
      <w:r w:rsidR="00750CED" w:rsidRPr="00072C05">
        <w:rPr>
          <w:rFonts w:eastAsiaTheme="minorEastAsia" w:cs="Times New Roman"/>
        </w:rPr>
        <w:t xml:space="preserve">The overview of </w:t>
      </w:r>
      <w:r w:rsidR="00854D5D">
        <w:rPr>
          <w:rFonts w:eastAsiaTheme="minorEastAsia" w:cs="Times New Roman" w:hint="eastAsia"/>
        </w:rPr>
        <w:t xml:space="preserve">some </w:t>
      </w:r>
      <w:r w:rsidR="00750CED" w:rsidRPr="00072C05">
        <w:rPr>
          <w:rFonts w:eastAsiaTheme="minorEastAsia" w:cs="Times New Roman"/>
        </w:rPr>
        <w:t>existing color segmentation techniques</w:t>
      </w:r>
      <w:bookmarkEnd w:id="38"/>
    </w:p>
    <w:p w:rsidR="00D770F9" w:rsidRPr="00D770F9" w:rsidRDefault="00D770F9" w:rsidP="00D770F9">
      <w:pPr>
        <w:rPr>
          <w:rFonts w:eastAsiaTheme="minorEastAsia"/>
        </w:rPr>
      </w:pPr>
    </w:p>
    <w:p w:rsidR="0044313C" w:rsidRPr="00072C05" w:rsidRDefault="00846AE5" w:rsidP="00737E28">
      <w:pPr>
        <w:pStyle w:val="3"/>
        <w:spacing w:line="276" w:lineRule="auto"/>
      </w:pPr>
      <w:bookmarkStart w:id="39" w:name="_Toc388350400"/>
      <w:r w:rsidRPr="00072C05">
        <w:rPr>
          <w:rFonts w:hint="eastAsia"/>
        </w:rPr>
        <w:lastRenderedPageBreak/>
        <w:t>2.</w:t>
      </w:r>
      <w:r w:rsidR="00E97743">
        <w:rPr>
          <w:rFonts w:hint="eastAsia"/>
        </w:rPr>
        <w:t>2</w:t>
      </w:r>
      <w:r w:rsidRPr="00072C05">
        <w:rPr>
          <w:rFonts w:hint="eastAsia"/>
        </w:rPr>
        <w:t xml:space="preserve">.2 </w:t>
      </w:r>
      <w:r w:rsidR="0044313C" w:rsidRPr="00072C05">
        <w:t>Detect</w:t>
      </w:r>
      <w:r w:rsidR="00CB33A2" w:rsidRPr="00072C05">
        <w:rPr>
          <w:rFonts w:hint="eastAsia"/>
        </w:rPr>
        <w:t>ion</w:t>
      </w:r>
      <w:r w:rsidR="0044313C" w:rsidRPr="00072C05">
        <w:t xml:space="preserve"> </w:t>
      </w:r>
      <w:r w:rsidR="00072C05" w:rsidRPr="00072C05">
        <w:t>through</w:t>
      </w:r>
      <w:r w:rsidR="0044313C" w:rsidRPr="00072C05">
        <w:t xml:space="preserve"> </w:t>
      </w:r>
      <w:r w:rsidR="00E11F07" w:rsidRPr="00072C05">
        <w:rPr>
          <w:rFonts w:hint="eastAsia"/>
        </w:rPr>
        <w:t>S</w:t>
      </w:r>
      <w:r w:rsidR="0044313C" w:rsidRPr="00072C05">
        <w:t>hape</w:t>
      </w:r>
      <w:bookmarkEnd w:id="39"/>
    </w:p>
    <w:p w:rsidR="00A2580D" w:rsidRPr="00A2580D" w:rsidRDefault="00122BA9" w:rsidP="00A2580D">
      <w:pPr>
        <w:rPr>
          <w:rFonts w:eastAsiaTheme="minorEastAsia"/>
          <w:kern w:val="0"/>
        </w:rPr>
      </w:pPr>
      <w:r w:rsidRPr="00072C05">
        <w:rPr>
          <w:kern w:val="0"/>
        </w:rPr>
        <w:t>Shape is effectively used to detect traffic signs</w:t>
      </w:r>
      <w:r w:rsidR="006C70ED">
        <w:rPr>
          <w:rFonts w:eastAsiaTheme="minorEastAsia" w:hint="eastAsia"/>
          <w:kern w:val="0"/>
        </w:rPr>
        <w:t xml:space="preserve">; this is because </w:t>
      </w:r>
      <w:r w:rsidRPr="00072C05">
        <w:rPr>
          <w:kern w:val="0"/>
        </w:rPr>
        <w:t xml:space="preserve">traffic </w:t>
      </w:r>
      <w:r w:rsidR="006E7CEF" w:rsidRPr="00072C05">
        <w:rPr>
          <w:color w:val="000000"/>
          <w:kern w:val="0"/>
        </w:rPr>
        <w:t>signs regular</w:t>
      </w:r>
      <w:r w:rsidR="006C70ED">
        <w:rPr>
          <w:rFonts w:eastAsiaTheme="minorEastAsia" w:hint="eastAsia"/>
          <w:color w:val="000000"/>
          <w:kern w:val="0"/>
        </w:rPr>
        <w:t>ly</w:t>
      </w:r>
      <w:r w:rsidR="006E7CEF" w:rsidRPr="00072C05">
        <w:rPr>
          <w:color w:val="000000"/>
          <w:kern w:val="0"/>
        </w:rPr>
        <w:t xml:space="preserve"> </w:t>
      </w:r>
      <w:r w:rsidR="006C70ED">
        <w:rPr>
          <w:rFonts w:eastAsiaTheme="minorEastAsia" w:hint="eastAsia"/>
          <w:color w:val="000000"/>
          <w:kern w:val="0"/>
        </w:rPr>
        <w:t xml:space="preserve">have the following </w:t>
      </w:r>
      <w:r w:rsidR="006E7CEF" w:rsidRPr="00072C05">
        <w:rPr>
          <w:color w:val="000000"/>
          <w:kern w:val="0"/>
        </w:rPr>
        <w:t>shape</w:t>
      </w:r>
      <w:r w:rsidR="006C70ED">
        <w:rPr>
          <w:rFonts w:eastAsiaTheme="minorEastAsia" w:hint="eastAsia"/>
          <w:color w:val="000000"/>
          <w:kern w:val="0"/>
        </w:rPr>
        <w:t>s:</w:t>
      </w:r>
      <w:r w:rsidR="00AA7E5C">
        <w:rPr>
          <w:rFonts w:eastAsiaTheme="minorEastAsia" w:hint="eastAsia"/>
          <w:color w:val="000000"/>
          <w:kern w:val="0"/>
        </w:rPr>
        <w:t xml:space="preserve"> </w:t>
      </w:r>
      <w:r w:rsidR="006E7CEF" w:rsidRPr="00072C05">
        <w:rPr>
          <w:color w:val="000000"/>
          <w:kern w:val="0"/>
        </w:rPr>
        <w:t>circular, rectangular, octagonal</w:t>
      </w:r>
      <w:r w:rsidR="006C70ED">
        <w:rPr>
          <w:rFonts w:eastAsiaTheme="minorEastAsia" w:hint="eastAsia"/>
          <w:color w:val="000000"/>
          <w:kern w:val="0"/>
        </w:rPr>
        <w:t>,</w:t>
      </w:r>
      <w:r w:rsidR="00490851">
        <w:rPr>
          <w:rFonts w:eastAsiaTheme="minorEastAsia" w:hint="eastAsia"/>
          <w:color w:val="000000"/>
          <w:kern w:val="0"/>
        </w:rPr>
        <w:t xml:space="preserve"> </w:t>
      </w:r>
      <w:r w:rsidR="006C70ED" w:rsidRPr="00072C05">
        <w:rPr>
          <w:kern w:val="0"/>
        </w:rPr>
        <w:t>triangular</w:t>
      </w:r>
      <w:r w:rsidR="006C70ED">
        <w:rPr>
          <w:rFonts w:eastAsiaTheme="minorEastAsia" w:hint="eastAsia"/>
          <w:kern w:val="0"/>
        </w:rPr>
        <w:t xml:space="preserve">, </w:t>
      </w:r>
      <w:r w:rsidR="00750CED" w:rsidRPr="00072C05">
        <w:rPr>
          <w:kern w:val="0"/>
        </w:rPr>
        <w:t xml:space="preserve">etc. </w:t>
      </w:r>
      <w:r w:rsidR="00490851">
        <w:rPr>
          <w:rFonts w:eastAsiaTheme="minorEastAsia" w:hint="eastAsia"/>
          <w:kern w:val="0"/>
        </w:rPr>
        <w:t>In addition,</w:t>
      </w:r>
      <w:r w:rsidR="00A2580D">
        <w:rPr>
          <w:rFonts w:eastAsiaTheme="minorEastAsia" w:hint="eastAsia"/>
          <w:kern w:val="0"/>
        </w:rPr>
        <w:t xml:space="preserve"> weather conditions </w:t>
      </w:r>
      <w:r w:rsidR="00490851">
        <w:rPr>
          <w:rFonts w:eastAsiaTheme="minorEastAsia" w:hint="eastAsia"/>
          <w:kern w:val="0"/>
        </w:rPr>
        <w:t xml:space="preserve">and </w:t>
      </w:r>
      <w:r w:rsidR="00490851">
        <w:rPr>
          <w:rFonts w:eastAsiaTheme="minorEastAsia"/>
          <w:kern w:val="0"/>
        </w:rPr>
        <w:t>luminance</w:t>
      </w:r>
      <w:r w:rsidR="00490851">
        <w:rPr>
          <w:rFonts w:eastAsiaTheme="minorEastAsia" w:hint="eastAsia"/>
          <w:kern w:val="0"/>
        </w:rPr>
        <w:t xml:space="preserve"> instability </w:t>
      </w:r>
      <w:r w:rsidR="00A2580D">
        <w:rPr>
          <w:rFonts w:eastAsiaTheme="minorEastAsia" w:hint="eastAsia"/>
          <w:kern w:val="0"/>
        </w:rPr>
        <w:t xml:space="preserve">always </w:t>
      </w:r>
      <w:r w:rsidR="006C70ED">
        <w:rPr>
          <w:rFonts w:eastAsiaTheme="minorEastAsia" w:hint="eastAsia"/>
          <w:kern w:val="0"/>
        </w:rPr>
        <w:t>produce</w:t>
      </w:r>
      <w:r w:rsidR="00A2580D">
        <w:rPr>
          <w:rFonts w:eastAsiaTheme="minorEastAsia" w:hint="eastAsia"/>
          <w:kern w:val="0"/>
        </w:rPr>
        <w:t xml:space="preserve"> strong nois</w:t>
      </w:r>
      <w:r w:rsidR="006C70ED">
        <w:rPr>
          <w:rFonts w:eastAsiaTheme="minorEastAsia" w:hint="eastAsia"/>
          <w:kern w:val="0"/>
        </w:rPr>
        <w:t>e</w:t>
      </w:r>
      <w:r w:rsidR="00A2580D">
        <w:rPr>
          <w:rFonts w:eastAsiaTheme="minorEastAsia" w:hint="eastAsia"/>
          <w:kern w:val="0"/>
        </w:rPr>
        <w:t xml:space="preserve"> </w:t>
      </w:r>
      <w:r w:rsidR="006C70ED">
        <w:rPr>
          <w:rFonts w:eastAsiaTheme="minorEastAsia" w:hint="eastAsia"/>
          <w:kern w:val="0"/>
        </w:rPr>
        <w:t>i</w:t>
      </w:r>
      <w:r w:rsidR="00A2580D">
        <w:rPr>
          <w:rFonts w:eastAsiaTheme="minorEastAsia" w:hint="eastAsia"/>
          <w:kern w:val="0"/>
        </w:rPr>
        <w:t>n color analysis</w:t>
      </w:r>
      <w:r w:rsidR="006C70ED">
        <w:rPr>
          <w:rFonts w:eastAsiaTheme="minorEastAsia" w:hint="eastAsia"/>
          <w:kern w:val="0"/>
        </w:rPr>
        <w:t>;</w:t>
      </w:r>
      <w:r w:rsidR="00A2580D">
        <w:rPr>
          <w:rFonts w:eastAsiaTheme="minorEastAsia" w:hint="eastAsia"/>
          <w:kern w:val="0"/>
        </w:rPr>
        <w:t xml:space="preserve"> such factors make </w:t>
      </w:r>
      <w:r w:rsidR="006C70ED">
        <w:rPr>
          <w:rFonts w:eastAsiaTheme="minorEastAsia" w:hint="eastAsia"/>
          <w:kern w:val="0"/>
        </w:rPr>
        <w:t xml:space="preserve">may result in </w:t>
      </w:r>
      <w:r w:rsidR="00A2580D" w:rsidRPr="00072C05">
        <w:rPr>
          <w:kern w:val="0"/>
        </w:rPr>
        <w:t>color-</w:t>
      </w:r>
      <w:r w:rsidR="00A2580D">
        <w:rPr>
          <w:kern w:val="0"/>
        </w:rPr>
        <w:t>based techniques fai</w:t>
      </w:r>
      <w:r w:rsidR="006C70ED">
        <w:rPr>
          <w:rFonts w:eastAsiaTheme="minorEastAsia" w:hint="eastAsia"/>
          <w:kern w:val="0"/>
        </w:rPr>
        <w:t>ling</w:t>
      </w:r>
      <w:r w:rsidR="00A2580D">
        <w:rPr>
          <w:rFonts w:eastAsiaTheme="minorEastAsia" w:hint="eastAsia"/>
          <w:kern w:val="0"/>
        </w:rPr>
        <w:t>.</w:t>
      </w:r>
      <w:r w:rsidR="00490851">
        <w:rPr>
          <w:rFonts w:eastAsiaTheme="minorEastAsia" w:hint="eastAsia"/>
          <w:kern w:val="0"/>
        </w:rPr>
        <w:t xml:space="preserve"> </w:t>
      </w:r>
      <w:r w:rsidR="006C70ED">
        <w:rPr>
          <w:rFonts w:eastAsiaTheme="minorEastAsia" w:hint="eastAsia"/>
          <w:kern w:val="0"/>
        </w:rPr>
        <w:t xml:space="preserve">This is </w:t>
      </w:r>
      <w:r w:rsidR="00490851">
        <w:rPr>
          <w:rFonts w:eastAsiaTheme="minorEastAsia" w:hint="eastAsia"/>
          <w:kern w:val="0"/>
        </w:rPr>
        <w:t>why shape-based techniques are</w:t>
      </w:r>
      <w:r w:rsidR="006C70ED">
        <w:rPr>
          <w:rFonts w:eastAsiaTheme="minorEastAsia" w:hint="eastAsia"/>
          <w:kern w:val="0"/>
        </w:rPr>
        <w:t xml:space="preserve"> of interest</w:t>
      </w:r>
      <w:r w:rsidR="00490851">
        <w:rPr>
          <w:rFonts w:eastAsiaTheme="minorEastAsia" w:hint="eastAsia"/>
          <w:kern w:val="0"/>
        </w:rPr>
        <w:t xml:space="preserve"> </w:t>
      </w:r>
      <w:r w:rsidR="006C70ED">
        <w:rPr>
          <w:rFonts w:eastAsiaTheme="minorEastAsia" w:hint="eastAsia"/>
          <w:kern w:val="0"/>
        </w:rPr>
        <w:t xml:space="preserve">to </w:t>
      </w:r>
      <w:r w:rsidR="00490851">
        <w:rPr>
          <w:rFonts w:eastAsiaTheme="minorEastAsia" w:hint="eastAsia"/>
          <w:kern w:val="0"/>
        </w:rPr>
        <w:t>researchers in this field.</w:t>
      </w:r>
    </w:p>
    <w:p w:rsidR="00A2580D" w:rsidRPr="00072C05" w:rsidRDefault="00A2580D" w:rsidP="00A2580D">
      <w:pPr>
        <w:rPr>
          <w:kern w:val="0"/>
        </w:rPr>
      </w:pPr>
    </w:p>
    <w:p w:rsidR="00005A0B" w:rsidRDefault="00A63AD6" w:rsidP="008F354F">
      <w:pPr>
        <w:rPr>
          <w:rFonts w:eastAsiaTheme="minorEastAsia"/>
          <w:kern w:val="0"/>
        </w:rPr>
      </w:pPr>
      <w:r w:rsidRPr="00072C05">
        <w:rPr>
          <w:kern w:val="0"/>
        </w:rPr>
        <w:t>T</w:t>
      </w:r>
      <w:r w:rsidR="00122BA9" w:rsidRPr="00072C05">
        <w:rPr>
          <w:kern w:val="0"/>
        </w:rPr>
        <w:t>here</w:t>
      </w:r>
      <w:r w:rsidR="0044313C" w:rsidRPr="00072C05">
        <w:rPr>
          <w:kern w:val="0"/>
        </w:rPr>
        <w:t xml:space="preserve"> are shape-based methods which exploit the invariance and symmetry of the traffic signs.</w:t>
      </w:r>
      <w:r w:rsidR="0044313C" w:rsidRPr="00572925">
        <w:rPr>
          <w:kern w:val="0"/>
        </w:rPr>
        <w:t xml:space="preserve"> </w:t>
      </w:r>
      <w:r w:rsidRPr="00572925">
        <w:rPr>
          <w:kern w:val="0"/>
        </w:rPr>
        <w:t xml:space="preserve">Existing </w:t>
      </w:r>
      <w:r w:rsidR="00122BA9" w:rsidRPr="00572925">
        <w:rPr>
          <w:kern w:val="0"/>
        </w:rPr>
        <w:t>methods of shape segmentation</w:t>
      </w:r>
      <w:r w:rsidRPr="00572925">
        <w:rPr>
          <w:kern w:val="0"/>
        </w:rPr>
        <w:t xml:space="preserve"> are</w:t>
      </w:r>
      <w:r w:rsidR="00122BA9" w:rsidRPr="00572925">
        <w:rPr>
          <w:kern w:val="0"/>
        </w:rPr>
        <w:t xml:space="preserve"> template matching</w:t>
      </w:r>
      <w:r w:rsidR="00A244D2" w:rsidRPr="00572925">
        <w:rPr>
          <w:rFonts w:eastAsiaTheme="minorEastAsia" w:hint="eastAsia"/>
          <w:kern w:val="0"/>
        </w:rPr>
        <w:t xml:space="preserve">, </w:t>
      </w:r>
      <w:r w:rsidR="008C4D1A" w:rsidRPr="00572925">
        <w:rPr>
          <w:kern w:val="0"/>
        </w:rPr>
        <w:t>Hough Transform</w:t>
      </w:r>
      <w:r w:rsidR="00490851" w:rsidRPr="00572925">
        <w:rPr>
          <w:rFonts w:eastAsiaTheme="minorEastAsia" w:hint="eastAsia"/>
          <w:kern w:val="0"/>
        </w:rPr>
        <w:t xml:space="preserve"> (HT)</w:t>
      </w:r>
      <w:r w:rsidR="00A244D2" w:rsidRPr="00572925">
        <w:rPr>
          <w:rFonts w:eastAsiaTheme="minorEastAsia" w:hint="eastAsia"/>
          <w:kern w:val="0"/>
        </w:rPr>
        <w:t xml:space="preserve">, </w:t>
      </w:r>
      <w:r w:rsidR="00122BA9" w:rsidRPr="00572925">
        <w:rPr>
          <w:kern w:val="0"/>
        </w:rPr>
        <w:t>etc</w:t>
      </w:r>
      <w:r w:rsidR="00572925" w:rsidRPr="00572925">
        <w:rPr>
          <w:rFonts w:eastAsiaTheme="minorEastAsia" w:hint="eastAsia"/>
          <w:kern w:val="0"/>
        </w:rPr>
        <w:t xml:space="preserve"> [</w:t>
      </w:r>
      <w:r w:rsidR="00572925" w:rsidRPr="00572925">
        <w:rPr>
          <w:rStyle w:val="af5"/>
          <w:rFonts w:eastAsiaTheme="minorEastAsia"/>
          <w:kern w:val="0"/>
          <w:vertAlign w:val="baseline"/>
        </w:rPr>
        <w:endnoteReference w:id="61"/>
      </w:r>
      <w:r w:rsidR="00572925" w:rsidRPr="00572925">
        <w:rPr>
          <w:rFonts w:eastAsiaTheme="minorEastAsia" w:hint="eastAsia"/>
          <w:kern w:val="0"/>
        </w:rPr>
        <w:t>]</w:t>
      </w:r>
      <w:r w:rsidR="00122BA9" w:rsidRPr="00572925">
        <w:rPr>
          <w:kern w:val="0"/>
        </w:rPr>
        <w:t>.</w:t>
      </w:r>
      <w:r w:rsidR="00122BA9" w:rsidRPr="00072C05">
        <w:rPr>
          <w:kern w:val="0"/>
        </w:rPr>
        <w:t xml:space="preserve"> Th</w:t>
      </w:r>
      <w:r w:rsidR="00A2580D">
        <w:rPr>
          <w:rFonts w:eastAsiaTheme="minorEastAsia" w:hint="eastAsia"/>
          <w:kern w:val="0"/>
        </w:rPr>
        <w:t>r</w:t>
      </w:r>
      <w:r w:rsidR="00122BA9" w:rsidRPr="00072C05">
        <w:rPr>
          <w:kern w:val="0"/>
        </w:rPr>
        <w:t xml:space="preserve">ough </w:t>
      </w:r>
      <w:r w:rsidR="00005A0B" w:rsidRPr="00072C05">
        <w:rPr>
          <w:kern w:val="0"/>
        </w:rPr>
        <w:t>these kinds of methods</w:t>
      </w:r>
      <w:r w:rsidR="006C70ED">
        <w:rPr>
          <w:rFonts w:eastAsiaTheme="minorEastAsia" w:hint="eastAsia"/>
          <w:kern w:val="0"/>
        </w:rPr>
        <w:t>,</w:t>
      </w:r>
      <w:r w:rsidR="00005A0B" w:rsidRPr="00072C05">
        <w:rPr>
          <w:kern w:val="0"/>
        </w:rPr>
        <w:t xml:space="preserve"> </w:t>
      </w:r>
      <w:r w:rsidR="006C70ED">
        <w:rPr>
          <w:kern w:val="0"/>
        </w:rPr>
        <w:t xml:space="preserve">we can </w:t>
      </w:r>
      <w:r w:rsidR="006C70ED">
        <w:rPr>
          <w:rFonts w:eastAsiaTheme="minorEastAsia" w:hint="eastAsia"/>
          <w:kern w:val="0"/>
        </w:rPr>
        <w:t>distinguish</w:t>
      </w:r>
      <w:r w:rsidR="00122BA9" w:rsidRPr="00072C05">
        <w:rPr>
          <w:kern w:val="0"/>
        </w:rPr>
        <w:t xml:space="preserve"> circle</w:t>
      </w:r>
      <w:r w:rsidRPr="00072C05">
        <w:rPr>
          <w:kern w:val="0"/>
        </w:rPr>
        <w:t>s</w:t>
      </w:r>
      <w:r w:rsidR="00122BA9" w:rsidRPr="00072C05">
        <w:rPr>
          <w:kern w:val="0"/>
        </w:rPr>
        <w:t xml:space="preserve"> or rectangle</w:t>
      </w:r>
      <w:r w:rsidRPr="00072C05">
        <w:rPr>
          <w:kern w:val="0"/>
        </w:rPr>
        <w:t xml:space="preserve">s </w:t>
      </w:r>
      <w:r w:rsidR="006C70ED">
        <w:rPr>
          <w:rFonts w:eastAsiaTheme="minorEastAsia" w:hint="eastAsia"/>
          <w:kern w:val="0"/>
        </w:rPr>
        <w:t>from</w:t>
      </w:r>
      <w:r w:rsidRPr="00072C05">
        <w:rPr>
          <w:kern w:val="0"/>
        </w:rPr>
        <w:t xml:space="preserve"> the back</w:t>
      </w:r>
      <w:r w:rsidR="00122BA9" w:rsidRPr="00072C05">
        <w:rPr>
          <w:kern w:val="0"/>
        </w:rPr>
        <w:t xml:space="preserve">ground. Although the results may contain some ROIs </w:t>
      </w:r>
      <w:r w:rsidR="006C70ED">
        <w:rPr>
          <w:rFonts w:eastAsiaTheme="minorEastAsia" w:hint="eastAsia"/>
          <w:kern w:val="0"/>
        </w:rPr>
        <w:t xml:space="preserve">that </w:t>
      </w:r>
      <w:r w:rsidR="00122BA9" w:rsidRPr="00072C05">
        <w:rPr>
          <w:kern w:val="0"/>
        </w:rPr>
        <w:t xml:space="preserve">may not have </w:t>
      </w:r>
      <w:r w:rsidR="00DE1E1B">
        <w:rPr>
          <w:rFonts w:eastAsiaTheme="minorEastAsia" w:hint="eastAsia"/>
          <w:kern w:val="0"/>
        </w:rPr>
        <w:t>traffic signs</w:t>
      </w:r>
      <w:r w:rsidR="00122BA9" w:rsidRPr="00072C05">
        <w:rPr>
          <w:kern w:val="0"/>
        </w:rPr>
        <w:t xml:space="preserve">, </w:t>
      </w:r>
      <w:r w:rsidRPr="00072C05">
        <w:rPr>
          <w:kern w:val="0"/>
        </w:rPr>
        <w:t>they</w:t>
      </w:r>
      <w:r w:rsidR="00122BA9" w:rsidRPr="00072C05">
        <w:rPr>
          <w:kern w:val="0"/>
        </w:rPr>
        <w:t xml:space="preserve"> can</w:t>
      </w:r>
      <w:r w:rsidR="006C70ED">
        <w:rPr>
          <w:rFonts w:eastAsiaTheme="minorEastAsia" w:hint="eastAsia"/>
          <w:kern w:val="0"/>
        </w:rPr>
        <w:t xml:space="preserve"> still</w:t>
      </w:r>
      <w:r w:rsidR="00122BA9" w:rsidRPr="00072C05">
        <w:rPr>
          <w:kern w:val="0"/>
        </w:rPr>
        <w:t xml:space="preserve"> provide some useful candidate ROIs for</w:t>
      </w:r>
      <w:r w:rsidR="006C70ED">
        <w:rPr>
          <w:rFonts w:eastAsiaTheme="minorEastAsia" w:hint="eastAsia"/>
          <w:kern w:val="0"/>
        </w:rPr>
        <w:t xml:space="preserve"> the</w:t>
      </w:r>
      <w:r w:rsidR="00122BA9" w:rsidRPr="00072C05">
        <w:rPr>
          <w:kern w:val="0"/>
        </w:rPr>
        <w:t xml:space="preserve"> next step. </w:t>
      </w:r>
      <w:r w:rsidRPr="00072C05">
        <w:rPr>
          <w:kern w:val="0"/>
        </w:rPr>
        <w:t xml:space="preserve">As well, </w:t>
      </w:r>
      <w:r w:rsidR="00122BA9" w:rsidRPr="00072C05">
        <w:rPr>
          <w:kern w:val="0"/>
        </w:rPr>
        <w:t xml:space="preserve">ROIs containing </w:t>
      </w:r>
      <w:r w:rsidR="00DE1E1B">
        <w:rPr>
          <w:rFonts w:eastAsiaTheme="minorEastAsia" w:hint="eastAsia"/>
          <w:kern w:val="0"/>
        </w:rPr>
        <w:t>traffic signs</w:t>
      </w:r>
      <w:r w:rsidR="00122BA9" w:rsidRPr="00072C05">
        <w:rPr>
          <w:kern w:val="0"/>
        </w:rPr>
        <w:t xml:space="preserve"> and other information are processed in </w:t>
      </w:r>
      <w:r w:rsidRPr="00072C05">
        <w:rPr>
          <w:kern w:val="0"/>
        </w:rPr>
        <w:t>subsequent</w:t>
      </w:r>
      <w:r w:rsidR="00122BA9" w:rsidRPr="00072C05">
        <w:rPr>
          <w:kern w:val="0"/>
        </w:rPr>
        <w:t xml:space="preserve"> stages. Detailed features can be found using feature descriptors su</w:t>
      </w:r>
      <w:r w:rsidR="00A244D2">
        <w:rPr>
          <w:kern w:val="0"/>
        </w:rPr>
        <w:t xml:space="preserve">ch as HOG feature, </w:t>
      </w:r>
      <w:proofErr w:type="spellStart"/>
      <w:r w:rsidR="00A244D2">
        <w:rPr>
          <w:kern w:val="0"/>
        </w:rPr>
        <w:t>Haar</w:t>
      </w:r>
      <w:proofErr w:type="spellEnd"/>
      <w:r w:rsidR="00A244D2">
        <w:rPr>
          <w:kern w:val="0"/>
        </w:rPr>
        <w:t xml:space="preserve"> feature</w:t>
      </w:r>
      <w:r w:rsidR="00A244D2">
        <w:rPr>
          <w:rFonts w:eastAsiaTheme="minorEastAsia" w:hint="eastAsia"/>
          <w:kern w:val="0"/>
        </w:rPr>
        <w:t xml:space="preserve">, </w:t>
      </w:r>
      <w:r w:rsidR="00122BA9" w:rsidRPr="00072C05">
        <w:rPr>
          <w:kern w:val="0"/>
        </w:rPr>
        <w:t xml:space="preserve">etc. </w:t>
      </w:r>
    </w:p>
    <w:p w:rsidR="00CA76E4" w:rsidRDefault="00CA76E4" w:rsidP="00737E28">
      <w:pPr>
        <w:rPr>
          <w:rFonts w:eastAsiaTheme="minorEastAsia"/>
          <w:kern w:val="0"/>
        </w:rPr>
      </w:pPr>
    </w:p>
    <w:p w:rsidR="00CA76E4" w:rsidRPr="007450F6" w:rsidRDefault="00CA76E4" w:rsidP="008F354F">
      <w:pPr>
        <w:rPr>
          <w:rFonts w:eastAsiaTheme="minorEastAsia"/>
          <w:i/>
          <w:kern w:val="0"/>
          <w:sz w:val="28"/>
          <w:szCs w:val="28"/>
        </w:rPr>
      </w:pPr>
      <w:r w:rsidRPr="00490851">
        <w:rPr>
          <w:rFonts w:eastAsiaTheme="minorEastAsia" w:hint="eastAsia"/>
          <w:b/>
          <w:i/>
          <w:kern w:val="0"/>
          <w:sz w:val="28"/>
          <w:szCs w:val="28"/>
        </w:rPr>
        <w:t xml:space="preserve">Template </w:t>
      </w:r>
      <w:r w:rsidR="0016323E" w:rsidRPr="00490851">
        <w:rPr>
          <w:rFonts w:eastAsiaTheme="minorEastAsia"/>
          <w:b/>
          <w:i/>
          <w:kern w:val="0"/>
          <w:sz w:val="28"/>
          <w:szCs w:val="28"/>
        </w:rPr>
        <w:t>matching</w:t>
      </w:r>
      <w:r w:rsidR="004D020F" w:rsidRPr="007450F6">
        <w:rPr>
          <w:rFonts w:eastAsiaTheme="minorEastAsia" w:hint="eastAsia"/>
          <w:i/>
          <w:kern w:val="0"/>
          <w:sz w:val="28"/>
          <w:szCs w:val="28"/>
        </w:rPr>
        <w:t xml:space="preserve"> </w:t>
      </w:r>
      <w:r w:rsidR="00E60FFC" w:rsidRPr="007450F6">
        <w:rPr>
          <w:rStyle w:val="af5"/>
          <w:rFonts w:eastAsiaTheme="minorEastAsia"/>
          <w:i/>
          <w:kern w:val="0"/>
          <w:sz w:val="28"/>
          <w:szCs w:val="28"/>
          <w:vertAlign w:val="baseline"/>
        </w:rPr>
        <w:t>[</w:t>
      </w:r>
      <w:r w:rsidR="00E60FFC" w:rsidRPr="007450F6">
        <w:rPr>
          <w:rStyle w:val="af5"/>
          <w:rFonts w:eastAsiaTheme="minorEastAsia"/>
          <w:i/>
          <w:kern w:val="0"/>
          <w:sz w:val="28"/>
          <w:szCs w:val="28"/>
          <w:vertAlign w:val="baseline"/>
        </w:rPr>
        <w:endnoteReference w:id="62"/>
      </w:r>
      <w:r w:rsidR="004D020F" w:rsidRPr="007450F6">
        <w:rPr>
          <w:rStyle w:val="af5"/>
          <w:rFonts w:eastAsiaTheme="minorEastAsia" w:hint="eastAsia"/>
          <w:i/>
          <w:kern w:val="0"/>
          <w:sz w:val="28"/>
          <w:szCs w:val="28"/>
          <w:vertAlign w:val="baseline"/>
        </w:rPr>
        <w:t>],</w:t>
      </w:r>
      <w:r w:rsidR="00C60DE9" w:rsidRPr="007450F6">
        <w:rPr>
          <w:rFonts w:eastAsiaTheme="minorEastAsia" w:hint="eastAsia"/>
          <w:i/>
          <w:kern w:val="0"/>
          <w:sz w:val="28"/>
          <w:szCs w:val="28"/>
        </w:rPr>
        <w:t xml:space="preserve"> </w:t>
      </w:r>
      <w:r w:rsidR="00E60FFC" w:rsidRPr="007450F6">
        <w:rPr>
          <w:rStyle w:val="af5"/>
          <w:rFonts w:eastAsiaTheme="minorEastAsia"/>
          <w:i/>
          <w:kern w:val="0"/>
          <w:sz w:val="28"/>
          <w:szCs w:val="28"/>
          <w:vertAlign w:val="baseline"/>
        </w:rPr>
        <w:t>[</w:t>
      </w:r>
      <w:bookmarkStart w:id="40" w:name="_Ref385870613"/>
      <w:r w:rsidR="00E60FFC" w:rsidRPr="007450F6">
        <w:rPr>
          <w:rStyle w:val="af5"/>
          <w:rFonts w:eastAsiaTheme="minorEastAsia"/>
          <w:i/>
          <w:kern w:val="0"/>
          <w:sz w:val="28"/>
          <w:szCs w:val="28"/>
          <w:vertAlign w:val="baseline"/>
        </w:rPr>
        <w:endnoteReference w:id="63"/>
      </w:r>
      <w:bookmarkEnd w:id="40"/>
      <w:r w:rsidR="00E60FFC" w:rsidRPr="007450F6">
        <w:rPr>
          <w:rStyle w:val="af5"/>
          <w:rFonts w:eastAsiaTheme="minorEastAsia"/>
          <w:i/>
          <w:kern w:val="0"/>
          <w:sz w:val="28"/>
          <w:szCs w:val="28"/>
          <w:vertAlign w:val="baseline"/>
        </w:rPr>
        <w:t>]</w:t>
      </w:r>
      <w:r w:rsidR="0016323E" w:rsidRPr="007450F6">
        <w:rPr>
          <w:rFonts w:eastAsiaTheme="minorEastAsia"/>
          <w:i/>
          <w:kern w:val="0"/>
          <w:sz w:val="28"/>
          <w:szCs w:val="28"/>
        </w:rPr>
        <w:t xml:space="preserve"> </w:t>
      </w:r>
    </w:p>
    <w:p w:rsidR="00CA76E4" w:rsidRDefault="00FD71A6" w:rsidP="008F354F">
      <w:pPr>
        <w:rPr>
          <w:rFonts w:eastAsia="宋体" w:cs="Times New Roman"/>
          <w:kern w:val="0"/>
          <w:szCs w:val="24"/>
        </w:rPr>
      </w:pPr>
      <w:r>
        <w:t xml:space="preserve">Template matching is a very common method </w:t>
      </w:r>
      <w:r w:rsidR="00490851">
        <w:rPr>
          <w:rFonts w:eastAsiaTheme="minorEastAsia" w:hint="eastAsia"/>
        </w:rPr>
        <w:t>in</w:t>
      </w:r>
      <w:r w:rsidR="00490851">
        <w:t xml:space="preserve"> image processing and pattern recognition</w:t>
      </w:r>
      <w:r w:rsidR="00490851">
        <w:rPr>
          <w:rFonts w:eastAsiaTheme="minorEastAsia" w:hint="eastAsia"/>
        </w:rPr>
        <w:t>. It is</w:t>
      </w:r>
      <w:r w:rsidR="00490851">
        <w:t xml:space="preserve"> also applied to the </w:t>
      </w:r>
      <w:r w:rsidR="00490851">
        <w:rPr>
          <w:rFonts w:eastAsiaTheme="minorEastAsia" w:hint="eastAsia"/>
        </w:rPr>
        <w:t>TSDR</w:t>
      </w:r>
      <w:r w:rsidR="00892B45">
        <w:rPr>
          <w:rFonts w:eastAsiaTheme="minorEastAsia" w:hint="eastAsia"/>
        </w:rPr>
        <w:t xml:space="preserve"> </w:t>
      </w:r>
      <w:r w:rsidR="00490851">
        <w:rPr>
          <w:rFonts w:eastAsiaTheme="minorEastAsia" w:hint="eastAsia"/>
        </w:rPr>
        <w:t>s</w:t>
      </w:r>
      <w:r w:rsidR="00892B45">
        <w:rPr>
          <w:rFonts w:eastAsiaTheme="minorEastAsia" w:hint="eastAsia"/>
        </w:rPr>
        <w:t>ystem</w:t>
      </w:r>
      <w:r>
        <w:t xml:space="preserve">, such as </w:t>
      </w:r>
      <w:r w:rsidR="00490851">
        <w:rPr>
          <w:rFonts w:eastAsiaTheme="minorEastAsia" w:hint="eastAsia"/>
        </w:rPr>
        <w:t xml:space="preserve">in </w:t>
      </w:r>
      <w:r w:rsidR="006C70ED">
        <w:rPr>
          <w:rFonts w:eastAsiaTheme="minorEastAsia" w:hint="eastAsia"/>
        </w:rPr>
        <w:t xml:space="preserve">the </w:t>
      </w:r>
      <w:r w:rsidR="00AE6115">
        <w:t>literature</w:t>
      </w:r>
      <w:r w:rsidR="00E80481">
        <w:rPr>
          <w:rFonts w:eastAsiaTheme="minorEastAsia" w:hint="eastAsia"/>
          <w:vertAlign w:val="superscript"/>
        </w:rPr>
        <w:t xml:space="preserve"> </w:t>
      </w:r>
      <w:r w:rsidR="00AE6115" w:rsidRPr="00C60DE9">
        <w:rPr>
          <w:rFonts w:eastAsiaTheme="minorEastAsia"/>
        </w:rPr>
        <w:t>[</w:t>
      </w:r>
      <w:fldSimple w:instr=" NOTEREF _Ref385870613 \f \h  \* MERGEFORMAT ">
        <w:r w:rsidR="00AE69A1" w:rsidRPr="00AE69A1">
          <w:rPr>
            <w:rStyle w:val="af5"/>
            <w:vertAlign w:val="baseline"/>
          </w:rPr>
          <w:t>63</w:t>
        </w:r>
      </w:fldSimple>
      <w:r w:rsidR="00972DFB" w:rsidRPr="00C60DE9">
        <w:rPr>
          <w:rStyle w:val="af5"/>
          <w:rFonts w:eastAsiaTheme="minorEastAsia" w:hint="eastAsia"/>
          <w:vertAlign w:val="baseline"/>
        </w:rPr>
        <w:t>]</w:t>
      </w:r>
      <w:r w:rsidR="006C70ED">
        <w:rPr>
          <w:rFonts w:eastAsiaTheme="minorEastAsia" w:hint="eastAsia"/>
        </w:rPr>
        <w:t xml:space="preserve"> </w:t>
      </w:r>
      <w:proofErr w:type="gramStart"/>
      <w:r w:rsidR="00A244D2">
        <w:rPr>
          <w:rFonts w:eastAsiaTheme="minorEastAsia"/>
        </w:rPr>
        <w:t>and</w:t>
      </w:r>
      <w:r w:rsidR="00A244D2">
        <w:rPr>
          <w:rFonts w:eastAsiaTheme="minorEastAsia" w:hint="eastAsia"/>
        </w:rPr>
        <w:t xml:space="preserve"> </w:t>
      </w:r>
      <w:proofErr w:type="gramEnd"/>
      <w:r w:rsidR="00E60FFC" w:rsidRPr="00C60DE9">
        <w:rPr>
          <w:rStyle w:val="af5"/>
          <w:vertAlign w:val="baseline"/>
        </w:rPr>
        <w:t>[</w:t>
      </w:r>
      <w:r w:rsidR="00E60FFC" w:rsidRPr="00C60DE9">
        <w:rPr>
          <w:rStyle w:val="af5"/>
          <w:vertAlign w:val="baseline"/>
        </w:rPr>
        <w:endnoteReference w:id="64"/>
      </w:r>
      <w:r w:rsidR="00E60FFC" w:rsidRPr="00C60DE9">
        <w:rPr>
          <w:rStyle w:val="af5"/>
          <w:vertAlign w:val="baseline"/>
        </w:rPr>
        <w:t>]</w:t>
      </w:r>
      <w:r w:rsidR="006C70ED">
        <w:rPr>
          <w:rFonts w:eastAsiaTheme="minorEastAsia" w:hint="eastAsia"/>
        </w:rPr>
        <w:t>,</w:t>
      </w:r>
      <w:r w:rsidRPr="00C60DE9">
        <w:t xml:space="preserve"> </w:t>
      </w:r>
      <w:r w:rsidR="00A81C56">
        <w:rPr>
          <w:rFonts w:eastAsiaTheme="minorEastAsia" w:hint="eastAsia"/>
        </w:rPr>
        <w:t xml:space="preserve">and </w:t>
      </w:r>
      <w:r>
        <w:t>so on.</w:t>
      </w:r>
      <w:r>
        <w:rPr>
          <w:rFonts w:eastAsiaTheme="minorEastAsia" w:hint="eastAsia"/>
        </w:rPr>
        <w:t xml:space="preserve"> </w:t>
      </w:r>
      <w:r w:rsidR="00CA76E4">
        <w:rPr>
          <w:rFonts w:eastAsia="宋体" w:cs="Times New Roman" w:hint="eastAsia"/>
          <w:kern w:val="0"/>
          <w:szCs w:val="24"/>
        </w:rPr>
        <w:t>It is</w:t>
      </w:r>
      <w:r w:rsidR="00CA76E4" w:rsidRPr="00CA76E4">
        <w:rPr>
          <w:rFonts w:eastAsia="宋体" w:cs="Times New Roman"/>
          <w:kern w:val="0"/>
          <w:szCs w:val="24"/>
        </w:rPr>
        <w:t xml:space="preserve"> </w:t>
      </w:r>
      <w:r w:rsidR="006C70ED">
        <w:rPr>
          <w:rFonts w:eastAsia="宋体" w:cs="Times New Roman" w:hint="eastAsia"/>
          <w:kern w:val="0"/>
          <w:szCs w:val="24"/>
        </w:rPr>
        <w:t xml:space="preserve">a </w:t>
      </w:r>
      <w:r w:rsidR="00CA76E4" w:rsidRPr="00CA76E4">
        <w:rPr>
          <w:rFonts w:eastAsia="宋体" w:cs="Times New Roman"/>
          <w:kern w:val="0"/>
          <w:szCs w:val="24"/>
        </w:rPr>
        <w:t xml:space="preserve">low-level approach </w:t>
      </w:r>
      <w:r w:rsidR="00CA76E4">
        <w:rPr>
          <w:rFonts w:eastAsia="宋体" w:cs="Times New Roman"/>
          <w:kern w:val="0"/>
          <w:szCs w:val="24"/>
        </w:rPr>
        <w:t>which uses</w:t>
      </w:r>
      <w:r w:rsidR="00CA76E4" w:rsidRPr="00CA76E4">
        <w:rPr>
          <w:rFonts w:eastAsia="宋体" w:cs="Times New Roman"/>
          <w:kern w:val="0"/>
          <w:szCs w:val="24"/>
        </w:rPr>
        <w:t xml:space="preserve"> pre-defined templates </w:t>
      </w:r>
      <w:r w:rsidR="00CA76E4">
        <w:rPr>
          <w:rFonts w:eastAsia="宋体" w:cs="Times New Roman" w:hint="eastAsia"/>
          <w:kern w:val="0"/>
          <w:szCs w:val="24"/>
        </w:rPr>
        <w:t xml:space="preserve">to search the </w:t>
      </w:r>
      <w:r w:rsidR="00A2580D">
        <w:rPr>
          <w:rFonts w:eastAsia="宋体" w:cs="Times New Roman" w:hint="eastAsia"/>
          <w:kern w:val="0"/>
          <w:szCs w:val="24"/>
        </w:rPr>
        <w:t xml:space="preserve">whole </w:t>
      </w:r>
      <w:r w:rsidR="00CA76E4">
        <w:rPr>
          <w:rFonts w:eastAsia="宋体" w:cs="Times New Roman" w:hint="eastAsia"/>
          <w:kern w:val="0"/>
          <w:szCs w:val="24"/>
        </w:rPr>
        <w:t>image</w:t>
      </w:r>
      <w:r w:rsidR="00CA76E4" w:rsidRPr="00CA76E4">
        <w:rPr>
          <w:rFonts w:eastAsia="宋体" w:cs="Times New Roman"/>
          <w:kern w:val="0"/>
          <w:szCs w:val="24"/>
        </w:rPr>
        <w:t xml:space="preserve"> </w:t>
      </w:r>
      <w:r w:rsidR="00CA76E4">
        <w:rPr>
          <w:rFonts w:eastAsia="宋体" w:cs="Times New Roman" w:hint="eastAsia"/>
          <w:kern w:val="0"/>
          <w:szCs w:val="24"/>
        </w:rPr>
        <w:t>p</w:t>
      </w:r>
      <w:r w:rsidR="00CA76E4" w:rsidRPr="00CA76E4">
        <w:rPr>
          <w:rFonts w:eastAsia="宋体" w:cs="Times New Roman"/>
          <w:kern w:val="0"/>
          <w:szCs w:val="24"/>
        </w:rPr>
        <w:t xml:space="preserve">ixel by pixel or </w:t>
      </w:r>
      <w:r w:rsidR="006C70ED">
        <w:rPr>
          <w:rFonts w:eastAsia="宋体" w:cs="Times New Roman" w:hint="eastAsia"/>
          <w:kern w:val="0"/>
          <w:szCs w:val="24"/>
        </w:rPr>
        <w:t>to perform</w:t>
      </w:r>
      <w:r w:rsidR="00775F32">
        <w:rPr>
          <w:rFonts w:eastAsia="宋体" w:cs="Times New Roman" w:hint="eastAsia"/>
          <w:kern w:val="0"/>
          <w:szCs w:val="24"/>
        </w:rPr>
        <w:t xml:space="preserve"> the </w:t>
      </w:r>
      <w:r w:rsidR="00775F32">
        <w:rPr>
          <w:rFonts w:eastAsia="宋体" w:cs="Times New Roman"/>
          <w:kern w:val="0"/>
          <w:szCs w:val="24"/>
        </w:rPr>
        <w:t>small window matching</w:t>
      </w:r>
      <w:r w:rsidR="006C70ED">
        <w:rPr>
          <w:rFonts w:eastAsia="宋体" w:cs="Times New Roman" w:hint="eastAsia"/>
          <w:kern w:val="0"/>
          <w:szCs w:val="24"/>
        </w:rPr>
        <w:t>;</w:t>
      </w:r>
      <w:r w:rsidR="00775F32">
        <w:rPr>
          <w:rFonts w:eastAsia="宋体" w:cs="Times New Roman" w:hint="eastAsia"/>
          <w:kern w:val="0"/>
          <w:szCs w:val="24"/>
        </w:rPr>
        <w:t xml:space="preserve"> although </w:t>
      </w:r>
      <w:r w:rsidR="006C70ED">
        <w:rPr>
          <w:rFonts w:eastAsia="宋体" w:cs="Times New Roman" w:hint="eastAsia"/>
          <w:kern w:val="0"/>
          <w:szCs w:val="24"/>
        </w:rPr>
        <w:t>template matching</w:t>
      </w:r>
      <w:r w:rsidR="00775F32">
        <w:rPr>
          <w:rFonts w:eastAsia="宋体" w:cs="Times New Roman" w:hint="eastAsia"/>
          <w:kern w:val="0"/>
          <w:szCs w:val="24"/>
        </w:rPr>
        <w:t xml:space="preserve"> is </w:t>
      </w:r>
      <w:r w:rsidR="006C70ED">
        <w:rPr>
          <w:rFonts w:eastAsia="宋体" w:cs="Times New Roman" w:hint="eastAsia"/>
          <w:kern w:val="0"/>
          <w:szCs w:val="24"/>
        </w:rPr>
        <w:t xml:space="preserve">a </w:t>
      </w:r>
      <w:r w:rsidR="00CA76E4" w:rsidRPr="00CA76E4">
        <w:rPr>
          <w:rFonts w:eastAsia="宋体" w:cs="Times New Roman"/>
          <w:kern w:val="0"/>
          <w:szCs w:val="24"/>
        </w:rPr>
        <w:t xml:space="preserve">simple </w:t>
      </w:r>
      <w:r w:rsidR="00775F32" w:rsidRPr="00CA76E4">
        <w:rPr>
          <w:rFonts w:eastAsia="宋体" w:cs="Times New Roman"/>
          <w:kern w:val="0"/>
          <w:szCs w:val="24"/>
        </w:rPr>
        <w:t>operation,</w:t>
      </w:r>
      <w:r w:rsidR="00CA76E4" w:rsidRPr="00CA76E4">
        <w:rPr>
          <w:rFonts w:eastAsia="宋体" w:cs="Times New Roman"/>
          <w:kern w:val="0"/>
          <w:szCs w:val="24"/>
        </w:rPr>
        <w:t xml:space="preserve"> </w:t>
      </w:r>
      <w:r w:rsidR="00775F32">
        <w:rPr>
          <w:rFonts w:eastAsia="宋体" w:cs="Times New Roman" w:hint="eastAsia"/>
          <w:kern w:val="0"/>
          <w:szCs w:val="24"/>
        </w:rPr>
        <w:t xml:space="preserve">it </w:t>
      </w:r>
      <w:r w:rsidR="006C70ED">
        <w:rPr>
          <w:rFonts w:eastAsia="宋体" w:cs="Times New Roman" w:hint="eastAsia"/>
          <w:kern w:val="0"/>
          <w:szCs w:val="24"/>
        </w:rPr>
        <w:t>requires</w:t>
      </w:r>
      <w:r w:rsidR="00775F32">
        <w:rPr>
          <w:rFonts w:eastAsia="宋体" w:cs="Times New Roman" w:hint="eastAsia"/>
          <w:kern w:val="0"/>
          <w:szCs w:val="24"/>
        </w:rPr>
        <w:t xml:space="preserve"> </w:t>
      </w:r>
      <w:r w:rsidR="006C70ED">
        <w:rPr>
          <w:rFonts w:eastAsia="宋体" w:cs="Times New Roman" w:hint="eastAsia"/>
          <w:kern w:val="0"/>
          <w:szCs w:val="24"/>
        </w:rPr>
        <w:t xml:space="preserve">a </w:t>
      </w:r>
      <w:r w:rsidR="00775F32">
        <w:rPr>
          <w:rFonts w:eastAsia="宋体" w:cs="Times New Roman"/>
          <w:kern w:val="0"/>
          <w:szCs w:val="24"/>
        </w:rPr>
        <w:t>large amount of calculation</w:t>
      </w:r>
      <w:r w:rsidR="00CA76E4" w:rsidRPr="00CA76E4">
        <w:rPr>
          <w:rFonts w:eastAsia="宋体" w:cs="Times New Roman"/>
          <w:kern w:val="0"/>
          <w:szCs w:val="24"/>
        </w:rPr>
        <w:t xml:space="preserve"> to improve the rotation and scaling</w:t>
      </w:r>
      <w:r w:rsidR="00775F32" w:rsidRPr="00CA76E4">
        <w:rPr>
          <w:rFonts w:eastAsia="宋体" w:cs="Times New Roman"/>
          <w:kern w:val="0"/>
          <w:szCs w:val="24"/>
        </w:rPr>
        <w:t xml:space="preserve"> robustness</w:t>
      </w:r>
      <w:r w:rsidR="00A81C56">
        <w:rPr>
          <w:rFonts w:eastAsia="宋体" w:cs="Times New Roman" w:hint="eastAsia"/>
          <w:kern w:val="0"/>
          <w:szCs w:val="24"/>
        </w:rPr>
        <w:t xml:space="preserve">. Besides, </w:t>
      </w:r>
      <w:r w:rsidR="00775F32">
        <w:rPr>
          <w:rFonts w:eastAsia="宋体" w:cs="Times New Roman" w:hint="eastAsia"/>
          <w:kern w:val="0"/>
          <w:szCs w:val="24"/>
        </w:rPr>
        <w:t xml:space="preserve">the number of new templates </w:t>
      </w:r>
      <w:r w:rsidR="00A00B2D">
        <w:rPr>
          <w:rFonts w:eastAsia="宋体" w:cs="Times New Roman" w:hint="eastAsia"/>
          <w:kern w:val="0"/>
          <w:szCs w:val="24"/>
        </w:rPr>
        <w:t xml:space="preserve">are required </w:t>
      </w:r>
      <w:r w:rsidR="00775F32">
        <w:rPr>
          <w:rFonts w:eastAsia="宋体" w:cs="Times New Roman" w:hint="eastAsia"/>
          <w:kern w:val="0"/>
          <w:szCs w:val="24"/>
        </w:rPr>
        <w:t>be</w:t>
      </w:r>
      <w:r w:rsidR="00CA76E4" w:rsidRPr="00CA76E4">
        <w:rPr>
          <w:rFonts w:eastAsia="宋体" w:cs="Times New Roman"/>
          <w:kern w:val="0"/>
          <w:szCs w:val="24"/>
        </w:rPr>
        <w:t xml:space="preserve"> </w:t>
      </w:r>
      <w:r w:rsidR="00A00B2D">
        <w:rPr>
          <w:rFonts w:eastAsia="宋体" w:cs="Times New Roman" w:hint="eastAsia"/>
          <w:kern w:val="0"/>
          <w:szCs w:val="24"/>
        </w:rPr>
        <w:t>added in</w:t>
      </w:r>
      <w:r w:rsidR="00775F32">
        <w:rPr>
          <w:rFonts w:eastAsia="宋体" w:cs="Times New Roman" w:hint="eastAsia"/>
          <w:kern w:val="0"/>
          <w:szCs w:val="24"/>
        </w:rPr>
        <w:t xml:space="preserve">, which </w:t>
      </w:r>
      <w:r w:rsidR="00A81C56">
        <w:rPr>
          <w:rFonts w:eastAsia="宋体" w:cs="Times New Roman"/>
          <w:kern w:val="0"/>
          <w:szCs w:val="24"/>
        </w:rPr>
        <w:t>also</w:t>
      </w:r>
      <w:r w:rsidR="00A81C56">
        <w:rPr>
          <w:rFonts w:eastAsia="宋体" w:cs="Times New Roman" w:hint="eastAsia"/>
          <w:kern w:val="0"/>
          <w:szCs w:val="24"/>
        </w:rPr>
        <w:t xml:space="preserve"> </w:t>
      </w:r>
      <w:r w:rsidR="00A00B2D">
        <w:rPr>
          <w:rFonts w:eastAsia="宋体" w:cs="Times New Roman" w:hint="eastAsia"/>
          <w:kern w:val="0"/>
          <w:szCs w:val="24"/>
        </w:rPr>
        <w:t xml:space="preserve">increase the </w:t>
      </w:r>
      <w:r w:rsidR="0016323E">
        <w:rPr>
          <w:rFonts w:eastAsia="宋体" w:cs="Times New Roman" w:hint="eastAsia"/>
          <w:kern w:val="0"/>
          <w:szCs w:val="24"/>
        </w:rPr>
        <w:t xml:space="preserve">amount </w:t>
      </w:r>
      <w:r w:rsidR="00A00B2D">
        <w:rPr>
          <w:rFonts w:eastAsia="宋体" w:cs="Times New Roman" w:hint="eastAsia"/>
          <w:kern w:val="0"/>
          <w:szCs w:val="24"/>
        </w:rPr>
        <w:t xml:space="preserve">of </w:t>
      </w:r>
      <w:r w:rsidR="0016323E">
        <w:rPr>
          <w:rFonts w:eastAsia="宋体" w:cs="Times New Roman" w:hint="eastAsia"/>
          <w:kern w:val="0"/>
          <w:szCs w:val="24"/>
        </w:rPr>
        <w:t>computation</w:t>
      </w:r>
      <w:r w:rsidR="00CA76E4" w:rsidRPr="00CA76E4">
        <w:rPr>
          <w:rFonts w:eastAsia="宋体" w:cs="Times New Roman"/>
          <w:kern w:val="0"/>
          <w:szCs w:val="24"/>
        </w:rPr>
        <w:t xml:space="preserve">. </w:t>
      </w:r>
      <w:r w:rsidR="00A00B2D">
        <w:rPr>
          <w:rFonts w:eastAsia="宋体" w:cs="Times New Roman" w:hint="eastAsia"/>
          <w:kern w:val="0"/>
          <w:szCs w:val="24"/>
        </w:rPr>
        <w:t>In the context of</w:t>
      </w:r>
      <w:r w:rsidR="00A81C56">
        <w:rPr>
          <w:rFonts w:eastAsia="宋体" w:cs="Times New Roman" w:hint="eastAsia"/>
          <w:kern w:val="0"/>
          <w:szCs w:val="24"/>
        </w:rPr>
        <w:t xml:space="preserve"> the issue above, some improved algorithms </w:t>
      </w:r>
      <w:r w:rsidR="00A00B2D">
        <w:rPr>
          <w:rFonts w:eastAsia="宋体" w:cs="Times New Roman" w:hint="eastAsia"/>
          <w:kern w:val="0"/>
          <w:szCs w:val="24"/>
        </w:rPr>
        <w:t xml:space="preserve">have </w:t>
      </w:r>
      <w:r w:rsidR="00A81C56">
        <w:rPr>
          <w:rFonts w:eastAsia="宋体" w:cs="Times New Roman" w:hint="eastAsia"/>
          <w:kern w:val="0"/>
          <w:szCs w:val="24"/>
        </w:rPr>
        <w:t>appeared.</w:t>
      </w:r>
      <w:r w:rsidR="0016323E" w:rsidRPr="00CA76E4">
        <w:rPr>
          <w:rFonts w:eastAsia="宋体" w:cs="Times New Roman"/>
          <w:kern w:val="0"/>
          <w:szCs w:val="24"/>
        </w:rPr>
        <w:t xml:space="preserve"> </w:t>
      </w:r>
      <w:r w:rsidR="00FC6992">
        <w:rPr>
          <w:rFonts w:eastAsia="宋体" w:cs="Times New Roman" w:hint="eastAsia"/>
          <w:kern w:val="0"/>
          <w:szCs w:val="24"/>
        </w:rPr>
        <w:t>C.</w:t>
      </w:r>
      <w:r w:rsidR="00A00B2D"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 w:rsidR="00CA76E4" w:rsidRPr="00CA76E4">
        <w:rPr>
          <w:rFonts w:eastAsia="宋体" w:cs="Times New Roman"/>
          <w:kern w:val="0"/>
          <w:szCs w:val="24"/>
        </w:rPr>
        <w:t>Grigorescu</w:t>
      </w:r>
      <w:proofErr w:type="spellEnd"/>
      <w:r w:rsidR="00AE6115">
        <w:rPr>
          <w:rFonts w:eastAsia="宋体" w:cs="Times New Roman" w:hint="eastAsia"/>
          <w:kern w:val="0"/>
          <w:szCs w:val="24"/>
        </w:rPr>
        <w:t xml:space="preserve"> et </w:t>
      </w:r>
      <w:r w:rsidR="00AE6115">
        <w:rPr>
          <w:rFonts w:eastAsia="宋体" w:cs="Times New Roman"/>
          <w:kern w:val="0"/>
          <w:szCs w:val="24"/>
        </w:rPr>
        <w:t>al</w:t>
      </w:r>
      <w:r w:rsidR="00E80481">
        <w:rPr>
          <w:rFonts w:eastAsia="宋体" w:cs="Times New Roman" w:hint="eastAsia"/>
          <w:kern w:val="0"/>
          <w:szCs w:val="24"/>
        </w:rPr>
        <w:t>.</w:t>
      </w:r>
      <w:r w:rsidR="00AE6115" w:rsidRPr="0079329B">
        <w:rPr>
          <w:rFonts w:eastAsia="宋体" w:cs="Times New Roman"/>
          <w:kern w:val="0"/>
          <w:szCs w:val="24"/>
          <w:vertAlign w:val="superscript"/>
        </w:rPr>
        <w:t xml:space="preserve"> </w:t>
      </w:r>
      <w:r w:rsidR="00AE6115" w:rsidRPr="00C60DE9">
        <w:rPr>
          <w:rFonts w:eastAsia="宋体" w:cs="Times New Roman"/>
          <w:kern w:val="0"/>
          <w:szCs w:val="24"/>
        </w:rPr>
        <w:t>[</w:t>
      </w:r>
      <w:r w:rsidR="001E5B87" w:rsidRPr="00C60DE9">
        <w:rPr>
          <w:rStyle w:val="af5"/>
          <w:rFonts w:eastAsia="宋体" w:cs="Times New Roman"/>
          <w:kern w:val="0"/>
          <w:szCs w:val="24"/>
          <w:vertAlign w:val="baseline"/>
        </w:rPr>
        <w:endnoteReference w:id="65"/>
      </w:r>
      <w:r w:rsidR="0079329B" w:rsidRPr="00C60DE9">
        <w:rPr>
          <w:rFonts w:eastAsia="宋体" w:cs="Times New Roman" w:hint="eastAsia"/>
          <w:kern w:val="0"/>
          <w:szCs w:val="24"/>
        </w:rPr>
        <w:t>]</w:t>
      </w:r>
      <w:r w:rsidR="00CA76E4" w:rsidRPr="00CA76E4">
        <w:rPr>
          <w:rFonts w:eastAsia="宋体" w:cs="Times New Roman"/>
          <w:kern w:val="0"/>
          <w:szCs w:val="24"/>
        </w:rPr>
        <w:t xml:space="preserve"> propose</w:t>
      </w:r>
      <w:r w:rsidR="00A00B2D">
        <w:rPr>
          <w:rFonts w:eastAsia="宋体" w:cs="Times New Roman" w:hint="eastAsia"/>
          <w:kern w:val="0"/>
          <w:szCs w:val="24"/>
        </w:rPr>
        <w:t>d</w:t>
      </w:r>
      <w:r w:rsidR="00CA76E4" w:rsidRPr="00CA76E4">
        <w:rPr>
          <w:rFonts w:eastAsia="宋体" w:cs="Times New Roman"/>
          <w:kern w:val="0"/>
          <w:szCs w:val="24"/>
        </w:rPr>
        <w:t xml:space="preserve"> </w:t>
      </w:r>
      <w:r w:rsidR="00AE6115" w:rsidRPr="00CA76E4">
        <w:rPr>
          <w:rFonts w:eastAsia="宋体" w:cs="Times New Roman"/>
          <w:kern w:val="0"/>
          <w:szCs w:val="24"/>
        </w:rPr>
        <w:t>an</w:t>
      </w:r>
      <w:r w:rsidR="00CA76E4" w:rsidRPr="00CA76E4">
        <w:rPr>
          <w:rFonts w:eastAsia="宋体" w:cs="Times New Roman"/>
          <w:kern w:val="0"/>
          <w:szCs w:val="24"/>
        </w:rPr>
        <w:t xml:space="preserve"> </w:t>
      </w:r>
      <w:r w:rsidR="0016323E">
        <w:rPr>
          <w:rFonts w:eastAsia="宋体" w:cs="Times New Roman" w:hint="eastAsia"/>
          <w:kern w:val="0"/>
          <w:szCs w:val="24"/>
        </w:rPr>
        <w:t xml:space="preserve">image matching method based on </w:t>
      </w:r>
      <w:r w:rsidR="00CA76E4" w:rsidRPr="00CA76E4">
        <w:rPr>
          <w:rFonts w:eastAsia="宋体" w:cs="Times New Roman"/>
          <w:kern w:val="0"/>
          <w:szCs w:val="24"/>
        </w:rPr>
        <w:t xml:space="preserve">distance, </w:t>
      </w:r>
      <w:r w:rsidR="0016323E">
        <w:rPr>
          <w:rFonts w:eastAsia="宋体" w:cs="Times New Roman" w:hint="eastAsia"/>
          <w:kern w:val="0"/>
          <w:szCs w:val="24"/>
        </w:rPr>
        <w:t>which ha</w:t>
      </w:r>
      <w:r w:rsidR="00A00B2D">
        <w:rPr>
          <w:rFonts w:eastAsia="宋体" w:cs="Times New Roman" w:hint="eastAsia"/>
          <w:kern w:val="0"/>
          <w:szCs w:val="24"/>
        </w:rPr>
        <w:t>s a</w:t>
      </w:r>
      <w:r w:rsidR="00CA76E4" w:rsidRPr="00CA76E4">
        <w:rPr>
          <w:rFonts w:eastAsia="宋体" w:cs="Times New Roman"/>
          <w:kern w:val="0"/>
          <w:szCs w:val="24"/>
        </w:rPr>
        <w:t xml:space="preserve"> high </w:t>
      </w:r>
      <w:r w:rsidR="00A00B2D">
        <w:rPr>
          <w:rFonts w:eastAsia="宋体" w:cs="Times New Roman" w:hint="eastAsia"/>
          <w:kern w:val="0"/>
          <w:szCs w:val="24"/>
        </w:rPr>
        <w:t xml:space="preserve">level of </w:t>
      </w:r>
      <w:r w:rsidR="00CA76E4" w:rsidRPr="00CA76E4">
        <w:rPr>
          <w:rFonts w:eastAsia="宋体" w:cs="Times New Roman"/>
          <w:kern w:val="0"/>
          <w:szCs w:val="24"/>
        </w:rPr>
        <w:t>robustness.</w:t>
      </w:r>
      <w:r w:rsidR="00000A9F">
        <w:rPr>
          <w:rFonts w:eastAsia="宋体" w:cs="Times New Roman" w:hint="eastAsia"/>
          <w:kern w:val="0"/>
          <w:szCs w:val="24"/>
        </w:rPr>
        <w:t xml:space="preserve"> But </w:t>
      </w:r>
      <w:r w:rsidR="00000A9F">
        <w:rPr>
          <w:rFonts w:eastAsia="宋体" w:cs="Times New Roman"/>
          <w:kern w:val="0"/>
          <w:szCs w:val="24"/>
        </w:rPr>
        <w:t>it</w:t>
      </w:r>
      <w:r w:rsidR="00A00B2D">
        <w:rPr>
          <w:rFonts w:eastAsia="宋体" w:cs="Times New Roman" w:hint="eastAsia"/>
          <w:kern w:val="0"/>
          <w:szCs w:val="24"/>
        </w:rPr>
        <w:t xml:space="preserve"> is</w:t>
      </w:r>
      <w:r w:rsidR="00000A9F">
        <w:rPr>
          <w:rFonts w:eastAsia="宋体" w:cs="Times New Roman" w:hint="eastAsia"/>
          <w:kern w:val="0"/>
          <w:szCs w:val="24"/>
        </w:rPr>
        <w:t xml:space="preserve"> based on </w:t>
      </w:r>
      <w:r w:rsidR="001919F5">
        <w:rPr>
          <w:rFonts w:eastAsia="宋体" w:cs="Times New Roman"/>
          <w:kern w:val="0"/>
          <w:szCs w:val="24"/>
        </w:rPr>
        <w:t>templates;</w:t>
      </w:r>
      <w:r w:rsidR="00000A9F">
        <w:rPr>
          <w:rFonts w:eastAsia="宋体" w:cs="Times New Roman" w:hint="eastAsia"/>
          <w:kern w:val="0"/>
          <w:szCs w:val="24"/>
        </w:rPr>
        <w:t xml:space="preserve"> </w:t>
      </w:r>
      <w:r w:rsidR="00A00B2D">
        <w:rPr>
          <w:rFonts w:eastAsia="宋体" w:cs="Times New Roman" w:hint="eastAsia"/>
          <w:kern w:val="0"/>
          <w:szCs w:val="24"/>
        </w:rPr>
        <w:t>a</w:t>
      </w:r>
      <w:r w:rsidR="00000A9F">
        <w:rPr>
          <w:rFonts w:eastAsia="宋体" w:cs="Times New Roman" w:hint="eastAsia"/>
          <w:kern w:val="0"/>
          <w:szCs w:val="24"/>
        </w:rPr>
        <w:t xml:space="preserve"> large number of templates </w:t>
      </w:r>
      <w:proofErr w:type="gramStart"/>
      <w:r w:rsidR="00000A9F">
        <w:rPr>
          <w:rFonts w:eastAsia="宋体" w:cs="Times New Roman" w:hint="eastAsia"/>
          <w:kern w:val="0"/>
          <w:szCs w:val="24"/>
        </w:rPr>
        <w:t>is</w:t>
      </w:r>
      <w:proofErr w:type="gramEnd"/>
      <w:r w:rsidR="00000A9F">
        <w:rPr>
          <w:rFonts w:eastAsia="宋体" w:cs="Times New Roman" w:hint="eastAsia"/>
          <w:kern w:val="0"/>
          <w:szCs w:val="24"/>
        </w:rPr>
        <w:t xml:space="preserve"> still needed.</w:t>
      </w:r>
    </w:p>
    <w:p w:rsidR="001E5B87" w:rsidRDefault="001E5B87" w:rsidP="00737E28">
      <w:pPr>
        <w:rPr>
          <w:rFonts w:eastAsia="宋体" w:cs="Times New Roman"/>
          <w:kern w:val="0"/>
          <w:szCs w:val="24"/>
        </w:rPr>
      </w:pPr>
    </w:p>
    <w:p w:rsidR="0016323E" w:rsidRPr="00A00B2D" w:rsidRDefault="0016323E" w:rsidP="008F354F">
      <w:pPr>
        <w:rPr>
          <w:rFonts w:eastAsiaTheme="minorEastAsia"/>
          <w:b/>
          <w:i/>
          <w:sz w:val="28"/>
          <w:szCs w:val="28"/>
        </w:rPr>
      </w:pPr>
      <w:r w:rsidRPr="00A00B2D">
        <w:rPr>
          <w:b/>
          <w:i/>
          <w:sz w:val="28"/>
          <w:szCs w:val="28"/>
        </w:rPr>
        <w:lastRenderedPageBreak/>
        <w:t>H</w:t>
      </w:r>
      <w:r w:rsidR="008C4D1A" w:rsidRPr="00A00B2D">
        <w:rPr>
          <w:rFonts w:eastAsiaTheme="minorEastAsia" w:hint="eastAsia"/>
          <w:b/>
          <w:i/>
          <w:sz w:val="28"/>
          <w:szCs w:val="28"/>
        </w:rPr>
        <w:t>ough</w:t>
      </w:r>
      <w:r w:rsidRPr="00A00B2D">
        <w:rPr>
          <w:b/>
          <w:i/>
          <w:sz w:val="28"/>
          <w:szCs w:val="28"/>
        </w:rPr>
        <w:t xml:space="preserve"> </w:t>
      </w:r>
      <w:r w:rsidR="008C4D1A" w:rsidRPr="00A00B2D">
        <w:rPr>
          <w:rFonts w:eastAsiaTheme="minorEastAsia" w:hint="eastAsia"/>
          <w:b/>
          <w:i/>
          <w:sz w:val="28"/>
          <w:szCs w:val="28"/>
        </w:rPr>
        <w:t>T</w:t>
      </w:r>
      <w:r w:rsidRPr="00A00B2D">
        <w:rPr>
          <w:b/>
          <w:i/>
          <w:sz w:val="28"/>
          <w:szCs w:val="28"/>
        </w:rPr>
        <w:t xml:space="preserve">ransform </w:t>
      </w:r>
    </w:p>
    <w:p w:rsidR="008C4D1A" w:rsidRDefault="008C4D1A" w:rsidP="008F354F">
      <w:pPr>
        <w:rPr>
          <w:rFonts w:eastAsiaTheme="minorEastAsia"/>
        </w:rPr>
      </w:pPr>
      <w:r>
        <w:rPr>
          <w:rFonts w:eastAsiaTheme="minorEastAsia" w:hint="eastAsia"/>
        </w:rPr>
        <w:t xml:space="preserve">Hough </w:t>
      </w:r>
      <w:r w:rsidR="00A00B2D">
        <w:rPr>
          <w:rFonts w:eastAsiaTheme="minorEastAsia" w:hint="eastAsia"/>
        </w:rPr>
        <w:t>T</w:t>
      </w:r>
      <w:r>
        <w:rPr>
          <w:rFonts w:eastAsiaTheme="minorEastAsia" w:hint="eastAsia"/>
        </w:rPr>
        <w:t>ransform</w:t>
      </w:r>
      <w:r w:rsidR="00A00B2D">
        <w:rPr>
          <w:rFonts w:eastAsiaTheme="minorEastAsia" w:hint="eastAsia"/>
        </w:rPr>
        <w:t xml:space="preserve"> (HT)</w:t>
      </w:r>
      <w:r>
        <w:rPr>
          <w:rFonts w:eastAsiaTheme="minorEastAsia" w:hint="eastAsia"/>
        </w:rPr>
        <w:t xml:space="preserve"> can be used to </w:t>
      </w:r>
      <w:r w:rsidR="0016323E">
        <w:t xml:space="preserve">detect </w:t>
      </w:r>
      <w:r w:rsidR="00AE6115">
        <w:t>circle</w:t>
      </w:r>
      <w:r w:rsidR="00A00B2D">
        <w:rPr>
          <w:rFonts w:eastAsiaTheme="minorEastAsia" w:hint="eastAsia"/>
        </w:rPr>
        <w:t>s</w:t>
      </w:r>
      <w:r w:rsidR="00AE6115">
        <w:t>, line</w:t>
      </w:r>
      <w:r w:rsidR="00A00B2D">
        <w:rPr>
          <w:rFonts w:eastAsiaTheme="minorEastAsia" w:hint="eastAsia"/>
        </w:rPr>
        <w:t>s</w:t>
      </w:r>
      <w:r w:rsidR="00AE6115">
        <w:t>, rectangle</w:t>
      </w:r>
      <w:r w:rsidR="00A00B2D">
        <w:rPr>
          <w:rFonts w:eastAsiaTheme="minorEastAsia" w:hint="eastAsia"/>
        </w:rPr>
        <w:t>s</w:t>
      </w:r>
      <w:r w:rsidR="00A244D2">
        <w:rPr>
          <w:rFonts w:eastAsiaTheme="minorEastAsia" w:hint="eastAsia"/>
        </w:rPr>
        <w:t xml:space="preserve">, </w:t>
      </w:r>
      <w:r>
        <w:t>etc</w:t>
      </w:r>
      <w:r w:rsidR="00A244D2">
        <w:rPr>
          <w:rFonts w:eastAsiaTheme="minorEastAsia" w:hint="eastAsia"/>
        </w:rPr>
        <w:t>.</w:t>
      </w:r>
      <w:r>
        <w:rPr>
          <w:rFonts w:eastAsiaTheme="minorEastAsia" w:hint="eastAsia"/>
        </w:rPr>
        <w:t xml:space="preserve"> in </w:t>
      </w:r>
      <w:r>
        <w:t>image</w:t>
      </w:r>
      <w:r w:rsidR="00A00B2D">
        <w:rPr>
          <w:rFonts w:eastAsiaTheme="minorEastAsia" w:hint="eastAsia"/>
        </w:rPr>
        <w:t>s</w:t>
      </w:r>
      <w:r>
        <w:rPr>
          <w:rFonts w:eastAsiaTheme="minorEastAsia"/>
        </w:rPr>
        <w:t xml:space="preserve">. </w:t>
      </w:r>
      <w:r w:rsidR="00A00B2D">
        <w:rPr>
          <w:rFonts w:eastAsiaTheme="minorEastAsia"/>
        </w:rPr>
        <w:t>B</w:t>
      </w:r>
      <w:r w:rsidR="00A00B2D">
        <w:rPr>
          <w:rFonts w:eastAsiaTheme="minorEastAsia" w:hint="eastAsia"/>
        </w:rPr>
        <w:t xml:space="preserve">ecause of the </w:t>
      </w:r>
      <w:r w:rsidR="00A00B2D">
        <w:t>regular shape due to traffic signs</w:t>
      </w:r>
      <w:r w:rsidR="00A00B2D">
        <w:rPr>
          <w:rFonts w:eastAsiaTheme="minorEastAsia" w:hint="eastAsia"/>
        </w:rPr>
        <w:t>. HT does not vary in terms</w:t>
      </w:r>
      <w:r w:rsidR="00A2580D">
        <w:rPr>
          <w:rFonts w:eastAsiaTheme="minorEastAsia" w:hint="eastAsia"/>
        </w:rPr>
        <w:t xml:space="preserve"> of </w:t>
      </w:r>
      <w:r w:rsidR="0016323E">
        <w:t>rotation scaling</w:t>
      </w:r>
      <w:r>
        <w:t>,</w:t>
      </w:r>
      <w:r w:rsidR="0016323E">
        <w:t xml:space="preserve"> </w:t>
      </w:r>
      <w:r w:rsidR="00A2580D">
        <w:rPr>
          <w:rFonts w:eastAsiaTheme="minorEastAsia" w:hint="eastAsia"/>
        </w:rPr>
        <w:t xml:space="preserve">and </w:t>
      </w:r>
      <w:r w:rsidR="0016323E">
        <w:t>noise immunity</w:t>
      </w:r>
      <w:r w:rsidR="00000A9F">
        <w:rPr>
          <w:rFonts w:eastAsiaTheme="minorEastAsia" w:hint="eastAsia"/>
        </w:rPr>
        <w:t xml:space="preserve">. </w:t>
      </w:r>
      <w:r>
        <w:rPr>
          <w:rFonts w:eastAsiaTheme="minorEastAsia" w:hint="eastAsia"/>
        </w:rPr>
        <w:t>But t</w:t>
      </w:r>
      <w:r w:rsidR="0016323E">
        <w:t xml:space="preserve">he disadvantage is the large amount of </w:t>
      </w:r>
      <w:r w:rsidR="001E5B87">
        <w:t xml:space="preserve">computation. </w:t>
      </w:r>
      <w:r w:rsidR="0016323E">
        <w:t xml:space="preserve">Barnes </w:t>
      </w:r>
      <w:r w:rsidR="004D020F">
        <w:rPr>
          <w:rFonts w:eastAsiaTheme="minorEastAsia" w:hint="eastAsia"/>
        </w:rPr>
        <w:t>et al</w:t>
      </w:r>
      <w:r w:rsidR="00E80481">
        <w:rPr>
          <w:rFonts w:eastAsiaTheme="minorEastAsia" w:hint="eastAsia"/>
        </w:rPr>
        <w:t>.</w:t>
      </w:r>
      <w:r w:rsidR="004D020F">
        <w:rPr>
          <w:rFonts w:eastAsiaTheme="minorEastAsia" w:hint="eastAsia"/>
        </w:rPr>
        <w:t xml:space="preserve"> </w:t>
      </w:r>
      <w:r w:rsidR="0079329B" w:rsidRPr="00646058">
        <w:rPr>
          <w:rStyle w:val="af5"/>
          <w:vertAlign w:val="baseline"/>
        </w:rPr>
        <w:t>[</w:t>
      </w:r>
      <w:r w:rsidR="0079329B" w:rsidRPr="00646058">
        <w:rPr>
          <w:rStyle w:val="af5"/>
          <w:vertAlign w:val="baseline"/>
        </w:rPr>
        <w:endnoteReference w:id="66"/>
      </w:r>
      <w:r w:rsidR="0079329B" w:rsidRPr="00646058">
        <w:rPr>
          <w:rStyle w:val="af5"/>
          <w:vertAlign w:val="baseline"/>
        </w:rPr>
        <w:t>]</w:t>
      </w:r>
      <w:r w:rsidR="0016323E" w:rsidRPr="00646058">
        <w:t xml:space="preserve"> </w:t>
      </w:r>
      <w:r w:rsidR="0016323E">
        <w:t>propose</w:t>
      </w:r>
      <w:r w:rsidR="00A00B2D">
        <w:rPr>
          <w:rFonts w:eastAsiaTheme="minorEastAsia" w:hint="eastAsia"/>
        </w:rPr>
        <w:t>d</w:t>
      </w:r>
      <w:r w:rsidR="0016323E">
        <w:t xml:space="preserve"> a light symmetry algorithm </w:t>
      </w:r>
      <w:r>
        <w:rPr>
          <w:rFonts w:eastAsiaTheme="minorEastAsia" w:hint="eastAsia"/>
        </w:rPr>
        <w:t>which</w:t>
      </w:r>
      <w:r w:rsidR="00AE6115">
        <w:t xml:space="preserve"> </w:t>
      </w:r>
      <w:r w:rsidR="00A00B2D">
        <w:rPr>
          <w:rFonts w:eastAsiaTheme="minorEastAsia" w:hint="eastAsia"/>
        </w:rPr>
        <w:t xml:space="preserve">is </w:t>
      </w:r>
      <w:r w:rsidR="00AE6115">
        <w:t>essentially a simple</w:t>
      </w:r>
      <w:r w:rsidR="00AE6115">
        <w:rPr>
          <w:rFonts w:eastAsiaTheme="minorEastAsia" w:hint="eastAsia"/>
        </w:rPr>
        <w:t xml:space="preserve"> </w:t>
      </w:r>
      <w:r w:rsidR="0016323E">
        <w:t xml:space="preserve">Hough algorithm </w:t>
      </w:r>
      <w:r w:rsidR="00A00B2D">
        <w:rPr>
          <w:rFonts w:eastAsiaTheme="minorEastAsia" w:hint="eastAsia"/>
        </w:rPr>
        <w:t>which</w:t>
      </w:r>
      <w:r>
        <w:rPr>
          <w:rFonts w:eastAsiaTheme="minorEastAsia" w:hint="eastAsia"/>
        </w:rPr>
        <w:t xml:space="preserve"> had small </w:t>
      </w:r>
      <w:r w:rsidR="0016323E">
        <w:t>computation</w:t>
      </w:r>
      <w:r w:rsidR="00A00B2D">
        <w:rPr>
          <w:rFonts w:eastAsiaTheme="minorEastAsia" w:hint="eastAsia"/>
        </w:rPr>
        <w:t>;</w:t>
      </w:r>
      <w:r w:rsidR="0016323E">
        <w:t xml:space="preserve"> </w:t>
      </w:r>
      <w:r>
        <w:rPr>
          <w:rFonts w:eastAsiaTheme="minorEastAsia" w:hint="eastAsia"/>
        </w:rPr>
        <w:t>but</w:t>
      </w:r>
      <w:r w:rsidR="00A00B2D">
        <w:rPr>
          <w:rFonts w:eastAsiaTheme="minorEastAsia" w:hint="eastAsia"/>
        </w:rPr>
        <w:t>,</w:t>
      </w:r>
      <w:r>
        <w:rPr>
          <w:rFonts w:eastAsiaTheme="minorEastAsia" w:hint="eastAsia"/>
        </w:rPr>
        <w:t xml:space="preserve"> </w:t>
      </w:r>
      <w:r w:rsidR="00A00B2D">
        <w:rPr>
          <w:rFonts w:eastAsiaTheme="minorEastAsia" w:hint="eastAsia"/>
        </w:rPr>
        <w:t>this algorithm</w:t>
      </w:r>
      <w:r w:rsidR="0016323E">
        <w:t xml:space="preserve"> can only detect the circular </w:t>
      </w:r>
      <w:r>
        <w:rPr>
          <w:rFonts w:eastAsiaTheme="minorEastAsia" w:hint="eastAsia"/>
        </w:rPr>
        <w:t>signs.</w:t>
      </w:r>
    </w:p>
    <w:p w:rsidR="0084560B" w:rsidRDefault="0084560B" w:rsidP="00737E28">
      <w:pPr>
        <w:rPr>
          <w:rFonts w:eastAsiaTheme="minorEastAsia"/>
        </w:rPr>
      </w:pPr>
    </w:p>
    <w:p w:rsidR="00846AE5" w:rsidRPr="00A00B2D" w:rsidRDefault="00A00B2D" w:rsidP="008F354F">
      <w:pPr>
        <w:rPr>
          <w:rFonts w:eastAsiaTheme="minorEastAsia"/>
          <w:color w:val="000000"/>
          <w:kern w:val="0"/>
          <w:szCs w:val="24"/>
        </w:rPr>
      </w:pPr>
      <w:proofErr w:type="gramStart"/>
      <w:r>
        <w:rPr>
          <w:rFonts w:eastAsiaTheme="minorEastAsia" w:hint="eastAsia"/>
          <w:kern w:val="0"/>
          <w:szCs w:val="24"/>
        </w:rPr>
        <w:t>I</w:t>
      </w:r>
      <w:r w:rsidR="00122BA9" w:rsidRPr="00F375FB">
        <w:rPr>
          <w:kern w:val="0"/>
          <w:szCs w:val="24"/>
        </w:rPr>
        <w:t>n</w:t>
      </w:r>
      <w:r>
        <w:rPr>
          <w:rFonts w:eastAsiaTheme="minorEastAsia" w:hint="eastAsia"/>
          <w:kern w:val="0"/>
          <w:szCs w:val="24"/>
        </w:rPr>
        <w:t xml:space="preserve"> </w:t>
      </w:r>
      <w:proofErr w:type="gramEnd"/>
      <w:r w:rsidR="00846AE5" w:rsidRPr="00646058">
        <w:rPr>
          <w:rStyle w:val="af5"/>
          <w:rFonts w:cs="Times New Roman"/>
          <w:kern w:val="0"/>
          <w:szCs w:val="24"/>
          <w:vertAlign w:val="baseline"/>
        </w:rPr>
        <w:t>[</w:t>
      </w:r>
      <w:r w:rsidR="00846AE5" w:rsidRPr="00646058">
        <w:rPr>
          <w:rStyle w:val="af5"/>
          <w:rFonts w:cs="Times New Roman"/>
          <w:kern w:val="0"/>
          <w:szCs w:val="24"/>
          <w:vertAlign w:val="baseline"/>
        </w:rPr>
        <w:endnoteReference w:id="67"/>
      </w:r>
      <w:r w:rsidR="00846AE5" w:rsidRPr="00646058">
        <w:rPr>
          <w:rStyle w:val="af5"/>
          <w:rFonts w:cs="Times New Roman"/>
          <w:kern w:val="0"/>
          <w:szCs w:val="24"/>
          <w:vertAlign w:val="baseline"/>
        </w:rPr>
        <w:t>]</w:t>
      </w:r>
      <w:r w:rsidR="0039510D">
        <w:rPr>
          <w:rFonts w:eastAsiaTheme="minorEastAsia" w:cs="Times New Roman" w:hint="eastAsia"/>
          <w:kern w:val="0"/>
          <w:szCs w:val="24"/>
        </w:rPr>
        <w:t>,</w:t>
      </w:r>
      <w:r w:rsidR="00A2580D">
        <w:rPr>
          <w:rFonts w:eastAsiaTheme="minorEastAsia" w:hint="eastAsia"/>
          <w:kern w:val="0"/>
          <w:szCs w:val="24"/>
        </w:rPr>
        <w:t xml:space="preserve"> </w:t>
      </w:r>
      <w:r w:rsidR="00122BA9" w:rsidRPr="00F375FB">
        <w:rPr>
          <w:kern w:val="0"/>
          <w:szCs w:val="24"/>
        </w:rPr>
        <w:t xml:space="preserve">the authors </w:t>
      </w:r>
      <w:r w:rsidR="00902D23">
        <w:rPr>
          <w:rFonts w:eastAsiaTheme="minorEastAsia" w:hint="eastAsia"/>
          <w:kern w:val="0"/>
          <w:szCs w:val="24"/>
        </w:rPr>
        <w:t>G.</w:t>
      </w:r>
      <w:r>
        <w:rPr>
          <w:rFonts w:eastAsiaTheme="minorEastAsia" w:hint="eastAsia"/>
          <w:kern w:val="0"/>
          <w:szCs w:val="24"/>
        </w:rPr>
        <w:t xml:space="preserve"> </w:t>
      </w:r>
      <w:r w:rsidR="00902D23">
        <w:rPr>
          <w:rFonts w:eastAsiaTheme="minorEastAsia" w:hint="eastAsia"/>
          <w:kern w:val="0"/>
          <w:szCs w:val="24"/>
        </w:rPr>
        <w:t>Loy et al</w:t>
      </w:r>
      <w:r w:rsidR="00E80481">
        <w:rPr>
          <w:rFonts w:eastAsiaTheme="minorEastAsia" w:hint="eastAsia"/>
          <w:kern w:val="0"/>
          <w:szCs w:val="24"/>
        </w:rPr>
        <w:t>.</w:t>
      </w:r>
      <w:r w:rsidR="00902D23">
        <w:rPr>
          <w:rFonts w:eastAsiaTheme="minorEastAsia" w:hint="eastAsia"/>
          <w:kern w:val="0"/>
          <w:szCs w:val="24"/>
        </w:rPr>
        <w:t xml:space="preserve"> </w:t>
      </w:r>
      <w:r w:rsidR="00122BA9" w:rsidRPr="00F375FB">
        <w:rPr>
          <w:kern w:val="0"/>
          <w:szCs w:val="24"/>
        </w:rPr>
        <w:t xml:space="preserve">present a modular system </w:t>
      </w:r>
      <w:r>
        <w:rPr>
          <w:rFonts w:eastAsiaTheme="minorEastAsia" w:hint="eastAsia"/>
          <w:kern w:val="0"/>
          <w:szCs w:val="24"/>
        </w:rPr>
        <w:t xml:space="preserve">which is </w:t>
      </w:r>
      <w:r w:rsidR="00122BA9" w:rsidRPr="00F375FB">
        <w:rPr>
          <w:kern w:val="0"/>
          <w:szCs w:val="24"/>
        </w:rPr>
        <w:t xml:space="preserve">applied to both </w:t>
      </w:r>
      <w:r w:rsidR="0039510D">
        <w:rPr>
          <w:rFonts w:eastAsiaTheme="minorEastAsia" w:hint="eastAsia"/>
          <w:kern w:val="0"/>
          <w:szCs w:val="24"/>
        </w:rPr>
        <w:t>U.S.</w:t>
      </w:r>
      <w:r w:rsidR="00122BA9" w:rsidRPr="00F375FB">
        <w:rPr>
          <w:kern w:val="0"/>
          <w:szCs w:val="24"/>
        </w:rPr>
        <w:t xml:space="preserve"> and European speed limit signs</w:t>
      </w:r>
      <w:r w:rsidR="0039510D">
        <w:rPr>
          <w:rFonts w:eastAsiaTheme="minorEastAsia" w:hint="eastAsia"/>
          <w:kern w:val="0"/>
          <w:szCs w:val="24"/>
        </w:rPr>
        <w:t xml:space="preserve"> (SLS)</w:t>
      </w:r>
      <w:r w:rsidR="00122BA9" w:rsidRPr="00F375FB">
        <w:rPr>
          <w:kern w:val="0"/>
          <w:szCs w:val="24"/>
        </w:rPr>
        <w:t>. The authors develop</w:t>
      </w:r>
      <w:r>
        <w:rPr>
          <w:rFonts w:eastAsiaTheme="minorEastAsia" w:hint="eastAsia"/>
          <w:kern w:val="0"/>
          <w:szCs w:val="24"/>
        </w:rPr>
        <w:t>ed</w:t>
      </w:r>
      <w:r w:rsidR="00122BA9" w:rsidRPr="00F375FB">
        <w:rPr>
          <w:kern w:val="0"/>
          <w:szCs w:val="24"/>
        </w:rPr>
        <w:t xml:space="preserve"> two different detection modules for </w:t>
      </w:r>
      <w:r w:rsidR="00A63AD6" w:rsidRPr="00F375FB">
        <w:rPr>
          <w:kern w:val="0"/>
          <w:szCs w:val="24"/>
        </w:rPr>
        <w:t>circular and rectangular shapes.</w:t>
      </w:r>
      <w:r w:rsidR="0039510D">
        <w:rPr>
          <w:kern w:val="0"/>
          <w:szCs w:val="24"/>
        </w:rPr>
        <w:t xml:space="preserve"> That is,</w:t>
      </w:r>
      <w:r w:rsidR="0039510D">
        <w:rPr>
          <w:rFonts w:eastAsiaTheme="minorEastAsia" w:hint="eastAsia"/>
          <w:kern w:val="0"/>
          <w:szCs w:val="24"/>
        </w:rPr>
        <w:t xml:space="preserve"> </w:t>
      </w:r>
      <w:r w:rsidR="00122BA9" w:rsidRPr="00F375FB">
        <w:rPr>
          <w:kern w:val="0"/>
          <w:szCs w:val="24"/>
        </w:rPr>
        <w:t>a circular HT</w:t>
      </w:r>
      <w:r w:rsidR="0039510D">
        <w:rPr>
          <w:rFonts w:eastAsiaTheme="minorEastAsia" w:hint="eastAsia"/>
          <w:kern w:val="0"/>
          <w:szCs w:val="24"/>
        </w:rPr>
        <w:t xml:space="preserve"> </w:t>
      </w:r>
      <w:r>
        <w:rPr>
          <w:rFonts w:eastAsiaTheme="minorEastAsia" w:hint="eastAsia"/>
          <w:kern w:val="0"/>
          <w:szCs w:val="24"/>
        </w:rPr>
        <w:t>was</w:t>
      </w:r>
      <w:r w:rsidR="00122BA9" w:rsidRPr="00F375FB">
        <w:rPr>
          <w:kern w:val="0"/>
          <w:szCs w:val="24"/>
        </w:rPr>
        <w:t xml:space="preserve"> adapted to the circular European SLS, and </w:t>
      </w:r>
      <w:r>
        <w:rPr>
          <w:rFonts w:eastAsiaTheme="minorEastAsia" w:hint="eastAsia"/>
          <w:kern w:val="0"/>
          <w:szCs w:val="24"/>
        </w:rPr>
        <w:t xml:space="preserve">a </w:t>
      </w:r>
      <w:r w:rsidR="00122BA9" w:rsidRPr="00F375FB">
        <w:rPr>
          <w:kern w:val="0"/>
          <w:szCs w:val="24"/>
        </w:rPr>
        <w:t xml:space="preserve">rectangular segmentation </w:t>
      </w:r>
      <w:r>
        <w:rPr>
          <w:rFonts w:eastAsiaTheme="minorEastAsia" w:hint="eastAsia"/>
          <w:kern w:val="0"/>
          <w:szCs w:val="24"/>
        </w:rPr>
        <w:t>was</w:t>
      </w:r>
      <w:r w:rsidR="00122BA9" w:rsidRPr="00F375FB">
        <w:rPr>
          <w:kern w:val="0"/>
          <w:szCs w:val="24"/>
        </w:rPr>
        <w:t xml:space="preserve"> developed to the U.S. SLS. Fast Radial Symmetry, a variant of circular HT, is a simple</w:t>
      </w:r>
      <w:r w:rsidR="00A63AD6" w:rsidRPr="00F375FB">
        <w:rPr>
          <w:kern w:val="0"/>
          <w:szCs w:val="24"/>
        </w:rPr>
        <w:t>,</w:t>
      </w:r>
      <w:r w:rsidR="00122BA9" w:rsidRPr="00F375FB">
        <w:rPr>
          <w:kern w:val="0"/>
          <w:szCs w:val="24"/>
        </w:rPr>
        <w:t xml:space="preserve"> efficient method </w:t>
      </w:r>
      <w:r>
        <w:rPr>
          <w:rFonts w:eastAsiaTheme="minorEastAsia" w:hint="eastAsia"/>
          <w:kern w:val="0"/>
          <w:szCs w:val="24"/>
        </w:rPr>
        <w:t xml:space="preserve">used </w:t>
      </w:r>
      <w:r w:rsidR="00122BA9" w:rsidRPr="00F375FB">
        <w:rPr>
          <w:kern w:val="0"/>
          <w:szCs w:val="24"/>
        </w:rPr>
        <w:t>to detect SLS signs. It is based on the symmetric</w:t>
      </w:r>
      <w:r w:rsidR="00A63AD6" w:rsidRPr="00F375FB">
        <w:rPr>
          <w:kern w:val="0"/>
          <w:szCs w:val="24"/>
        </w:rPr>
        <w:t>al</w:t>
      </w:r>
      <w:r w:rsidR="00122BA9" w:rsidRPr="00F375FB">
        <w:rPr>
          <w:kern w:val="0"/>
          <w:szCs w:val="24"/>
        </w:rPr>
        <w:t xml:space="preserve"> nature of circular or rectangular shapes.</w:t>
      </w:r>
      <w:r w:rsidR="004639E9" w:rsidRPr="00F375FB">
        <w:rPr>
          <w:szCs w:val="24"/>
        </w:rPr>
        <w:t xml:space="preserve"> </w:t>
      </w:r>
      <w:r w:rsidR="00750CED" w:rsidRPr="00F375FB">
        <w:rPr>
          <w:color w:val="000000"/>
          <w:kern w:val="0"/>
          <w:szCs w:val="24"/>
        </w:rPr>
        <w:t>In</w:t>
      </w:r>
      <w:r w:rsidR="00646058">
        <w:rPr>
          <w:rFonts w:eastAsiaTheme="minorEastAsia" w:hint="eastAsia"/>
          <w:color w:val="000000"/>
          <w:kern w:val="0"/>
          <w:szCs w:val="24"/>
        </w:rPr>
        <w:t xml:space="preserve"> </w:t>
      </w:r>
      <w:r w:rsidR="00AF139A" w:rsidRPr="00646058">
        <w:rPr>
          <w:rFonts w:hint="eastAsia"/>
          <w:color w:val="000000"/>
          <w:kern w:val="0"/>
          <w:szCs w:val="24"/>
        </w:rPr>
        <w:t>[</w:t>
      </w:r>
      <w:fldSimple w:instr=" NOTEREF _Ref383774329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18</w:t>
        </w:r>
      </w:fldSimple>
      <w:r w:rsidR="00AF139A" w:rsidRPr="00646058">
        <w:rPr>
          <w:rFonts w:hint="eastAsia"/>
          <w:szCs w:val="24"/>
        </w:rPr>
        <w:t>]</w:t>
      </w:r>
      <w:r w:rsidR="00283E94" w:rsidRPr="00F375FB">
        <w:rPr>
          <w:color w:val="000000"/>
          <w:kern w:val="0"/>
          <w:szCs w:val="24"/>
        </w:rPr>
        <w:t xml:space="preserve">, </w:t>
      </w:r>
      <w:r w:rsidR="00902D23">
        <w:rPr>
          <w:rFonts w:eastAsiaTheme="minorEastAsia" w:hint="eastAsia"/>
          <w:kern w:val="0"/>
          <w:szCs w:val="24"/>
        </w:rPr>
        <w:t>A.</w:t>
      </w:r>
      <w:r>
        <w:rPr>
          <w:rFonts w:eastAsiaTheme="minorEastAsia" w:hint="eastAsia"/>
          <w:kern w:val="0"/>
          <w:szCs w:val="24"/>
        </w:rPr>
        <w:t xml:space="preserve"> </w:t>
      </w:r>
      <w:proofErr w:type="spellStart"/>
      <w:r w:rsidR="00902D23">
        <w:rPr>
          <w:rFonts w:eastAsiaTheme="minorEastAsia" w:hint="eastAsia"/>
          <w:kern w:val="0"/>
          <w:szCs w:val="24"/>
        </w:rPr>
        <w:t>Ruta</w:t>
      </w:r>
      <w:proofErr w:type="spellEnd"/>
      <w:r w:rsidR="00902D23">
        <w:rPr>
          <w:rFonts w:eastAsiaTheme="minorEastAsia" w:hint="eastAsia"/>
          <w:kern w:val="0"/>
          <w:szCs w:val="24"/>
        </w:rPr>
        <w:t xml:space="preserve"> et al</w:t>
      </w:r>
      <w:r>
        <w:rPr>
          <w:rFonts w:eastAsiaTheme="minorEastAsia" w:hint="eastAsia"/>
          <w:kern w:val="0"/>
          <w:szCs w:val="24"/>
        </w:rPr>
        <w:t>.</w:t>
      </w:r>
      <w:r w:rsidR="00902D23">
        <w:rPr>
          <w:rFonts w:eastAsiaTheme="minorEastAsia" w:hint="eastAsia"/>
          <w:kern w:val="0"/>
          <w:szCs w:val="24"/>
        </w:rPr>
        <w:t xml:space="preserve"> </w:t>
      </w:r>
      <w:r w:rsidR="00283E94" w:rsidRPr="00F375FB">
        <w:rPr>
          <w:color w:val="000000"/>
          <w:kern w:val="0"/>
          <w:szCs w:val="24"/>
        </w:rPr>
        <w:t>use</w:t>
      </w:r>
      <w:r>
        <w:rPr>
          <w:rFonts w:eastAsiaTheme="minorEastAsia" w:hint="eastAsia"/>
          <w:color w:val="000000"/>
          <w:kern w:val="0"/>
          <w:szCs w:val="24"/>
        </w:rPr>
        <w:t>d</w:t>
      </w:r>
      <w:r w:rsidR="00283E94" w:rsidRPr="00F375FB">
        <w:rPr>
          <w:color w:val="000000"/>
          <w:kern w:val="0"/>
          <w:szCs w:val="24"/>
        </w:rPr>
        <w:t xml:space="preserve"> the color distance t</w:t>
      </w:r>
      <w:r w:rsidR="00A63AD6" w:rsidRPr="00F375FB">
        <w:rPr>
          <w:color w:val="000000"/>
          <w:kern w:val="0"/>
          <w:szCs w:val="24"/>
        </w:rPr>
        <w:t>ransform</w:t>
      </w:r>
      <w:r w:rsidR="0039510D">
        <w:rPr>
          <w:rFonts w:eastAsiaTheme="minorEastAsia" w:hint="eastAsia"/>
          <w:color w:val="000000"/>
          <w:kern w:val="0"/>
          <w:szCs w:val="24"/>
        </w:rPr>
        <w:t xml:space="preserve"> (DT)</w:t>
      </w:r>
      <w:r w:rsidR="00A63AD6" w:rsidRPr="00F375FB">
        <w:rPr>
          <w:color w:val="000000"/>
          <w:kern w:val="0"/>
          <w:szCs w:val="24"/>
        </w:rPr>
        <w:t xml:space="preserve">; </w:t>
      </w:r>
      <w:r w:rsidR="00283E94" w:rsidRPr="00F375FB">
        <w:rPr>
          <w:color w:val="000000"/>
          <w:kern w:val="0"/>
          <w:szCs w:val="24"/>
        </w:rPr>
        <w:t>under this method</w:t>
      </w:r>
      <w:r>
        <w:rPr>
          <w:rFonts w:eastAsiaTheme="minorEastAsia" w:hint="eastAsia"/>
          <w:color w:val="000000"/>
          <w:kern w:val="0"/>
          <w:szCs w:val="24"/>
        </w:rPr>
        <w:t>,</w:t>
      </w:r>
      <w:r w:rsidR="00283E94" w:rsidRPr="00F375FB">
        <w:rPr>
          <w:color w:val="000000"/>
          <w:kern w:val="0"/>
          <w:szCs w:val="24"/>
        </w:rPr>
        <w:t xml:space="preserve"> they need to compute DT for each color channel separately. The measure </w:t>
      </w:r>
      <w:r>
        <w:rPr>
          <w:rFonts w:eastAsiaTheme="minorEastAsia" w:hint="eastAsia"/>
          <w:color w:val="000000"/>
          <w:kern w:val="0"/>
          <w:szCs w:val="24"/>
        </w:rPr>
        <w:t xml:space="preserve">of </w:t>
      </w:r>
      <w:r w:rsidRPr="00F375FB">
        <w:rPr>
          <w:color w:val="000000"/>
          <w:kern w:val="0"/>
          <w:szCs w:val="24"/>
        </w:rPr>
        <w:t xml:space="preserve">similarity </w:t>
      </w:r>
      <w:r w:rsidR="00283E94" w:rsidRPr="00F375FB">
        <w:rPr>
          <w:color w:val="000000"/>
          <w:kern w:val="0"/>
          <w:szCs w:val="24"/>
        </w:rPr>
        <w:t xml:space="preserve">is smoother and </w:t>
      </w:r>
      <w:r w:rsidR="00D111F5" w:rsidRPr="00F375FB">
        <w:rPr>
          <w:color w:val="000000"/>
          <w:kern w:val="0"/>
          <w:szCs w:val="24"/>
        </w:rPr>
        <w:t xml:space="preserve">more </w:t>
      </w:r>
      <w:r w:rsidR="00283E94" w:rsidRPr="00F375FB">
        <w:rPr>
          <w:color w:val="000000"/>
          <w:kern w:val="0"/>
          <w:szCs w:val="24"/>
        </w:rPr>
        <w:t xml:space="preserve">robust to slight rotations. </w:t>
      </w:r>
      <w:r w:rsidR="00283E94" w:rsidRPr="00F375FB">
        <w:rPr>
          <w:rFonts w:cs="Times New Roman"/>
          <w:color w:val="000000"/>
          <w:kern w:val="0"/>
          <w:szCs w:val="24"/>
        </w:rPr>
        <w:t>However, it will be sensitive to affine rotations and occlusions.</w:t>
      </w:r>
      <w:r w:rsidR="00283E94" w:rsidRPr="00F375FB">
        <w:rPr>
          <w:rStyle w:val="hps"/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G.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Loy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and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N.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M.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Barnes</w:t>
      </w:r>
      <w:r w:rsidR="00646058">
        <w:rPr>
          <w:rStyle w:val="hps"/>
          <w:rFonts w:eastAsiaTheme="minorEastAsia" w:cs="Times New Roman" w:hint="eastAsia"/>
          <w:szCs w:val="24"/>
        </w:rPr>
        <w:t xml:space="preserve"> </w:t>
      </w:r>
      <w:r w:rsidR="00646058">
        <w:rPr>
          <w:rStyle w:val="af5"/>
          <w:rFonts w:eastAsiaTheme="minorEastAsia" w:cs="Times New Roman" w:hint="eastAsia"/>
          <w:szCs w:val="24"/>
          <w:vertAlign w:val="baseline"/>
        </w:rPr>
        <w:t>[</w:t>
      </w:r>
      <w:r w:rsidR="00846AE5" w:rsidRPr="00646058">
        <w:rPr>
          <w:rStyle w:val="af5"/>
          <w:rFonts w:cs="Times New Roman"/>
          <w:szCs w:val="24"/>
          <w:vertAlign w:val="baseline"/>
        </w:rPr>
        <w:endnoteReference w:id="68"/>
      </w:r>
      <w:r w:rsidR="00846AE5" w:rsidRPr="00646058">
        <w:rPr>
          <w:rStyle w:val="af5"/>
          <w:rFonts w:cs="Times New Roman"/>
          <w:szCs w:val="24"/>
          <w:vertAlign w:val="baseline"/>
        </w:rPr>
        <w:t>]</w:t>
      </w:r>
      <w:r w:rsidR="00D111F5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propose</w:t>
      </w:r>
      <w:r>
        <w:rPr>
          <w:rStyle w:val="hps"/>
          <w:rFonts w:eastAsiaTheme="minorEastAsia" w:cs="Times New Roman" w:hint="eastAsia"/>
          <w:szCs w:val="24"/>
        </w:rPr>
        <w:t>d</w:t>
      </w:r>
      <w:r w:rsidR="004639E9" w:rsidRPr="00F375FB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a </w:t>
      </w:r>
      <w:r w:rsidR="004639E9" w:rsidRPr="00F375FB">
        <w:rPr>
          <w:rStyle w:val="hps"/>
          <w:rFonts w:cs="Times New Roman"/>
          <w:szCs w:val="24"/>
        </w:rPr>
        <w:t>detection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method based on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shape</w:t>
      </w:r>
      <w:r w:rsidR="00D111F5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symmetry</w:t>
      </w:r>
      <w:r>
        <w:rPr>
          <w:rStyle w:val="hps"/>
          <w:rFonts w:eastAsiaTheme="minorEastAsia" w:cs="Times New Roman" w:hint="eastAsia"/>
          <w:szCs w:val="24"/>
        </w:rPr>
        <w:t>;</w:t>
      </w:r>
      <w:r w:rsidR="004639E9" w:rsidRPr="00F375FB">
        <w:rPr>
          <w:rStyle w:val="hps"/>
          <w:rFonts w:cs="Times New Roman"/>
          <w:szCs w:val="24"/>
        </w:rPr>
        <w:t xml:space="preserve"> and</w:t>
      </w:r>
      <w:r>
        <w:rPr>
          <w:rStyle w:val="hps"/>
          <w:rFonts w:eastAsiaTheme="minorEastAsia" w:cs="Times New Roman" w:hint="eastAsia"/>
          <w:szCs w:val="24"/>
        </w:rPr>
        <w:t>,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they combine</w:t>
      </w:r>
      <w:r>
        <w:rPr>
          <w:rStyle w:val="hps"/>
          <w:rFonts w:eastAsiaTheme="minorEastAsia" w:cs="Times New Roman" w:hint="eastAsia"/>
          <w:szCs w:val="24"/>
        </w:rPr>
        <w:t>d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the edge direction</w:t>
      </w:r>
      <w:r w:rsidR="004639E9" w:rsidRPr="00F375FB">
        <w:rPr>
          <w:rFonts w:cs="Times New Roman"/>
          <w:szCs w:val="24"/>
        </w:rPr>
        <w:t xml:space="preserve"> </w:t>
      </w:r>
      <w:r w:rsidR="00D111F5" w:rsidRPr="00F375FB">
        <w:rPr>
          <w:rStyle w:val="hps"/>
          <w:rFonts w:cs="Times New Roman"/>
          <w:szCs w:val="24"/>
        </w:rPr>
        <w:t>and other factors</w:t>
      </w:r>
      <w:r w:rsidR="004639E9" w:rsidRPr="00F375FB">
        <w:rPr>
          <w:rStyle w:val="hps"/>
          <w:rFonts w:cs="Times New Roman"/>
          <w:szCs w:val="24"/>
        </w:rPr>
        <w:t xml:space="preserve"> </w:t>
      </w:r>
      <w:r w:rsidR="0039510D">
        <w:rPr>
          <w:rStyle w:val="hps"/>
          <w:rFonts w:eastAsiaTheme="minorEastAsia" w:cs="Times New Roman" w:hint="eastAsia"/>
          <w:szCs w:val="24"/>
        </w:rPr>
        <w:t xml:space="preserve">together </w:t>
      </w:r>
      <w:r w:rsidR="004639E9" w:rsidRPr="00F375FB">
        <w:rPr>
          <w:rStyle w:val="hps"/>
          <w:rFonts w:cs="Times New Roman"/>
          <w:szCs w:val="24"/>
        </w:rPr>
        <w:t xml:space="preserve">to determine </w:t>
      </w:r>
      <w:r w:rsidR="00A2580D">
        <w:rPr>
          <w:rStyle w:val="hps"/>
          <w:rFonts w:eastAsiaTheme="minorEastAsia" w:cs="Times New Roman" w:hint="eastAsia"/>
          <w:szCs w:val="24"/>
        </w:rPr>
        <w:t xml:space="preserve">if </w:t>
      </w:r>
      <w:r w:rsidR="004639E9" w:rsidRPr="00F375FB">
        <w:rPr>
          <w:rStyle w:val="hps"/>
          <w:rFonts w:cs="Times New Roman"/>
          <w:szCs w:val="24"/>
        </w:rPr>
        <w:t>the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center of signs</w:t>
      </w:r>
      <w:r w:rsidR="004639E9" w:rsidRPr="00F375FB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were </w:t>
      </w:r>
      <w:r w:rsidR="004639E9" w:rsidRPr="00F375FB">
        <w:rPr>
          <w:rStyle w:val="hps"/>
          <w:rFonts w:cs="Times New Roman"/>
          <w:szCs w:val="24"/>
        </w:rPr>
        <w:t>matched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by</w:t>
      </w:r>
      <w:r w:rsidR="00A2580D">
        <w:rPr>
          <w:rStyle w:val="hps"/>
          <w:rFonts w:eastAsiaTheme="minorEastAsia" w:cs="Times New Roman" w:hint="eastAsia"/>
          <w:szCs w:val="24"/>
        </w:rPr>
        <w:t xml:space="preserve"> </w:t>
      </w:r>
      <w:r w:rsidR="00A2580D">
        <w:rPr>
          <w:rFonts w:eastAsiaTheme="minorEastAsia" w:cs="Times New Roman" w:hint="eastAsia"/>
          <w:szCs w:val="24"/>
        </w:rPr>
        <w:t xml:space="preserve">a </w:t>
      </w:r>
      <w:r w:rsidR="00FF28D3" w:rsidRPr="00F375FB">
        <w:rPr>
          <w:rStyle w:val="hps"/>
          <w:rFonts w:cs="Times New Roman"/>
          <w:szCs w:val="24"/>
        </w:rPr>
        <w:t>polygon</w:t>
      </w:r>
      <w:r w:rsidR="00FF28D3" w:rsidRPr="00F375FB">
        <w:rPr>
          <w:rFonts w:cs="Times New Roman"/>
          <w:szCs w:val="24"/>
        </w:rPr>
        <w:t>. This</w:t>
      </w:r>
      <w:r w:rsidR="004639E9" w:rsidRPr="00F375FB">
        <w:rPr>
          <w:rFonts w:cs="Times New Roman"/>
          <w:szCs w:val="24"/>
        </w:rPr>
        <w:t xml:space="preserve"> </w:t>
      </w:r>
      <w:r w:rsidR="0039510D">
        <w:rPr>
          <w:rFonts w:eastAsiaTheme="minorEastAsia" w:cs="Times New Roman" w:hint="eastAsia"/>
          <w:szCs w:val="24"/>
        </w:rPr>
        <w:t>method is</w:t>
      </w:r>
      <w:r w:rsidR="004639E9" w:rsidRPr="00F375FB">
        <w:rPr>
          <w:rFonts w:cs="Times New Roman"/>
          <w:szCs w:val="24"/>
        </w:rPr>
        <w:t xml:space="preserve"> idea</w:t>
      </w:r>
      <w:r w:rsidR="0039510D">
        <w:rPr>
          <w:rFonts w:eastAsiaTheme="minorEastAsia" w:cs="Times New Roman" w:hint="eastAsia"/>
          <w:szCs w:val="24"/>
        </w:rPr>
        <w:t>l</w:t>
      </w:r>
      <w:r w:rsidR="004639E9" w:rsidRPr="00F375FB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>for</w:t>
      </w:r>
      <w:r w:rsidR="004639E9" w:rsidRPr="00F375FB">
        <w:rPr>
          <w:rFonts w:cs="Times New Roman"/>
          <w:szCs w:val="24"/>
        </w:rPr>
        <w:t xml:space="preserve"> </w:t>
      </w:r>
      <w:r w:rsidR="00D111F5" w:rsidRPr="00F375FB">
        <w:rPr>
          <w:rFonts w:cs="Times New Roman"/>
          <w:szCs w:val="24"/>
        </w:rPr>
        <w:t>a</w:t>
      </w:r>
      <w:r w:rsidR="004639E9" w:rsidRPr="00F375FB">
        <w:rPr>
          <w:rFonts w:cs="Times New Roman"/>
          <w:szCs w:val="24"/>
        </w:rPr>
        <w:t xml:space="preserve"> general natural </w:t>
      </w:r>
      <w:r w:rsidR="004639E9" w:rsidRPr="00F375FB">
        <w:rPr>
          <w:rStyle w:val="hps"/>
          <w:rFonts w:cs="Times New Roman"/>
          <w:szCs w:val="24"/>
        </w:rPr>
        <w:t>environment</w:t>
      </w:r>
      <w:r>
        <w:rPr>
          <w:rStyle w:val="hps"/>
          <w:rFonts w:eastAsiaTheme="minorEastAsia" w:cs="Times New Roman" w:hint="eastAsia"/>
          <w:szCs w:val="24"/>
        </w:rPr>
        <w:t>;</w:t>
      </w:r>
      <w:r w:rsidR="004639E9" w:rsidRPr="00F375FB">
        <w:rPr>
          <w:rFonts w:cs="Times New Roman"/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but</w:t>
      </w:r>
      <w:r>
        <w:rPr>
          <w:rStyle w:val="hps"/>
          <w:rFonts w:eastAsiaTheme="minorEastAsia" w:cs="Times New Roman" w:hint="eastAsia"/>
          <w:szCs w:val="24"/>
        </w:rPr>
        <w:t>,</w:t>
      </w:r>
      <w:r w:rsidR="004639E9" w:rsidRPr="00F375FB">
        <w:rPr>
          <w:rFonts w:cs="Times New Roman"/>
          <w:szCs w:val="24"/>
        </w:rPr>
        <w:t xml:space="preserve"> </w:t>
      </w:r>
      <w:r w:rsidR="00871E3C" w:rsidRPr="00F375FB">
        <w:rPr>
          <w:rFonts w:cs="Times New Roman"/>
          <w:szCs w:val="24"/>
        </w:rPr>
        <w:t xml:space="preserve">it has </w:t>
      </w:r>
      <w:r w:rsidR="00A2580D">
        <w:rPr>
          <w:rFonts w:eastAsiaTheme="minorEastAsia" w:cs="Times New Roman" w:hint="eastAsia"/>
          <w:szCs w:val="24"/>
        </w:rPr>
        <w:t>high</w:t>
      </w:r>
      <w:r w:rsidR="00871E3C" w:rsidRPr="00F375FB">
        <w:rPr>
          <w:rFonts w:cs="Times New Roman"/>
          <w:szCs w:val="24"/>
        </w:rPr>
        <w:t xml:space="preserve"> false detection </w:t>
      </w:r>
      <w:r w:rsidR="00283E94" w:rsidRPr="00F375FB">
        <w:rPr>
          <w:rFonts w:cs="Times New Roman"/>
          <w:szCs w:val="24"/>
        </w:rPr>
        <w:t>rate</w:t>
      </w:r>
      <w:r>
        <w:rPr>
          <w:rFonts w:eastAsiaTheme="minorEastAsia" w:cs="Times New Roman" w:hint="eastAsia"/>
          <w:szCs w:val="24"/>
        </w:rPr>
        <w:t>s</w:t>
      </w:r>
      <w:r w:rsidR="00871E3C" w:rsidRPr="00F375FB">
        <w:rPr>
          <w:rFonts w:cs="Times New Roman"/>
          <w:szCs w:val="24"/>
        </w:rPr>
        <w:t xml:space="preserve"> </w:t>
      </w:r>
      <w:r w:rsidR="00871E3C" w:rsidRPr="00F375FB">
        <w:rPr>
          <w:szCs w:val="24"/>
        </w:rPr>
        <w:t xml:space="preserve">when there are lots of </w:t>
      </w:r>
      <w:r w:rsidR="004639E9" w:rsidRPr="00F375FB">
        <w:rPr>
          <w:rStyle w:val="hps"/>
          <w:rFonts w:cs="Times New Roman"/>
          <w:szCs w:val="24"/>
        </w:rPr>
        <w:t>symmetr</w:t>
      </w:r>
      <w:r>
        <w:rPr>
          <w:rStyle w:val="hps"/>
          <w:rFonts w:eastAsiaTheme="minorEastAsia" w:cs="Times New Roman" w:hint="eastAsia"/>
          <w:szCs w:val="24"/>
        </w:rPr>
        <w:t>ical</w:t>
      </w:r>
      <w:r w:rsidR="004639E9" w:rsidRPr="00F375FB">
        <w:rPr>
          <w:rStyle w:val="hps"/>
          <w:rFonts w:cs="Times New Roman"/>
          <w:szCs w:val="24"/>
        </w:rPr>
        <w:t xml:space="preserve"> objects</w:t>
      </w:r>
      <w:r w:rsidR="004639E9" w:rsidRPr="00F375FB">
        <w:rPr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in</w:t>
      </w:r>
      <w:r w:rsidR="004639E9" w:rsidRPr="00F375FB">
        <w:rPr>
          <w:szCs w:val="24"/>
        </w:rPr>
        <w:t xml:space="preserve"> </w:t>
      </w:r>
      <w:r w:rsidR="004639E9" w:rsidRPr="00F375FB">
        <w:rPr>
          <w:rStyle w:val="hps"/>
          <w:rFonts w:cs="Times New Roman"/>
          <w:szCs w:val="24"/>
        </w:rPr>
        <w:t>urban environments</w:t>
      </w:r>
      <w:r w:rsidR="00871E3C" w:rsidRPr="00F375FB">
        <w:rPr>
          <w:rStyle w:val="hps"/>
          <w:rFonts w:cs="Times New Roman"/>
          <w:szCs w:val="24"/>
        </w:rPr>
        <w:t>.</w:t>
      </w:r>
      <w:r w:rsidR="00A21D5E" w:rsidRPr="00F375FB">
        <w:rPr>
          <w:rStyle w:val="hps"/>
          <w:rFonts w:cs="Times New Roman"/>
          <w:szCs w:val="24"/>
        </w:rPr>
        <w:t xml:space="preserve"> </w:t>
      </w:r>
      <w:r w:rsidR="00D111F5" w:rsidRPr="00F375FB">
        <w:rPr>
          <w:color w:val="000000"/>
          <w:kern w:val="0"/>
          <w:szCs w:val="24"/>
        </w:rPr>
        <w:t xml:space="preserve">As well, ROIs containing SLS and other information </w:t>
      </w:r>
      <w:r w:rsidR="00A2580D">
        <w:rPr>
          <w:rFonts w:eastAsiaTheme="minorEastAsia" w:hint="eastAsia"/>
          <w:color w:val="000000"/>
          <w:kern w:val="0"/>
          <w:szCs w:val="24"/>
        </w:rPr>
        <w:t>will not be</w:t>
      </w:r>
      <w:r w:rsidR="00D111F5" w:rsidRPr="00F375FB">
        <w:rPr>
          <w:color w:val="000000"/>
          <w:kern w:val="0"/>
          <w:szCs w:val="24"/>
        </w:rPr>
        <w:t xml:space="preserve"> processed in</w:t>
      </w:r>
      <w:r>
        <w:rPr>
          <w:rFonts w:eastAsiaTheme="minorEastAsia" w:hint="eastAsia"/>
          <w:color w:val="000000"/>
          <w:kern w:val="0"/>
          <w:szCs w:val="24"/>
        </w:rPr>
        <w:t xml:space="preserve"> this method.</w:t>
      </w:r>
    </w:p>
    <w:p w:rsidR="008C4D1A" w:rsidRPr="008C4D1A" w:rsidRDefault="008C4D1A" w:rsidP="008C4D1A">
      <w:pPr>
        <w:rPr>
          <w:rFonts w:eastAsiaTheme="minorEastAsia"/>
        </w:rPr>
      </w:pPr>
    </w:p>
    <w:p w:rsidR="008C4D1A" w:rsidRPr="0039510D" w:rsidRDefault="008C4D1A" w:rsidP="008F354F">
      <w:pPr>
        <w:autoSpaceDE w:val="0"/>
        <w:autoSpaceDN w:val="0"/>
        <w:adjustRightInd w:val="0"/>
        <w:rPr>
          <w:rFonts w:eastAsia="宋体" w:cs="Times New Roman"/>
          <w:b/>
          <w:i/>
          <w:kern w:val="0"/>
          <w:sz w:val="28"/>
          <w:szCs w:val="28"/>
        </w:rPr>
      </w:pPr>
      <w:r w:rsidRPr="0039510D">
        <w:rPr>
          <w:rFonts w:eastAsia="宋体" w:cs="Times New Roman" w:hint="eastAsia"/>
          <w:b/>
          <w:i/>
          <w:kern w:val="0"/>
          <w:sz w:val="28"/>
          <w:szCs w:val="28"/>
        </w:rPr>
        <w:t>Edge detection</w:t>
      </w:r>
    </w:p>
    <w:p w:rsidR="00A2580D" w:rsidRPr="0039510D" w:rsidRDefault="00A2580D" w:rsidP="008F354F">
      <w:pPr>
        <w:autoSpaceDE w:val="0"/>
        <w:autoSpaceDN w:val="0"/>
        <w:adjustRightInd w:val="0"/>
        <w:rPr>
          <w:rFonts w:eastAsiaTheme="minorEastAsia"/>
        </w:rPr>
      </w:pPr>
      <w:r w:rsidRPr="00126642">
        <w:rPr>
          <w:rStyle w:val="hps"/>
        </w:rPr>
        <w:t>Edge detection</w:t>
      </w:r>
      <w:r w:rsidRPr="00126642">
        <w:t xml:space="preserve"> </w:t>
      </w:r>
      <w:r w:rsidR="00E464D8" w:rsidRPr="00126642">
        <w:rPr>
          <w:rFonts w:eastAsiaTheme="minorEastAsia" w:hint="eastAsia"/>
        </w:rPr>
        <w:t xml:space="preserve">is a basic method </w:t>
      </w:r>
      <w:r w:rsidR="00A00B2D">
        <w:rPr>
          <w:rStyle w:val="hps"/>
          <w:rFonts w:eastAsiaTheme="minorEastAsia" w:hint="eastAsia"/>
        </w:rPr>
        <w:t>of</w:t>
      </w:r>
      <w:r w:rsidRPr="00126642">
        <w:rPr>
          <w:rStyle w:val="hps"/>
        </w:rPr>
        <w:t xml:space="preserve"> image processing and</w:t>
      </w:r>
      <w:r w:rsidRPr="00126642">
        <w:t xml:space="preserve"> </w:t>
      </w:r>
      <w:r w:rsidRPr="00126642">
        <w:rPr>
          <w:rStyle w:val="hps"/>
        </w:rPr>
        <w:t>computer vision</w:t>
      </w:r>
      <w:r w:rsidR="00E464D8" w:rsidRPr="00126642">
        <w:rPr>
          <w:rStyle w:val="hps"/>
          <w:rFonts w:eastAsiaTheme="minorEastAsia" w:hint="eastAsia"/>
        </w:rPr>
        <w:t>.</w:t>
      </w:r>
      <w:r w:rsidRPr="00126642">
        <w:t xml:space="preserve"> </w:t>
      </w:r>
      <w:r w:rsidR="00E464D8" w:rsidRPr="00126642">
        <w:rPr>
          <w:rFonts w:eastAsiaTheme="minorEastAsia" w:hint="eastAsia"/>
        </w:rPr>
        <w:t xml:space="preserve">The purpose of </w:t>
      </w:r>
      <w:r w:rsidRPr="00126642">
        <w:t xml:space="preserve">edge detection </w:t>
      </w:r>
      <w:r w:rsidRPr="00126642">
        <w:rPr>
          <w:rStyle w:val="hps"/>
        </w:rPr>
        <w:t>is to identify</w:t>
      </w:r>
      <w:r w:rsidRPr="00126642">
        <w:t xml:space="preserve"> </w:t>
      </w:r>
      <w:r w:rsidR="00E464D8" w:rsidRPr="00126642">
        <w:rPr>
          <w:rStyle w:val="hps"/>
          <w:rFonts w:eastAsiaTheme="minorEastAsia" w:hint="eastAsia"/>
        </w:rPr>
        <w:t>the obvious</w:t>
      </w:r>
      <w:r w:rsidR="00A00B2D">
        <w:rPr>
          <w:rStyle w:val="hps"/>
          <w:rFonts w:eastAsiaTheme="minorEastAsia" w:hint="eastAsia"/>
        </w:rPr>
        <w:t>ly</w:t>
      </w:r>
      <w:r w:rsidR="00E464D8" w:rsidRPr="00126642">
        <w:rPr>
          <w:rStyle w:val="hps"/>
          <w:rFonts w:eastAsiaTheme="minorEastAsia" w:hint="eastAsia"/>
        </w:rPr>
        <w:t xml:space="preserve"> bright variation points </w:t>
      </w:r>
      <w:r w:rsidR="00126642" w:rsidRPr="00126642">
        <w:rPr>
          <w:rStyle w:val="hps"/>
          <w:rFonts w:eastAsiaTheme="minorEastAsia"/>
        </w:rPr>
        <w:t xml:space="preserve">in </w:t>
      </w:r>
      <w:r w:rsidR="00126642" w:rsidRPr="00126642">
        <w:t>digital</w:t>
      </w:r>
      <w:r w:rsidRPr="00126642">
        <w:rPr>
          <w:rStyle w:val="hps"/>
        </w:rPr>
        <w:t xml:space="preserve"> image</w:t>
      </w:r>
      <w:r w:rsidR="00A00B2D">
        <w:rPr>
          <w:rStyle w:val="hps"/>
          <w:rFonts w:eastAsiaTheme="minorEastAsia" w:hint="eastAsia"/>
        </w:rPr>
        <w:t>,</w:t>
      </w:r>
      <w:r w:rsidR="00E464D8" w:rsidRPr="00126642">
        <w:rPr>
          <w:rStyle w:val="hps"/>
          <w:rFonts w:eastAsiaTheme="minorEastAsia" w:hint="eastAsia"/>
        </w:rPr>
        <w:t xml:space="preserve"> </w:t>
      </w:r>
      <w:r w:rsidR="00A00B2D">
        <w:rPr>
          <w:rStyle w:val="hps"/>
          <w:rFonts w:eastAsiaTheme="minorEastAsia" w:hint="eastAsia"/>
        </w:rPr>
        <w:t>because</w:t>
      </w:r>
      <w:r w:rsidR="00E464D8" w:rsidRPr="00126642">
        <w:rPr>
          <w:rStyle w:val="hps"/>
          <w:rFonts w:eastAsiaTheme="minorEastAsia" w:hint="eastAsia"/>
        </w:rPr>
        <w:t xml:space="preserve"> significant changes in </w:t>
      </w:r>
      <w:r w:rsidR="00A00B2D">
        <w:rPr>
          <w:rStyle w:val="hps"/>
          <w:rFonts w:eastAsiaTheme="minorEastAsia" w:hint="eastAsia"/>
        </w:rPr>
        <w:t xml:space="preserve">an </w:t>
      </w:r>
      <w:r w:rsidR="00E464D8" w:rsidRPr="00126642">
        <w:rPr>
          <w:rStyle w:val="hps"/>
          <w:rFonts w:eastAsiaTheme="minorEastAsia" w:hint="eastAsia"/>
        </w:rPr>
        <w:t>i</w:t>
      </w:r>
      <w:r w:rsidRPr="00126642">
        <w:rPr>
          <w:rStyle w:val="hps"/>
        </w:rPr>
        <w:t>mage</w:t>
      </w:r>
      <w:r w:rsidRPr="00126642">
        <w:t xml:space="preserve"> </w:t>
      </w:r>
      <w:r w:rsidRPr="00126642">
        <w:rPr>
          <w:rStyle w:val="hps"/>
        </w:rPr>
        <w:t>attribute</w:t>
      </w:r>
      <w:r w:rsidRPr="00126642">
        <w:t xml:space="preserve"> </w:t>
      </w:r>
      <w:r w:rsidRPr="00126642">
        <w:rPr>
          <w:rStyle w:val="hps"/>
        </w:rPr>
        <w:t>usually reflect</w:t>
      </w:r>
      <w:r w:rsidRPr="00126642">
        <w:t xml:space="preserve"> </w:t>
      </w:r>
      <w:r w:rsidRPr="00126642">
        <w:rPr>
          <w:rStyle w:val="hps"/>
        </w:rPr>
        <w:t>important</w:t>
      </w:r>
      <w:r w:rsidRPr="00126642">
        <w:t xml:space="preserve"> </w:t>
      </w:r>
      <w:r w:rsidR="00126642" w:rsidRPr="00126642">
        <w:rPr>
          <w:rStyle w:val="hps"/>
          <w:rFonts w:eastAsiaTheme="minorEastAsia" w:hint="eastAsia"/>
        </w:rPr>
        <w:lastRenderedPageBreak/>
        <w:t>transform</w:t>
      </w:r>
      <w:r w:rsidR="00A00B2D">
        <w:rPr>
          <w:rStyle w:val="hps"/>
          <w:rFonts w:eastAsiaTheme="minorEastAsia" w:hint="eastAsia"/>
        </w:rPr>
        <w:t>ation</w:t>
      </w:r>
      <w:r w:rsidR="00F8371F">
        <w:rPr>
          <w:rStyle w:val="hps"/>
          <w:rFonts w:eastAsiaTheme="minorEastAsia" w:hint="eastAsia"/>
        </w:rPr>
        <w:t>s</w:t>
      </w:r>
      <w:r w:rsidRPr="00126642">
        <w:rPr>
          <w:rStyle w:val="hps"/>
        </w:rPr>
        <w:t>.</w:t>
      </w:r>
      <w:r w:rsidRPr="00126642">
        <w:t xml:space="preserve"> </w:t>
      </w:r>
      <w:r w:rsidRPr="00126642">
        <w:rPr>
          <w:rStyle w:val="hps"/>
        </w:rPr>
        <w:t xml:space="preserve">These </w:t>
      </w:r>
      <w:r w:rsidR="0039510D">
        <w:rPr>
          <w:rStyle w:val="hps"/>
          <w:rFonts w:eastAsiaTheme="minorEastAsia" w:hint="eastAsia"/>
        </w:rPr>
        <w:t xml:space="preserve">changes </w:t>
      </w:r>
      <w:r w:rsidRPr="00126642">
        <w:rPr>
          <w:rStyle w:val="hps"/>
        </w:rPr>
        <w:t>include</w:t>
      </w:r>
      <w:r w:rsidRPr="00126642">
        <w:t xml:space="preserve"> </w:t>
      </w:r>
      <w:r w:rsidR="0039510D">
        <w:rPr>
          <w:rStyle w:val="hps"/>
          <w:rFonts w:eastAsiaTheme="minorEastAsia" w:hint="eastAsia"/>
        </w:rPr>
        <w:t>(</w:t>
      </w:r>
      <w:proofErr w:type="spellStart"/>
      <w:r w:rsidRPr="00126642">
        <w:rPr>
          <w:rStyle w:val="hps"/>
        </w:rPr>
        <w:t>i</w:t>
      </w:r>
      <w:proofErr w:type="spellEnd"/>
      <w:r w:rsidRPr="00126642">
        <w:rPr>
          <w:rStyle w:val="hps"/>
        </w:rPr>
        <w:t>)</w:t>
      </w:r>
      <w:r w:rsidR="0039510D">
        <w:rPr>
          <w:rFonts w:eastAsiaTheme="minorEastAsia" w:hint="eastAsia"/>
        </w:rPr>
        <w:t xml:space="preserve"> </w:t>
      </w:r>
      <w:r w:rsidRPr="00126642">
        <w:rPr>
          <w:rStyle w:val="hps"/>
        </w:rPr>
        <w:t>depth</w:t>
      </w:r>
      <w:r w:rsidRPr="00126642">
        <w:t xml:space="preserve"> </w:t>
      </w:r>
      <w:r w:rsidRPr="00126642">
        <w:rPr>
          <w:rStyle w:val="hps"/>
        </w:rPr>
        <w:t>discontinuity</w:t>
      </w:r>
      <w:r w:rsidR="00F8371F">
        <w:rPr>
          <w:rFonts w:eastAsiaTheme="minorEastAsia" w:hint="eastAsia"/>
        </w:rPr>
        <w:t>;</w:t>
      </w:r>
      <w:r w:rsidRPr="00126642">
        <w:t xml:space="preserve"> (ii) </w:t>
      </w:r>
      <w:r w:rsidR="00126642" w:rsidRPr="00126642">
        <w:rPr>
          <w:rStyle w:val="hps"/>
          <w:rFonts w:eastAsiaTheme="minorEastAsia" w:hint="eastAsia"/>
        </w:rPr>
        <w:t xml:space="preserve">surface </w:t>
      </w:r>
      <w:r w:rsidR="00126642" w:rsidRPr="00126642">
        <w:rPr>
          <w:rStyle w:val="hps"/>
          <w:rFonts w:eastAsiaTheme="minorEastAsia"/>
        </w:rPr>
        <w:t xml:space="preserve">direction </w:t>
      </w:r>
      <w:r w:rsidR="00126642" w:rsidRPr="00126642">
        <w:rPr>
          <w:rStyle w:val="hps"/>
        </w:rPr>
        <w:t>discontinu</w:t>
      </w:r>
      <w:r w:rsidR="00F8371F">
        <w:rPr>
          <w:rStyle w:val="hps"/>
          <w:rFonts w:eastAsiaTheme="minorEastAsia" w:hint="eastAsia"/>
        </w:rPr>
        <w:t>ity</w:t>
      </w:r>
      <w:r w:rsidR="00F8371F">
        <w:rPr>
          <w:rFonts w:eastAsiaTheme="minorEastAsia" w:hint="eastAsia"/>
        </w:rPr>
        <w:t xml:space="preserve">; </w:t>
      </w:r>
      <w:r w:rsidRPr="00126642">
        <w:t xml:space="preserve">(iii) </w:t>
      </w:r>
      <w:r w:rsidR="00126642" w:rsidRPr="00126642">
        <w:rPr>
          <w:rStyle w:val="hps"/>
          <w:rFonts w:eastAsiaTheme="minorEastAsia" w:hint="eastAsia"/>
        </w:rPr>
        <w:t xml:space="preserve">object </w:t>
      </w:r>
      <w:r w:rsidRPr="00126642">
        <w:rPr>
          <w:rStyle w:val="hps"/>
        </w:rPr>
        <w:t>propert</w:t>
      </w:r>
      <w:r w:rsidR="00F8371F">
        <w:rPr>
          <w:rStyle w:val="hps"/>
          <w:rFonts w:eastAsiaTheme="minorEastAsia" w:hint="eastAsia"/>
        </w:rPr>
        <w:t>y</w:t>
      </w:r>
      <w:r w:rsidR="00126642" w:rsidRPr="00126642">
        <w:rPr>
          <w:rStyle w:val="hps"/>
          <w:rFonts w:eastAsiaTheme="minorEastAsia" w:hint="eastAsia"/>
        </w:rPr>
        <w:t xml:space="preserve"> change</w:t>
      </w:r>
      <w:r w:rsidR="00F8371F">
        <w:rPr>
          <w:rStyle w:val="hps"/>
          <w:rFonts w:eastAsiaTheme="minorEastAsia" w:hint="eastAsia"/>
        </w:rPr>
        <w:t>s</w:t>
      </w:r>
      <w:r w:rsidR="00F8371F">
        <w:rPr>
          <w:rFonts w:eastAsiaTheme="minorEastAsia" w:hint="eastAsia"/>
        </w:rPr>
        <w:t>;</w:t>
      </w:r>
      <w:r w:rsidRPr="00126642">
        <w:t xml:space="preserve"> and </w:t>
      </w:r>
      <w:proofErr w:type="gramStart"/>
      <w:r w:rsidRPr="00126642">
        <w:rPr>
          <w:rStyle w:val="hps"/>
        </w:rPr>
        <w:t>(iv)</w:t>
      </w:r>
      <w:r w:rsidR="00F8371F">
        <w:rPr>
          <w:rFonts w:eastAsiaTheme="minorEastAsia" w:hint="eastAsia"/>
        </w:rPr>
        <w:t xml:space="preserve"> </w:t>
      </w:r>
      <w:r w:rsidRPr="00126642">
        <w:rPr>
          <w:rStyle w:val="hps"/>
        </w:rPr>
        <w:t>changes</w:t>
      </w:r>
      <w:proofErr w:type="gramEnd"/>
      <w:r w:rsidRPr="00126642">
        <w:rPr>
          <w:rStyle w:val="hps"/>
        </w:rPr>
        <w:t xml:space="preserve"> in</w:t>
      </w:r>
      <w:r w:rsidRPr="00126642">
        <w:t xml:space="preserve"> </w:t>
      </w:r>
      <w:r w:rsidRPr="00126642">
        <w:rPr>
          <w:rStyle w:val="hps"/>
        </w:rPr>
        <w:t>scene illumination</w:t>
      </w:r>
      <w:r w:rsidRPr="00126642">
        <w:t>.</w:t>
      </w:r>
      <w:r>
        <w:t xml:space="preserve"> </w:t>
      </w:r>
      <w:r w:rsidR="0039510D">
        <w:rPr>
          <w:rFonts w:eastAsiaTheme="minorEastAsia" w:hint="eastAsia"/>
        </w:rPr>
        <w:t>B</w:t>
      </w:r>
      <w:r w:rsidR="0039510D">
        <w:rPr>
          <w:rFonts w:eastAsiaTheme="minorEastAsia"/>
        </w:rPr>
        <w:t>u</w:t>
      </w:r>
      <w:r w:rsidR="0039510D">
        <w:rPr>
          <w:rFonts w:eastAsiaTheme="minorEastAsia" w:hint="eastAsia"/>
        </w:rPr>
        <w:t>t it always has heavy computation.</w:t>
      </w:r>
    </w:p>
    <w:p w:rsidR="00126642" w:rsidRPr="00126642" w:rsidRDefault="00126642" w:rsidP="008F354F">
      <w:pPr>
        <w:autoSpaceDE w:val="0"/>
        <w:autoSpaceDN w:val="0"/>
        <w:adjustRightInd w:val="0"/>
        <w:rPr>
          <w:rFonts w:eastAsiaTheme="minorEastAsia" w:cs="Times New Roman"/>
          <w:i/>
          <w:kern w:val="0"/>
          <w:szCs w:val="24"/>
        </w:rPr>
      </w:pPr>
    </w:p>
    <w:p w:rsidR="00737B37" w:rsidRPr="00F375FB" w:rsidRDefault="008C4D1A" w:rsidP="00902D23">
      <w:pPr>
        <w:autoSpaceDE w:val="0"/>
        <w:autoSpaceDN w:val="0"/>
        <w:adjustRightInd w:val="0"/>
        <w:rPr>
          <w:rFonts w:eastAsia="宋体" w:cs="Times New Roman"/>
          <w:kern w:val="0"/>
          <w:szCs w:val="24"/>
        </w:rPr>
      </w:pPr>
      <w:r w:rsidRPr="00F375FB">
        <w:rPr>
          <w:rFonts w:eastAsia="宋体" w:cs="Times New Roman" w:hint="eastAsia"/>
          <w:kern w:val="0"/>
          <w:szCs w:val="24"/>
        </w:rPr>
        <w:t xml:space="preserve">Corner detection </w:t>
      </w:r>
      <w:r w:rsidRPr="00F375FB">
        <w:rPr>
          <w:rFonts w:eastAsia="宋体" w:cs="Times New Roman"/>
          <w:kern w:val="0"/>
          <w:szCs w:val="24"/>
        </w:rPr>
        <w:t>is based on edge detection</w:t>
      </w:r>
      <w:r w:rsidRPr="00F375FB">
        <w:rPr>
          <w:rFonts w:eastAsia="宋体" w:cs="Times New Roman" w:hint="eastAsia"/>
          <w:kern w:val="0"/>
          <w:szCs w:val="24"/>
        </w:rPr>
        <w:t>.</w:t>
      </w:r>
      <w:r w:rsidRPr="00F375FB">
        <w:rPr>
          <w:rFonts w:eastAsia="宋体" w:cs="Times New Roman"/>
          <w:kern w:val="0"/>
          <w:szCs w:val="24"/>
        </w:rPr>
        <w:t xml:space="preserve"> </w:t>
      </w:r>
      <w:r w:rsidRPr="00F375FB">
        <w:rPr>
          <w:rFonts w:eastAsia="宋体" w:cs="Times New Roman" w:hint="eastAsia"/>
          <w:kern w:val="0"/>
          <w:szCs w:val="24"/>
        </w:rPr>
        <w:t>A</w:t>
      </w:r>
      <w:r w:rsidRPr="00F375FB">
        <w:rPr>
          <w:rFonts w:eastAsia="宋体" w:cs="Times New Roman"/>
          <w:kern w:val="0"/>
          <w:szCs w:val="24"/>
        </w:rPr>
        <w:t>ccording to pre-defined templates</w:t>
      </w:r>
      <w:r w:rsidR="00F8371F">
        <w:rPr>
          <w:rFonts w:eastAsia="宋体" w:cs="Times New Roman" w:hint="eastAsia"/>
          <w:kern w:val="0"/>
          <w:szCs w:val="24"/>
        </w:rPr>
        <w:t>, this method works by</w:t>
      </w:r>
      <w:r w:rsidRPr="00F375FB">
        <w:rPr>
          <w:rFonts w:eastAsia="宋体" w:cs="Times New Roman"/>
          <w:kern w:val="0"/>
          <w:szCs w:val="24"/>
        </w:rPr>
        <w:t xml:space="preserve"> find</w:t>
      </w:r>
      <w:r w:rsidR="00F8371F">
        <w:rPr>
          <w:rFonts w:eastAsia="宋体" w:cs="Times New Roman" w:hint="eastAsia"/>
          <w:kern w:val="0"/>
          <w:szCs w:val="24"/>
        </w:rPr>
        <w:t>ing</w:t>
      </w:r>
      <w:r w:rsidRPr="00F375FB">
        <w:rPr>
          <w:rFonts w:eastAsia="宋体" w:cs="Times New Roman"/>
          <w:kern w:val="0"/>
          <w:szCs w:val="24"/>
        </w:rPr>
        <w:t xml:space="preserve"> a corner and then search</w:t>
      </w:r>
      <w:r w:rsidR="00F8371F">
        <w:rPr>
          <w:rFonts w:eastAsia="宋体" w:cs="Times New Roman" w:hint="eastAsia"/>
          <w:kern w:val="0"/>
          <w:szCs w:val="24"/>
        </w:rPr>
        <w:t>ing</w:t>
      </w:r>
      <w:r w:rsidRPr="00F375FB">
        <w:rPr>
          <w:rFonts w:eastAsia="宋体" w:cs="Times New Roman"/>
          <w:kern w:val="0"/>
          <w:szCs w:val="24"/>
        </w:rPr>
        <w:t xml:space="preserve"> for the corresponding corner</w:t>
      </w:r>
      <w:r w:rsidR="00A2580D">
        <w:rPr>
          <w:rFonts w:eastAsia="宋体" w:cs="Times New Roman" w:hint="eastAsia"/>
          <w:kern w:val="0"/>
          <w:szCs w:val="24"/>
        </w:rPr>
        <w:t>s</w:t>
      </w:r>
      <w:r w:rsidRPr="00F375FB">
        <w:rPr>
          <w:rFonts w:eastAsia="宋体" w:cs="Times New Roman"/>
          <w:kern w:val="0"/>
          <w:szCs w:val="24"/>
        </w:rPr>
        <w:t xml:space="preserve"> bas</w:t>
      </w:r>
      <w:r w:rsidRPr="00F375FB">
        <w:rPr>
          <w:rFonts w:eastAsia="宋体" w:cs="Times New Roman" w:hint="eastAsia"/>
          <w:kern w:val="0"/>
          <w:szCs w:val="24"/>
        </w:rPr>
        <w:t>ed</w:t>
      </w:r>
      <w:r w:rsidRPr="00F375FB">
        <w:rPr>
          <w:rFonts w:eastAsia="宋体" w:cs="Times New Roman"/>
          <w:kern w:val="0"/>
          <w:szCs w:val="24"/>
        </w:rPr>
        <w:t xml:space="preserve"> </w:t>
      </w:r>
      <w:r w:rsidRPr="00F375FB">
        <w:rPr>
          <w:rFonts w:eastAsia="宋体" w:cs="Times New Roman" w:hint="eastAsia"/>
          <w:kern w:val="0"/>
          <w:szCs w:val="24"/>
        </w:rPr>
        <w:t>on</w:t>
      </w:r>
      <w:r w:rsidRPr="00F375FB">
        <w:rPr>
          <w:rFonts w:eastAsia="宋体" w:cs="Times New Roman"/>
          <w:kern w:val="0"/>
          <w:szCs w:val="24"/>
        </w:rPr>
        <w:t xml:space="preserve"> 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target </w:t>
      </w:r>
      <w:r w:rsidRPr="00F375FB">
        <w:rPr>
          <w:rFonts w:eastAsia="宋体" w:cs="Times New Roman"/>
          <w:kern w:val="0"/>
          <w:szCs w:val="24"/>
        </w:rPr>
        <w:t>shape</w:t>
      </w:r>
      <w:r w:rsidR="005D1B07" w:rsidRPr="00F375FB">
        <w:rPr>
          <w:rFonts w:eastAsia="宋体" w:cs="Times New Roman" w:hint="eastAsia"/>
          <w:kern w:val="0"/>
          <w:szCs w:val="24"/>
        </w:rPr>
        <w:t>s</w:t>
      </w:r>
      <w:r w:rsidR="005D1B07" w:rsidRPr="00F375FB">
        <w:rPr>
          <w:rFonts w:eastAsia="宋体" w:cs="Times New Roman"/>
          <w:kern w:val="0"/>
          <w:szCs w:val="24"/>
        </w:rPr>
        <w:t xml:space="preserve">. </w:t>
      </w:r>
      <w:r w:rsidR="00FC6992">
        <w:rPr>
          <w:rFonts w:eastAsia="宋体" w:cs="Times New Roman" w:hint="eastAsia"/>
          <w:kern w:val="0"/>
          <w:szCs w:val="24"/>
        </w:rPr>
        <w:t>D.</w:t>
      </w:r>
      <w:r w:rsidR="00F8371F">
        <w:rPr>
          <w:rFonts w:eastAsia="宋体" w:cs="Times New Roman" w:hint="eastAsia"/>
          <w:kern w:val="0"/>
          <w:szCs w:val="24"/>
        </w:rPr>
        <w:t xml:space="preserve"> </w:t>
      </w:r>
      <w:r w:rsidR="00FC6992">
        <w:rPr>
          <w:rFonts w:eastAsia="宋体" w:cs="Times New Roman" w:hint="eastAsia"/>
          <w:kern w:val="0"/>
          <w:szCs w:val="24"/>
        </w:rPr>
        <w:t>L.</w:t>
      </w:r>
      <w:r w:rsidR="00F8371F"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 w:rsidR="005D1B07" w:rsidRPr="00F375FB">
        <w:rPr>
          <w:rFonts w:eastAsia="宋体" w:cs="Times New Roman"/>
          <w:kern w:val="0"/>
          <w:szCs w:val="24"/>
        </w:rPr>
        <w:t>Escalera</w:t>
      </w:r>
      <w:proofErr w:type="spellEnd"/>
      <w:r w:rsidR="005D1B07" w:rsidRPr="00F375FB">
        <w:rPr>
          <w:rFonts w:eastAsia="宋体" w:cs="Times New Roman" w:hint="eastAsia"/>
          <w:kern w:val="0"/>
          <w:szCs w:val="24"/>
        </w:rPr>
        <w:t xml:space="preserve"> </w:t>
      </w:r>
      <w:r w:rsidRPr="00F375FB">
        <w:rPr>
          <w:rFonts w:eastAsia="宋体" w:cs="Times New Roman"/>
          <w:kern w:val="0"/>
          <w:szCs w:val="24"/>
        </w:rPr>
        <w:t>et</w:t>
      </w:r>
      <w:r w:rsidR="00902D23">
        <w:rPr>
          <w:rFonts w:eastAsia="宋体" w:cs="Times New Roman" w:hint="eastAsia"/>
          <w:kern w:val="0"/>
          <w:szCs w:val="24"/>
        </w:rPr>
        <w:t xml:space="preserve"> al</w:t>
      </w:r>
      <w:r w:rsidR="00E80481">
        <w:rPr>
          <w:rFonts w:eastAsia="宋体" w:cs="Times New Roman" w:hint="eastAsia"/>
          <w:kern w:val="0"/>
          <w:szCs w:val="24"/>
        </w:rPr>
        <w:t>.</w:t>
      </w:r>
      <w:r w:rsidR="00902D23">
        <w:rPr>
          <w:rFonts w:eastAsia="宋体" w:cs="Times New Roman" w:hint="eastAsia"/>
          <w:kern w:val="0"/>
          <w:szCs w:val="24"/>
        </w:rPr>
        <w:t xml:space="preserve"> </w:t>
      </w:r>
      <w:r w:rsidR="0079329B" w:rsidRPr="00646058">
        <w:rPr>
          <w:rStyle w:val="af5"/>
          <w:rFonts w:eastAsia="宋体" w:cs="Times New Roman"/>
          <w:kern w:val="0"/>
          <w:szCs w:val="24"/>
          <w:vertAlign w:val="baseline"/>
        </w:rPr>
        <w:t>[</w:t>
      </w:r>
      <w:r w:rsidR="0079329B" w:rsidRPr="00646058">
        <w:rPr>
          <w:rStyle w:val="af5"/>
          <w:rFonts w:eastAsia="宋体" w:cs="Times New Roman"/>
          <w:kern w:val="0"/>
          <w:szCs w:val="24"/>
          <w:vertAlign w:val="baseline"/>
        </w:rPr>
        <w:endnoteReference w:id="69"/>
      </w:r>
      <w:r w:rsidR="0079329B" w:rsidRPr="00646058">
        <w:rPr>
          <w:rStyle w:val="af5"/>
          <w:rFonts w:eastAsia="宋体" w:cs="Times New Roman"/>
          <w:kern w:val="0"/>
          <w:szCs w:val="24"/>
          <w:vertAlign w:val="baseline"/>
        </w:rPr>
        <w:t>]</w:t>
      </w:r>
      <w:r w:rsidR="00646058">
        <w:rPr>
          <w:rFonts w:eastAsia="宋体" w:cs="Times New Roman" w:hint="eastAsia"/>
          <w:kern w:val="0"/>
          <w:szCs w:val="24"/>
        </w:rPr>
        <w:t xml:space="preserve"> 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define </w:t>
      </w:r>
      <w:r w:rsidR="005D1B07" w:rsidRPr="00F375FB">
        <w:rPr>
          <w:rFonts w:eastAsia="宋体" w:cs="Times New Roman"/>
          <w:kern w:val="0"/>
          <w:szCs w:val="24"/>
        </w:rPr>
        <w:t>t</w:t>
      </w:r>
      <w:r w:rsidR="00F8371F">
        <w:rPr>
          <w:rFonts w:eastAsia="宋体" w:cs="Times New Roman" w:hint="eastAsia"/>
          <w:kern w:val="0"/>
          <w:szCs w:val="24"/>
        </w:rPr>
        <w:t xml:space="preserve">he </w:t>
      </w:r>
      <w:r w:rsidR="005D1B07" w:rsidRPr="00F375FB">
        <w:rPr>
          <w:rFonts w:eastAsia="宋体" w:cs="Times New Roman"/>
          <w:kern w:val="0"/>
          <w:szCs w:val="24"/>
        </w:rPr>
        <w:t>detect</w:t>
      </w:r>
      <w:r w:rsidR="00F8371F">
        <w:rPr>
          <w:rFonts w:eastAsia="宋体" w:cs="Times New Roman" w:hint="eastAsia"/>
          <w:kern w:val="0"/>
          <w:szCs w:val="24"/>
        </w:rPr>
        <w:t>ion</w:t>
      </w:r>
      <w:r w:rsidR="005D1B07" w:rsidRPr="00F375FB">
        <w:rPr>
          <w:rFonts w:eastAsia="宋体" w:cs="Times New Roman"/>
          <w:kern w:val="0"/>
          <w:szCs w:val="24"/>
        </w:rPr>
        <w:t xml:space="preserve"> </w:t>
      </w:r>
      <w:r w:rsidR="00F8371F">
        <w:rPr>
          <w:rFonts w:eastAsia="宋体" w:cs="Times New Roman" w:hint="eastAsia"/>
          <w:kern w:val="0"/>
          <w:szCs w:val="24"/>
        </w:rPr>
        <w:t xml:space="preserve">of </w:t>
      </w:r>
      <w:r w:rsidR="005D1B07" w:rsidRPr="00F375FB">
        <w:rPr>
          <w:rFonts w:eastAsia="宋体" w:cs="Times New Roman"/>
          <w:kern w:val="0"/>
          <w:szCs w:val="24"/>
        </w:rPr>
        <w:t>a given triangle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 </w:t>
      </w:r>
      <w:r w:rsidR="00F8371F">
        <w:rPr>
          <w:rFonts w:eastAsia="宋体" w:cs="Times New Roman"/>
          <w:kern w:val="0"/>
          <w:szCs w:val="24"/>
        </w:rPr>
        <w:t>as the search</w:t>
      </w:r>
      <w:r w:rsidR="00F8371F">
        <w:rPr>
          <w:rFonts w:eastAsia="宋体" w:cs="Times New Roman" w:hint="eastAsia"/>
          <w:kern w:val="0"/>
          <w:szCs w:val="24"/>
        </w:rPr>
        <w:t xml:space="preserve"> for </w:t>
      </w:r>
      <w:r w:rsidR="005D1B07" w:rsidRPr="00F375FB">
        <w:rPr>
          <w:rFonts w:eastAsia="宋体" w:cs="Times New Roman"/>
          <w:kern w:val="0"/>
          <w:szCs w:val="24"/>
        </w:rPr>
        <w:t xml:space="preserve">approximately 60 </w:t>
      </w:r>
      <w:r w:rsidR="005D1B07" w:rsidRPr="00902D23">
        <w:rPr>
          <w:rFonts w:eastAsia="宋体" w:cs="Times New Roman"/>
          <w:kern w:val="0"/>
          <w:szCs w:val="24"/>
        </w:rPr>
        <w:t>degree</w:t>
      </w:r>
      <w:r w:rsidR="00F8371F">
        <w:rPr>
          <w:rFonts w:eastAsia="宋体" w:cs="Times New Roman" w:hint="eastAsia"/>
          <w:kern w:val="0"/>
          <w:szCs w:val="24"/>
        </w:rPr>
        <w:t>s</w:t>
      </w:r>
      <w:r w:rsidR="005D1B07" w:rsidRPr="00902D23">
        <w:rPr>
          <w:rFonts w:eastAsia="宋体" w:cs="Times New Roman"/>
          <w:kern w:val="0"/>
          <w:szCs w:val="24"/>
        </w:rPr>
        <w:t xml:space="preserve"> (52 degrees - 68 degrees</w:t>
      </w:r>
      <w:r w:rsidRPr="00902D23">
        <w:rPr>
          <w:rFonts w:eastAsia="宋体" w:cs="Times New Roman"/>
          <w:kern w:val="0"/>
          <w:szCs w:val="24"/>
        </w:rPr>
        <w:t>)</w:t>
      </w:r>
      <w:r w:rsidR="005D1B07" w:rsidRPr="00902D23">
        <w:rPr>
          <w:rFonts w:eastAsia="宋体" w:cs="Times New Roman"/>
          <w:kern w:val="0"/>
          <w:szCs w:val="24"/>
        </w:rPr>
        <w:t xml:space="preserve"> </w:t>
      </w:r>
      <w:r w:rsidR="005D1B07" w:rsidRPr="00F375FB">
        <w:rPr>
          <w:rFonts w:eastAsia="宋体" w:cs="Times New Roman" w:hint="eastAsia"/>
          <w:kern w:val="0"/>
          <w:szCs w:val="24"/>
        </w:rPr>
        <w:t>corners</w:t>
      </w:r>
      <w:r w:rsidRPr="00F375FB">
        <w:rPr>
          <w:rFonts w:eastAsia="宋体" w:cs="Times New Roman"/>
          <w:kern w:val="0"/>
          <w:szCs w:val="24"/>
        </w:rPr>
        <w:t xml:space="preserve"> and </w:t>
      </w:r>
      <w:r w:rsidR="00F8371F">
        <w:rPr>
          <w:rFonts w:eastAsia="宋体" w:cs="Times New Roman" w:hint="eastAsia"/>
          <w:kern w:val="0"/>
          <w:szCs w:val="24"/>
        </w:rPr>
        <w:t xml:space="preserve">the </w:t>
      </w:r>
      <w:r w:rsidRPr="00F375FB">
        <w:rPr>
          <w:rFonts w:eastAsia="宋体" w:cs="Times New Roman"/>
          <w:kern w:val="0"/>
          <w:szCs w:val="24"/>
        </w:rPr>
        <w:t>determin</w:t>
      </w:r>
      <w:r w:rsidR="00F8371F">
        <w:rPr>
          <w:rFonts w:eastAsia="宋体" w:cs="Times New Roman" w:hint="eastAsia"/>
          <w:kern w:val="0"/>
          <w:szCs w:val="24"/>
        </w:rPr>
        <w:t>ing</w:t>
      </w:r>
      <w:r w:rsidRPr="00F375FB">
        <w:rPr>
          <w:rFonts w:eastAsia="宋体" w:cs="Times New Roman"/>
          <w:kern w:val="0"/>
          <w:szCs w:val="24"/>
        </w:rPr>
        <w:t xml:space="preserve"> </w:t>
      </w:r>
      <w:r w:rsidR="00F8371F">
        <w:rPr>
          <w:rFonts w:eastAsia="宋体" w:cs="Times New Roman" w:hint="eastAsia"/>
          <w:kern w:val="0"/>
          <w:szCs w:val="24"/>
        </w:rPr>
        <w:t xml:space="preserve">of </w:t>
      </w:r>
      <w:r w:rsidRPr="00F375FB">
        <w:rPr>
          <w:rFonts w:eastAsia="宋体" w:cs="Times New Roman"/>
          <w:kern w:val="0"/>
          <w:szCs w:val="24"/>
        </w:rPr>
        <w:t xml:space="preserve">whether there are </w:t>
      </w:r>
      <w:r w:rsidR="005D1B07" w:rsidRPr="00F375FB">
        <w:rPr>
          <w:rFonts w:eastAsia="宋体" w:cs="Times New Roman" w:hint="eastAsia"/>
          <w:kern w:val="0"/>
          <w:szCs w:val="24"/>
        </w:rPr>
        <w:t>three</w:t>
      </w:r>
      <w:r w:rsidRPr="00F375FB">
        <w:rPr>
          <w:rFonts w:eastAsia="宋体" w:cs="Times New Roman"/>
          <w:kern w:val="0"/>
          <w:szCs w:val="24"/>
        </w:rPr>
        <w:t xml:space="preserve"> </w:t>
      </w:r>
      <w:r w:rsidR="00F8371F">
        <w:rPr>
          <w:rFonts w:eastAsia="宋体" w:cs="Times New Roman" w:hint="eastAsia"/>
          <w:kern w:val="0"/>
          <w:szCs w:val="24"/>
        </w:rPr>
        <w:t xml:space="preserve">other </w:t>
      </w:r>
      <w:r w:rsidRPr="00F375FB">
        <w:rPr>
          <w:rFonts w:eastAsia="宋体" w:cs="Times New Roman"/>
          <w:kern w:val="0"/>
          <w:szCs w:val="24"/>
        </w:rPr>
        <w:t xml:space="preserve">corners </w:t>
      </w:r>
      <w:r w:rsidR="005D1B07" w:rsidRPr="00F375FB">
        <w:rPr>
          <w:rFonts w:eastAsia="宋体" w:cs="Times New Roman" w:hint="eastAsia"/>
          <w:kern w:val="0"/>
          <w:szCs w:val="24"/>
        </w:rPr>
        <w:t>c</w:t>
      </w:r>
      <w:r w:rsidRPr="00F375FB">
        <w:rPr>
          <w:rFonts w:eastAsia="宋体" w:cs="Times New Roman"/>
          <w:kern w:val="0"/>
          <w:szCs w:val="24"/>
        </w:rPr>
        <w:t>ons</w:t>
      </w:r>
      <w:r w:rsidR="005D1B07" w:rsidRPr="00F375FB">
        <w:rPr>
          <w:rFonts w:eastAsia="宋体" w:cs="Times New Roman"/>
          <w:kern w:val="0"/>
          <w:szCs w:val="24"/>
        </w:rPr>
        <w:t>titute an equilateral triangle</w:t>
      </w:r>
      <w:r w:rsidR="005D1B07" w:rsidRPr="00F375FB">
        <w:rPr>
          <w:rFonts w:eastAsia="宋体" w:cs="Times New Roman" w:hint="eastAsia"/>
          <w:kern w:val="0"/>
          <w:szCs w:val="24"/>
        </w:rPr>
        <w:t>;</w:t>
      </w:r>
      <w:r w:rsidR="005D1B07" w:rsidRPr="00F375FB">
        <w:rPr>
          <w:rFonts w:eastAsia="宋体" w:cs="Times New Roman"/>
          <w:kern w:val="0"/>
          <w:szCs w:val="24"/>
        </w:rPr>
        <w:t xml:space="preserve"> rectangle detection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 </w:t>
      </w:r>
      <w:r w:rsidR="00F8371F">
        <w:rPr>
          <w:rFonts w:eastAsia="宋体" w:cs="Times New Roman" w:hint="eastAsia"/>
          <w:kern w:val="0"/>
          <w:szCs w:val="24"/>
        </w:rPr>
        <w:t xml:space="preserve">falls 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under </w:t>
      </w:r>
      <w:r w:rsidR="005D1B07" w:rsidRPr="00F375FB">
        <w:rPr>
          <w:rFonts w:eastAsia="宋体" w:cs="Times New Roman"/>
          <w:kern w:val="0"/>
          <w:szCs w:val="24"/>
        </w:rPr>
        <w:t>similar definitions</w:t>
      </w:r>
      <w:r w:rsidR="00F8371F">
        <w:rPr>
          <w:rFonts w:eastAsia="宋体" w:cs="Times New Roman" w:hint="eastAsia"/>
          <w:kern w:val="0"/>
          <w:szCs w:val="24"/>
        </w:rPr>
        <w:t>;</w:t>
      </w:r>
      <w:r w:rsidRPr="00F375FB">
        <w:rPr>
          <w:rFonts w:eastAsia="宋体" w:cs="Times New Roman"/>
          <w:kern w:val="0"/>
          <w:szCs w:val="24"/>
        </w:rPr>
        <w:t xml:space="preserve"> but</w:t>
      </w:r>
      <w:r w:rsidR="00F8371F">
        <w:rPr>
          <w:rFonts w:eastAsia="宋体" w:cs="Times New Roman" w:hint="eastAsia"/>
          <w:kern w:val="0"/>
          <w:szCs w:val="24"/>
        </w:rPr>
        <w:t>,</w:t>
      </w:r>
      <w:r w:rsidRPr="00F375FB">
        <w:rPr>
          <w:rFonts w:eastAsia="宋体" w:cs="Times New Roman"/>
          <w:kern w:val="0"/>
          <w:szCs w:val="24"/>
        </w:rPr>
        <w:t xml:space="preserve"> the search </w:t>
      </w:r>
      <w:r w:rsidR="00F8371F">
        <w:rPr>
          <w:rFonts w:eastAsia="宋体" w:cs="Times New Roman" w:hint="eastAsia"/>
          <w:kern w:val="0"/>
          <w:szCs w:val="24"/>
        </w:rPr>
        <w:t>is for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 </w:t>
      </w:r>
      <w:r w:rsidRPr="00F375FB">
        <w:rPr>
          <w:rFonts w:eastAsia="宋体" w:cs="Times New Roman"/>
          <w:kern w:val="0"/>
          <w:szCs w:val="24"/>
        </w:rPr>
        <w:t>approximately 90 degree</w:t>
      </w:r>
      <w:r w:rsidR="00F8371F">
        <w:rPr>
          <w:rFonts w:eastAsia="宋体" w:cs="Times New Roman" w:hint="eastAsia"/>
          <w:kern w:val="0"/>
          <w:szCs w:val="24"/>
        </w:rPr>
        <w:t>s</w:t>
      </w:r>
      <w:r w:rsidRPr="00F375FB">
        <w:rPr>
          <w:rFonts w:eastAsia="宋体" w:cs="Times New Roman"/>
          <w:kern w:val="0"/>
          <w:szCs w:val="24"/>
        </w:rPr>
        <w:t xml:space="preserve"> </w:t>
      </w:r>
      <w:r w:rsidR="005D1B07" w:rsidRPr="00F375FB">
        <w:rPr>
          <w:rFonts w:eastAsia="宋体" w:cs="Times New Roman"/>
          <w:kern w:val="0"/>
          <w:szCs w:val="24"/>
        </w:rPr>
        <w:t>corner</w:t>
      </w:r>
      <w:r w:rsidR="005D1B07" w:rsidRPr="00F375FB">
        <w:rPr>
          <w:rFonts w:eastAsia="宋体" w:cs="Times New Roman" w:hint="eastAsia"/>
          <w:kern w:val="0"/>
          <w:szCs w:val="24"/>
        </w:rPr>
        <w:t>s</w:t>
      </w:r>
      <w:r w:rsidR="005D1B07" w:rsidRPr="00F375FB">
        <w:rPr>
          <w:rFonts w:eastAsia="宋体" w:cs="Times New Roman"/>
          <w:kern w:val="0"/>
          <w:szCs w:val="24"/>
        </w:rPr>
        <w:t xml:space="preserve">. </w:t>
      </w:r>
      <w:r w:rsidR="00F8371F">
        <w:rPr>
          <w:rFonts w:eastAsia="宋体" w:cs="Times New Roman" w:hint="eastAsia"/>
          <w:kern w:val="0"/>
          <w:szCs w:val="24"/>
        </w:rPr>
        <w:t>Thi</w:t>
      </w:r>
      <w:r w:rsidRPr="00F375FB">
        <w:rPr>
          <w:rFonts w:eastAsia="宋体" w:cs="Times New Roman"/>
          <w:kern w:val="0"/>
          <w:szCs w:val="24"/>
        </w:rPr>
        <w:t xml:space="preserve">s </w:t>
      </w:r>
      <w:r w:rsidR="005D1B07" w:rsidRPr="00F375FB">
        <w:rPr>
          <w:rFonts w:eastAsia="宋体" w:cs="Times New Roman" w:hint="eastAsia"/>
          <w:kern w:val="0"/>
          <w:szCs w:val="24"/>
        </w:rPr>
        <w:t>method h</w:t>
      </w:r>
      <w:r w:rsidR="00F8371F">
        <w:rPr>
          <w:rFonts w:eastAsia="宋体" w:cs="Times New Roman" w:hint="eastAsia"/>
          <w:kern w:val="0"/>
          <w:szCs w:val="24"/>
        </w:rPr>
        <w:t xml:space="preserve">as a 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low </w:t>
      </w:r>
      <w:r w:rsidRPr="00F375FB">
        <w:rPr>
          <w:rFonts w:eastAsia="宋体" w:cs="Times New Roman"/>
          <w:kern w:val="0"/>
          <w:szCs w:val="24"/>
        </w:rPr>
        <w:t xml:space="preserve">robustness </w:t>
      </w:r>
      <w:r w:rsidR="00F8371F">
        <w:rPr>
          <w:rFonts w:eastAsia="宋体" w:cs="Times New Roman" w:hint="eastAsia"/>
          <w:kern w:val="0"/>
          <w:szCs w:val="24"/>
        </w:rPr>
        <w:t xml:space="preserve">to </w:t>
      </w:r>
      <w:r w:rsidRPr="00F375FB">
        <w:rPr>
          <w:rFonts w:eastAsia="宋体" w:cs="Times New Roman"/>
          <w:kern w:val="0"/>
          <w:szCs w:val="24"/>
        </w:rPr>
        <w:t>rotati</w:t>
      </w:r>
      <w:r w:rsidR="00F8371F">
        <w:rPr>
          <w:rFonts w:eastAsia="宋体" w:cs="Times New Roman" w:hint="eastAsia"/>
          <w:kern w:val="0"/>
          <w:szCs w:val="24"/>
        </w:rPr>
        <w:t>on.</w:t>
      </w:r>
      <w:r w:rsidRPr="00F375FB">
        <w:rPr>
          <w:rFonts w:eastAsia="宋体" w:cs="Times New Roman"/>
          <w:kern w:val="0"/>
          <w:szCs w:val="24"/>
        </w:rPr>
        <w:t xml:space="preserve"> </w:t>
      </w:r>
      <w:r w:rsidR="00F8371F">
        <w:rPr>
          <w:rFonts w:eastAsia="宋体" w:cs="Times New Roman" w:hint="eastAsia"/>
          <w:kern w:val="0"/>
          <w:szCs w:val="24"/>
        </w:rPr>
        <w:t>W</w:t>
      </w:r>
      <w:r w:rsidRPr="00F375FB">
        <w:rPr>
          <w:rFonts w:eastAsia="宋体" w:cs="Times New Roman"/>
          <w:kern w:val="0"/>
          <w:szCs w:val="24"/>
        </w:rPr>
        <w:t>ith the increasing complexity of image</w:t>
      </w:r>
      <w:r w:rsidR="005D1B07" w:rsidRPr="00F375FB">
        <w:rPr>
          <w:rFonts w:eastAsia="宋体" w:cs="Times New Roman" w:hint="eastAsia"/>
          <w:kern w:val="0"/>
          <w:szCs w:val="24"/>
        </w:rPr>
        <w:t>s</w:t>
      </w:r>
      <w:r w:rsidRPr="00F375FB">
        <w:rPr>
          <w:rFonts w:eastAsia="宋体" w:cs="Times New Roman"/>
          <w:kern w:val="0"/>
          <w:szCs w:val="24"/>
        </w:rPr>
        <w:t xml:space="preserve">, the 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number of </w:t>
      </w:r>
      <w:r w:rsidRPr="00F375FB">
        <w:rPr>
          <w:rFonts w:eastAsia="宋体" w:cs="Times New Roman"/>
          <w:kern w:val="0"/>
          <w:szCs w:val="24"/>
        </w:rPr>
        <w:t>corner</w:t>
      </w:r>
      <w:r w:rsidR="00751582" w:rsidRPr="00F375FB">
        <w:rPr>
          <w:rFonts w:eastAsia="宋体" w:cs="Times New Roman" w:hint="eastAsia"/>
          <w:kern w:val="0"/>
          <w:szCs w:val="24"/>
        </w:rPr>
        <w:t>s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 in images will increase sharply which </w:t>
      </w:r>
      <w:r w:rsidR="00F8371F">
        <w:rPr>
          <w:rFonts w:eastAsia="宋体" w:cs="Times New Roman" w:hint="eastAsia"/>
          <w:kern w:val="0"/>
          <w:szCs w:val="24"/>
        </w:rPr>
        <w:t>has a</w:t>
      </w:r>
      <w:r w:rsidR="005D1B07" w:rsidRPr="00F375FB">
        <w:rPr>
          <w:rFonts w:eastAsia="宋体" w:cs="Times New Roman" w:hint="eastAsia"/>
          <w:kern w:val="0"/>
          <w:szCs w:val="24"/>
        </w:rPr>
        <w:t xml:space="preserve"> significant impact</w:t>
      </w:r>
      <w:r w:rsidRPr="00F375FB">
        <w:rPr>
          <w:rFonts w:eastAsia="宋体" w:cs="Times New Roman"/>
          <w:kern w:val="0"/>
          <w:szCs w:val="24"/>
        </w:rPr>
        <w:t xml:space="preserve"> </w:t>
      </w:r>
      <w:r w:rsidR="00F8371F">
        <w:rPr>
          <w:rFonts w:eastAsia="宋体" w:cs="Times New Roman" w:hint="eastAsia"/>
          <w:kern w:val="0"/>
          <w:szCs w:val="24"/>
        </w:rPr>
        <w:t xml:space="preserve">on </w:t>
      </w:r>
      <w:r w:rsidRPr="00F375FB">
        <w:rPr>
          <w:rFonts w:eastAsia="宋体" w:cs="Times New Roman"/>
          <w:kern w:val="0"/>
          <w:szCs w:val="24"/>
        </w:rPr>
        <w:t>speed and detection</w:t>
      </w:r>
      <w:r w:rsidR="00751582" w:rsidRPr="00F375FB">
        <w:rPr>
          <w:rFonts w:eastAsia="宋体" w:cs="Times New Roman" w:hint="eastAsia"/>
          <w:kern w:val="0"/>
          <w:szCs w:val="24"/>
        </w:rPr>
        <w:t xml:space="preserve"> </w:t>
      </w:r>
      <w:r w:rsidR="00751582" w:rsidRPr="00F375FB">
        <w:rPr>
          <w:rFonts w:eastAsia="宋体" w:cs="Times New Roman"/>
          <w:kern w:val="0"/>
          <w:szCs w:val="24"/>
        </w:rPr>
        <w:t>accuracy</w:t>
      </w:r>
      <w:r w:rsidR="00751582" w:rsidRPr="00F375FB">
        <w:rPr>
          <w:rFonts w:eastAsia="宋体" w:cs="Times New Roman" w:hint="eastAsia"/>
          <w:kern w:val="0"/>
          <w:szCs w:val="24"/>
        </w:rPr>
        <w:t>.</w:t>
      </w:r>
    </w:p>
    <w:p w:rsidR="008C4D1A" w:rsidRDefault="008C4D1A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kern w:val="0"/>
          <w:sz w:val="28"/>
          <w:szCs w:val="28"/>
        </w:rPr>
      </w:pPr>
    </w:p>
    <w:p w:rsidR="0084560B" w:rsidRPr="0039510D" w:rsidRDefault="0084560B" w:rsidP="008F354F">
      <w:pPr>
        <w:autoSpaceDE w:val="0"/>
        <w:autoSpaceDN w:val="0"/>
        <w:adjustRightInd w:val="0"/>
        <w:spacing w:line="276" w:lineRule="auto"/>
        <w:rPr>
          <w:rFonts w:eastAsiaTheme="minorEastAsia"/>
          <w:b/>
          <w:i/>
          <w:sz w:val="28"/>
          <w:szCs w:val="28"/>
        </w:rPr>
      </w:pPr>
      <w:r w:rsidRPr="0039510D">
        <w:rPr>
          <w:rFonts w:eastAsiaTheme="minorEastAsia" w:hint="eastAsia"/>
          <w:b/>
          <w:i/>
          <w:sz w:val="28"/>
          <w:szCs w:val="28"/>
        </w:rPr>
        <w:t>G</w:t>
      </w:r>
      <w:r w:rsidRPr="0039510D">
        <w:rPr>
          <w:b/>
          <w:i/>
          <w:sz w:val="28"/>
          <w:szCs w:val="28"/>
        </w:rPr>
        <w:t xml:space="preserve">raphic coding method </w:t>
      </w:r>
    </w:p>
    <w:p w:rsidR="0084560B" w:rsidRDefault="0084560B" w:rsidP="00813AF4">
      <w:pPr>
        <w:autoSpaceDE w:val="0"/>
        <w:autoSpaceDN w:val="0"/>
        <w:adjustRightInd w:val="0"/>
        <w:rPr>
          <w:rFonts w:eastAsiaTheme="minorEastAsia"/>
        </w:rPr>
      </w:pPr>
      <w:r>
        <w:t xml:space="preserve">This method uses </w:t>
      </w:r>
      <w:r w:rsidR="00A7449A">
        <w:rPr>
          <w:rFonts w:eastAsiaTheme="minorEastAsia" w:hint="eastAsia"/>
        </w:rPr>
        <w:t xml:space="preserve">a </w:t>
      </w:r>
      <w:r>
        <w:t>vector</w:t>
      </w:r>
      <w:r w:rsidR="00A7449A">
        <w:rPr>
          <w:rFonts w:eastAsiaTheme="minorEastAsia" w:hint="eastAsia"/>
        </w:rPr>
        <w:t xml:space="preserve"> </w:t>
      </w:r>
      <w:r>
        <w:t>chain code to describe the graphic</w:t>
      </w:r>
      <w:r>
        <w:rPr>
          <w:rFonts w:eastAsiaTheme="minorEastAsia" w:hint="eastAsia"/>
        </w:rPr>
        <w:t xml:space="preserve"> and e</w:t>
      </w:r>
      <w:r>
        <w:rPr>
          <w:rFonts w:eastAsiaTheme="minorEastAsia"/>
        </w:rPr>
        <w:t>xpressed</w:t>
      </w:r>
      <w:r>
        <w:rPr>
          <w:rFonts w:eastAsiaTheme="minorEastAsia" w:hint="eastAsia"/>
        </w:rPr>
        <w:t xml:space="preserve"> graphic </w:t>
      </w:r>
      <w:r>
        <w:t xml:space="preserve">characteristics by </w:t>
      </w:r>
      <w:r w:rsidR="00A7449A">
        <w:rPr>
          <w:rFonts w:eastAsiaTheme="minorEastAsia" w:hint="eastAsia"/>
        </w:rPr>
        <w:t>through</w:t>
      </w:r>
      <w:r>
        <w:t xml:space="preserve"> code string</w:t>
      </w:r>
      <w:r>
        <w:rPr>
          <w:rFonts w:eastAsiaTheme="minorEastAsia"/>
        </w:rPr>
        <w:t>, which</w:t>
      </w:r>
      <w:r>
        <w:rPr>
          <w:rFonts w:eastAsiaTheme="minorEastAsia" w:hint="eastAsia"/>
        </w:rPr>
        <w:t xml:space="preserve"> conver</w:t>
      </w:r>
      <w:r w:rsidR="00A7449A">
        <w:rPr>
          <w:rFonts w:eastAsiaTheme="minorEastAsia" w:hint="eastAsia"/>
        </w:rPr>
        <w:t>ts</w:t>
      </w:r>
      <w:r>
        <w:rPr>
          <w:rFonts w:eastAsiaTheme="minorEastAsia" w:hint="eastAsia"/>
        </w:rPr>
        <w:t xml:space="preserve"> </w:t>
      </w:r>
      <w:r w:rsidR="00A7449A">
        <w:rPr>
          <w:rFonts w:eastAsiaTheme="minorEastAsia" w:hint="eastAsia"/>
        </w:rPr>
        <w:t xml:space="preserve">the </w:t>
      </w:r>
      <w:r>
        <w:t xml:space="preserve">feature matching problem </w:t>
      </w:r>
      <w:r>
        <w:rPr>
          <w:rFonts w:eastAsiaTheme="minorEastAsia" w:hint="eastAsia"/>
        </w:rPr>
        <w:t>to</w:t>
      </w:r>
      <w:r>
        <w:t xml:space="preserve"> a code string </w:t>
      </w:r>
      <w:r w:rsidR="00751582">
        <w:t>comparison problem.</w:t>
      </w:r>
      <w:r w:rsidR="00FC6992">
        <w:t xml:space="preserve"> H.</w:t>
      </w:r>
      <w:r w:rsidR="00A7449A">
        <w:rPr>
          <w:rFonts w:eastAsiaTheme="minorEastAsia" w:hint="eastAsia"/>
        </w:rPr>
        <w:t xml:space="preserve"> </w:t>
      </w:r>
      <w:r w:rsidR="00751582">
        <w:t>Chun-Ta</w:t>
      </w:r>
      <w:r w:rsidR="00751582">
        <w:rPr>
          <w:rFonts w:eastAsiaTheme="minorEastAsia" w:hint="eastAsia"/>
        </w:rPr>
        <w:t xml:space="preserve"> </w:t>
      </w:r>
      <w:r>
        <w:t>et</w:t>
      </w:r>
      <w:r w:rsidR="00751582">
        <w:rPr>
          <w:rFonts w:eastAsiaTheme="minorEastAsia" w:hint="eastAsia"/>
        </w:rPr>
        <w:t xml:space="preserve"> al</w:t>
      </w:r>
      <w:r w:rsidR="00E80481">
        <w:rPr>
          <w:rFonts w:eastAsiaTheme="minorEastAsia" w:hint="eastAsia"/>
        </w:rPr>
        <w:t>.</w:t>
      </w:r>
      <w:r w:rsidR="00751582">
        <w:rPr>
          <w:rFonts w:eastAsiaTheme="minorEastAsia" w:hint="eastAsia"/>
        </w:rPr>
        <w:t xml:space="preserve"> </w:t>
      </w:r>
      <w:proofErr w:type="gramStart"/>
      <w:r w:rsidR="00751582">
        <w:rPr>
          <w:rFonts w:eastAsiaTheme="minorEastAsia" w:hint="eastAsia"/>
        </w:rPr>
        <w:t>i</w:t>
      </w:r>
      <w:r>
        <w:t xml:space="preserve">n </w:t>
      </w:r>
      <w:proofErr w:type="gramEnd"/>
      <w:r w:rsidR="0079329B" w:rsidRPr="00646058">
        <w:rPr>
          <w:rStyle w:val="af5"/>
          <w:vertAlign w:val="baseline"/>
        </w:rPr>
        <w:t>[</w:t>
      </w:r>
      <w:r w:rsidR="0079329B" w:rsidRPr="00646058">
        <w:rPr>
          <w:rStyle w:val="af5"/>
          <w:vertAlign w:val="baseline"/>
        </w:rPr>
        <w:endnoteReference w:id="70"/>
      </w:r>
      <w:r w:rsidR="0079329B" w:rsidRPr="00646058">
        <w:rPr>
          <w:rStyle w:val="af5"/>
          <w:vertAlign w:val="baseline"/>
        </w:rPr>
        <w:t>]</w:t>
      </w:r>
      <w:r w:rsidR="00A7449A">
        <w:rPr>
          <w:rFonts w:eastAsiaTheme="minorEastAsia" w:hint="eastAsia"/>
        </w:rPr>
        <w:t>,</w:t>
      </w:r>
      <w:r w:rsidR="00646058">
        <w:rPr>
          <w:rFonts w:eastAsiaTheme="minorEastAsia" w:hint="eastAsia"/>
        </w:rPr>
        <w:t xml:space="preserve"> </w:t>
      </w:r>
      <w:r>
        <w:t xml:space="preserve">present </w:t>
      </w:r>
      <w:r w:rsidR="00751582">
        <w:t>an</w:t>
      </w:r>
      <w:r>
        <w:t xml:space="preserve"> ellipse detection algorithm</w:t>
      </w:r>
      <w:r w:rsidR="00A7449A">
        <w:rPr>
          <w:rFonts w:eastAsiaTheme="minorEastAsia" w:hint="eastAsia"/>
        </w:rPr>
        <w:t>;</w:t>
      </w:r>
      <w:r>
        <w:t xml:space="preserve"> </w:t>
      </w:r>
      <w:r w:rsidR="00A7449A">
        <w:rPr>
          <w:rFonts w:eastAsiaTheme="minorEastAsia" w:hint="eastAsia"/>
        </w:rPr>
        <w:t xml:space="preserve">here </w:t>
      </w:r>
      <w:r>
        <w:t xml:space="preserve">the edge points </w:t>
      </w:r>
      <w:r w:rsidR="00A7449A">
        <w:rPr>
          <w:rFonts w:eastAsiaTheme="minorEastAsia" w:hint="eastAsia"/>
        </w:rPr>
        <w:t>are</w:t>
      </w:r>
      <w:r>
        <w:rPr>
          <w:rFonts w:eastAsiaTheme="minorEastAsia" w:hint="eastAsia"/>
        </w:rPr>
        <w:t xml:space="preserve"> divided into six kinds </w:t>
      </w:r>
      <w:r w:rsidR="00751582">
        <w:rPr>
          <w:rFonts w:eastAsiaTheme="minorEastAsia" w:hint="eastAsia"/>
        </w:rPr>
        <w:t xml:space="preserve">of </w:t>
      </w:r>
      <w:r>
        <w:rPr>
          <w:rFonts w:eastAsiaTheme="minorEastAsia" w:hint="eastAsia"/>
        </w:rPr>
        <w:t xml:space="preserve">feature points </w:t>
      </w:r>
      <w:r>
        <w:t>according to the</w:t>
      </w:r>
      <w:r w:rsidR="00A7449A">
        <w:rPr>
          <w:rFonts w:eastAsiaTheme="minorEastAsia" w:hint="eastAsia"/>
        </w:rPr>
        <w:t xml:space="preserve"> domains of </w:t>
      </w:r>
      <w:r w:rsidR="00751582">
        <w:t>neighbors</w:t>
      </w:r>
      <w:r w:rsidR="00FC2AD3">
        <w:rPr>
          <w:rFonts w:eastAsiaTheme="minorEastAsia" w:hint="eastAsia"/>
        </w:rPr>
        <w:t>.</w:t>
      </w:r>
      <w:r>
        <w:rPr>
          <w:rFonts w:eastAsiaTheme="minorEastAsia" w:hint="eastAsia"/>
        </w:rPr>
        <w:t xml:space="preserve"> </w:t>
      </w:r>
      <w:r w:rsidR="007F08D8">
        <w:rPr>
          <w:rFonts w:eastAsiaTheme="minorEastAsia" w:hint="eastAsia"/>
        </w:rPr>
        <w:t>T</w:t>
      </w:r>
      <w:r w:rsidR="00A7449A">
        <w:rPr>
          <w:rFonts w:eastAsiaTheme="minorEastAsia" w:hint="eastAsia"/>
        </w:rPr>
        <w:t xml:space="preserve">he authors </w:t>
      </w:r>
      <w:r>
        <w:rPr>
          <w:rFonts w:eastAsiaTheme="minorEastAsia" w:hint="eastAsia"/>
        </w:rPr>
        <w:t xml:space="preserve">define an ellipse </w:t>
      </w:r>
      <w:r>
        <w:t xml:space="preserve">based on the distribution of these six </w:t>
      </w:r>
      <w:r>
        <w:rPr>
          <w:rFonts w:eastAsiaTheme="minorEastAsia" w:hint="eastAsia"/>
        </w:rPr>
        <w:t xml:space="preserve">kinds </w:t>
      </w:r>
      <w:r w:rsidR="00A7449A">
        <w:rPr>
          <w:rFonts w:eastAsiaTheme="minorEastAsia" w:hint="eastAsia"/>
        </w:rPr>
        <w:t xml:space="preserve">of </w:t>
      </w:r>
      <w:r>
        <w:t>feature points</w:t>
      </w:r>
      <w:r>
        <w:rPr>
          <w:rFonts w:eastAsiaTheme="minorEastAsia" w:hint="eastAsia"/>
        </w:rPr>
        <w:t>.</w:t>
      </w:r>
      <w:r>
        <w:t xml:space="preserve"> </w:t>
      </w:r>
      <w:r w:rsidR="00FC2AD3" w:rsidRPr="002704F4">
        <w:rPr>
          <w:rStyle w:val="hps"/>
          <w:rFonts w:cs="Times New Roman"/>
          <w:szCs w:val="24"/>
        </w:rPr>
        <w:t>A.</w:t>
      </w:r>
      <w:r w:rsidR="00A7449A">
        <w:rPr>
          <w:rStyle w:val="hps"/>
          <w:rFonts w:eastAsiaTheme="minorEastAsia" w:cs="Times New Roman" w:hint="eastAsia"/>
          <w:szCs w:val="24"/>
        </w:rPr>
        <w:t xml:space="preserve"> </w:t>
      </w:r>
      <w:proofErr w:type="spellStart"/>
      <w:r w:rsidR="00FC2AD3" w:rsidRPr="002704F4">
        <w:rPr>
          <w:rStyle w:val="hps"/>
          <w:rFonts w:cs="Times New Roman"/>
          <w:szCs w:val="24"/>
        </w:rPr>
        <w:t>Soetedjo</w:t>
      </w:r>
      <w:proofErr w:type="spellEnd"/>
      <w:r>
        <w:t xml:space="preserve"> </w:t>
      </w:r>
      <w:r w:rsidR="002C62A2">
        <w:rPr>
          <w:rFonts w:eastAsiaTheme="minorEastAsia" w:hint="eastAsia"/>
        </w:rPr>
        <w:t xml:space="preserve">et al. </w:t>
      </w:r>
      <w:r>
        <w:rPr>
          <w:rFonts w:eastAsiaTheme="minorEastAsia" w:hint="eastAsia"/>
        </w:rPr>
        <w:t xml:space="preserve">extend the </w:t>
      </w:r>
      <w:r>
        <w:t xml:space="preserve">feature </w:t>
      </w:r>
      <w:r>
        <w:rPr>
          <w:rFonts w:eastAsiaTheme="minorEastAsia" w:hint="eastAsia"/>
        </w:rPr>
        <w:t xml:space="preserve">points </w:t>
      </w:r>
      <w:r w:rsidR="00A7449A">
        <w:rPr>
          <w:rFonts w:eastAsiaTheme="minorEastAsia" w:hint="eastAsia"/>
        </w:rPr>
        <w:t>in</w:t>
      </w:r>
      <w:r>
        <w:t xml:space="preserve">to eight </w:t>
      </w:r>
      <w:r w:rsidR="00A7449A">
        <w:rPr>
          <w:rFonts w:eastAsiaTheme="minorEastAsia" w:hint="eastAsia"/>
        </w:rPr>
        <w:t xml:space="preserve">different </w:t>
      </w:r>
      <w:r>
        <w:rPr>
          <w:rFonts w:eastAsiaTheme="minorEastAsia"/>
        </w:rPr>
        <w:t>kinds</w:t>
      </w:r>
      <w:r>
        <w:t xml:space="preserve">, </w:t>
      </w:r>
      <w:r w:rsidR="00A7449A">
        <w:rPr>
          <w:rFonts w:eastAsiaTheme="minorEastAsia" w:hint="eastAsia"/>
        </w:rPr>
        <w:t xml:space="preserve">that are </w:t>
      </w:r>
      <w:r>
        <w:t>combined with genetic algorithm</w:t>
      </w:r>
      <w:r w:rsidR="00751582">
        <w:rPr>
          <w:rFonts w:eastAsiaTheme="minorEastAsia" w:hint="eastAsia"/>
        </w:rPr>
        <w:t xml:space="preserve"> (GA)</w:t>
      </w:r>
      <w:r>
        <w:t xml:space="preserve"> </w:t>
      </w:r>
      <w:r>
        <w:rPr>
          <w:rFonts w:eastAsiaTheme="minorEastAsia" w:hint="eastAsia"/>
        </w:rPr>
        <w:t xml:space="preserve">to detect </w:t>
      </w:r>
      <w:r>
        <w:t xml:space="preserve">circular traffic </w:t>
      </w:r>
      <w:proofErr w:type="gramStart"/>
      <w:r>
        <w:t>sign</w:t>
      </w:r>
      <w:r w:rsidR="00DE1E1B">
        <w:rPr>
          <w:rFonts w:eastAsiaTheme="minorEastAsia" w:hint="eastAsia"/>
        </w:rPr>
        <w:t xml:space="preserve">s </w:t>
      </w:r>
      <w:proofErr w:type="gramEnd"/>
      <w:r w:rsidR="0079329B" w:rsidRPr="00646058">
        <w:rPr>
          <w:rStyle w:val="af5"/>
          <w:vertAlign w:val="baseline"/>
        </w:rPr>
        <w:t>[</w:t>
      </w:r>
      <w:r w:rsidR="0079329B" w:rsidRPr="00646058">
        <w:rPr>
          <w:rStyle w:val="af5"/>
          <w:vertAlign w:val="baseline"/>
        </w:rPr>
        <w:endnoteReference w:id="71"/>
      </w:r>
      <w:r w:rsidR="0079329B" w:rsidRPr="00646058">
        <w:rPr>
          <w:rStyle w:val="af5"/>
          <w:vertAlign w:val="baseline"/>
        </w:rPr>
        <w:t>]</w:t>
      </w:r>
      <w:r w:rsidR="00646058">
        <w:rPr>
          <w:rFonts w:eastAsiaTheme="minorEastAsia" w:hint="eastAsia"/>
        </w:rPr>
        <w:t>.</w:t>
      </w:r>
      <w:r w:rsidR="00FC2AD3">
        <w:rPr>
          <w:rFonts w:eastAsiaTheme="minorEastAsia" w:hint="eastAsia"/>
        </w:rPr>
        <w:t xml:space="preserve"> </w:t>
      </w:r>
      <w:r w:rsidR="00FC6992">
        <w:rPr>
          <w:rFonts w:eastAsiaTheme="minorEastAsia" w:hint="eastAsia"/>
        </w:rPr>
        <w:t xml:space="preserve">L. </w:t>
      </w:r>
      <w:proofErr w:type="spellStart"/>
      <w:r>
        <w:t>Priese</w:t>
      </w:r>
      <w:proofErr w:type="spellEnd"/>
      <w:r w:rsidR="00751582">
        <w:rPr>
          <w:rFonts w:eastAsiaTheme="minorEastAsia" w:hint="eastAsia"/>
        </w:rPr>
        <w:t xml:space="preserve"> et al</w:t>
      </w:r>
      <w:r w:rsidR="00E80481">
        <w:rPr>
          <w:rFonts w:eastAsiaTheme="minorEastAsia" w:hint="eastAsia"/>
        </w:rPr>
        <w:t xml:space="preserve">. </w:t>
      </w:r>
      <w:r w:rsidR="0079329B" w:rsidRPr="00646058">
        <w:rPr>
          <w:rStyle w:val="af5"/>
          <w:vertAlign w:val="baseline"/>
        </w:rPr>
        <w:t>[</w:t>
      </w:r>
      <w:r w:rsidR="0079329B" w:rsidRPr="00646058">
        <w:rPr>
          <w:rStyle w:val="af5"/>
          <w:vertAlign w:val="baseline"/>
        </w:rPr>
        <w:endnoteReference w:id="72"/>
      </w:r>
      <w:r w:rsidR="0079329B" w:rsidRPr="00646058">
        <w:rPr>
          <w:rStyle w:val="af5"/>
          <w:vertAlign w:val="baseline"/>
        </w:rPr>
        <w:t>]</w:t>
      </w:r>
      <w:r w:rsidR="00646058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propos</w:t>
      </w:r>
      <w:r w:rsidR="002C62A2">
        <w:rPr>
          <w:rFonts w:eastAsiaTheme="minorEastAsia" w:hint="eastAsia"/>
        </w:rPr>
        <w:t>e</w:t>
      </w:r>
      <w:r>
        <w:rPr>
          <w:rFonts w:eastAsiaTheme="minorEastAsia" w:hint="eastAsia"/>
        </w:rPr>
        <w:t xml:space="preserve"> </w:t>
      </w:r>
      <w:r w:rsidR="00A7449A">
        <w:rPr>
          <w:rFonts w:eastAsiaTheme="minorEastAsia" w:hint="eastAsia"/>
        </w:rPr>
        <w:t>to</w:t>
      </w:r>
      <w:r w:rsidR="00126642">
        <w:rPr>
          <w:rFonts w:eastAsiaTheme="minorEastAsia" w:hint="eastAsia"/>
        </w:rPr>
        <w:t xml:space="preserve"> divide</w:t>
      </w:r>
      <w:r>
        <w:rPr>
          <w:rFonts w:eastAsiaTheme="minorEastAsia" w:hint="eastAsia"/>
        </w:rPr>
        <w:t xml:space="preserve"> </w:t>
      </w:r>
      <w:r w:rsidR="0063651C">
        <w:rPr>
          <w:rFonts w:eastAsiaTheme="minorEastAsia" w:hint="eastAsia"/>
        </w:rPr>
        <w:t>the</w:t>
      </w:r>
      <w:r>
        <w:t xml:space="preserve"> circular</w:t>
      </w:r>
      <w:r w:rsidR="0063651C">
        <w:rPr>
          <w:rFonts w:eastAsiaTheme="minorEastAsia" w:hint="eastAsia"/>
        </w:rPr>
        <w:t xml:space="preserve"> and</w:t>
      </w:r>
      <w:r>
        <w:t xml:space="preserve"> triangular </w:t>
      </w:r>
      <w:r w:rsidR="0063651C">
        <w:rPr>
          <w:rFonts w:eastAsiaTheme="minorEastAsia" w:hint="eastAsia"/>
        </w:rPr>
        <w:t xml:space="preserve">traffic signs </w:t>
      </w:r>
      <w:r w:rsidR="00813AF4">
        <w:rPr>
          <w:rFonts w:eastAsiaTheme="minorEastAsia" w:hint="eastAsia"/>
        </w:rPr>
        <w:t>into several</w:t>
      </w:r>
      <w:r w:rsidR="0063651C">
        <w:rPr>
          <w:rFonts w:eastAsiaTheme="minorEastAsia" w:hint="eastAsia"/>
        </w:rPr>
        <w:t xml:space="preserve"> </w:t>
      </w:r>
      <w:r>
        <w:t xml:space="preserve">polygons </w:t>
      </w:r>
      <w:r w:rsidR="0063651C">
        <w:rPr>
          <w:rFonts w:eastAsiaTheme="minorEastAsia" w:hint="eastAsia"/>
        </w:rPr>
        <w:t>which consist of 24 small</w:t>
      </w:r>
      <w:r>
        <w:t xml:space="preserve"> edge</w:t>
      </w:r>
      <w:r w:rsidR="0063651C">
        <w:rPr>
          <w:rFonts w:eastAsiaTheme="minorEastAsia" w:hint="eastAsia"/>
        </w:rPr>
        <w:t>s</w:t>
      </w:r>
      <w:r w:rsidR="00A7449A">
        <w:rPr>
          <w:rFonts w:eastAsiaTheme="minorEastAsia" w:hint="eastAsia"/>
        </w:rPr>
        <w:t>;</w:t>
      </w:r>
      <w:r>
        <w:t xml:space="preserve"> </w:t>
      </w:r>
      <w:r w:rsidR="00A7449A">
        <w:rPr>
          <w:rFonts w:eastAsiaTheme="minorEastAsia" w:hint="eastAsia"/>
        </w:rPr>
        <w:t xml:space="preserve">they </w:t>
      </w:r>
      <w:r w:rsidR="0063651C">
        <w:rPr>
          <w:rFonts w:eastAsiaTheme="minorEastAsia" w:hint="eastAsia"/>
        </w:rPr>
        <w:t xml:space="preserve">then </w:t>
      </w:r>
      <w:r w:rsidR="00A7449A">
        <w:rPr>
          <w:rFonts w:eastAsiaTheme="minorEastAsia" w:hint="eastAsia"/>
        </w:rPr>
        <w:t xml:space="preserve">propose to </w:t>
      </w:r>
      <w:r w:rsidR="0063651C">
        <w:rPr>
          <w:rFonts w:eastAsiaTheme="minorEastAsia" w:hint="eastAsia"/>
        </w:rPr>
        <w:t>cod</w:t>
      </w:r>
      <w:r w:rsidR="00A7449A">
        <w:rPr>
          <w:rFonts w:eastAsiaTheme="minorEastAsia" w:hint="eastAsia"/>
        </w:rPr>
        <w:t>e</w:t>
      </w:r>
      <w:r w:rsidR="0063651C">
        <w:rPr>
          <w:rFonts w:eastAsiaTheme="minorEastAsia" w:hint="eastAsia"/>
        </w:rPr>
        <w:t xml:space="preserve"> the color candidate </w:t>
      </w:r>
      <w:r w:rsidR="00A7449A">
        <w:rPr>
          <w:rFonts w:eastAsiaTheme="minorEastAsia"/>
        </w:rPr>
        <w:t>regions which come</w:t>
      </w:r>
      <w:r w:rsidR="00813AF4">
        <w:rPr>
          <w:rFonts w:eastAsiaTheme="minorEastAsia" w:hint="eastAsia"/>
        </w:rPr>
        <w:t xml:space="preserve"> </w:t>
      </w:r>
      <w:r w:rsidR="0063651C">
        <w:rPr>
          <w:rFonts w:eastAsiaTheme="minorEastAsia" w:hint="eastAsia"/>
        </w:rPr>
        <w:t xml:space="preserve">from </w:t>
      </w:r>
      <w:r>
        <w:t>color segmentation</w:t>
      </w:r>
      <w:r w:rsidR="00A7449A">
        <w:rPr>
          <w:rFonts w:eastAsiaTheme="minorEastAsia" w:hint="eastAsia"/>
        </w:rPr>
        <w:t>.</w:t>
      </w:r>
      <w:r w:rsidR="00FC2AD3">
        <w:rPr>
          <w:rFonts w:eastAsiaTheme="minorEastAsia" w:hint="eastAsia"/>
        </w:rPr>
        <w:t xml:space="preserve"> </w:t>
      </w:r>
      <w:r w:rsidR="00A7449A">
        <w:rPr>
          <w:rFonts w:eastAsiaTheme="minorEastAsia" w:hint="eastAsia"/>
        </w:rPr>
        <w:t>And finally</w:t>
      </w:r>
      <w:r w:rsidR="00FC2AD3">
        <w:rPr>
          <w:rFonts w:eastAsiaTheme="minorEastAsia" w:hint="eastAsia"/>
        </w:rPr>
        <w:t xml:space="preserve">, </w:t>
      </w:r>
      <w:r w:rsidR="00A7449A">
        <w:rPr>
          <w:rFonts w:eastAsiaTheme="minorEastAsia" w:hint="eastAsia"/>
        </w:rPr>
        <w:t xml:space="preserve">they </w:t>
      </w:r>
      <w:r w:rsidR="0063651C">
        <w:rPr>
          <w:rFonts w:eastAsiaTheme="minorEastAsia" w:hint="eastAsia"/>
        </w:rPr>
        <w:t>compare the</w:t>
      </w:r>
      <w:r>
        <w:t xml:space="preserve"> corresponding edge of template</w:t>
      </w:r>
      <w:r w:rsidR="0063651C">
        <w:rPr>
          <w:rFonts w:eastAsiaTheme="minorEastAsia" w:hint="eastAsia"/>
        </w:rPr>
        <w:t xml:space="preserve">s to </w:t>
      </w:r>
      <w:r>
        <w:t>determine the category.</w:t>
      </w:r>
    </w:p>
    <w:p w:rsidR="001E5B87" w:rsidRDefault="001E5B87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/>
        </w:rPr>
      </w:pPr>
    </w:p>
    <w:p w:rsidR="007F08D8" w:rsidRDefault="007F08D8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/>
        </w:rPr>
      </w:pPr>
    </w:p>
    <w:p w:rsidR="0063651C" w:rsidRPr="00FC2AD3" w:rsidRDefault="0063651C" w:rsidP="008F354F">
      <w:pPr>
        <w:autoSpaceDE w:val="0"/>
        <w:autoSpaceDN w:val="0"/>
        <w:adjustRightInd w:val="0"/>
        <w:rPr>
          <w:rStyle w:val="hps"/>
          <w:rFonts w:eastAsiaTheme="minorEastAsia"/>
          <w:b/>
          <w:i/>
          <w:sz w:val="28"/>
          <w:szCs w:val="28"/>
        </w:rPr>
      </w:pPr>
      <w:r w:rsidRPr="00FC2AD3">
        <w:rPr>
          <w:rStyle w:val="hps"/>
          <w:rFonts w:eastAsiaTheme="minorEastAsia" w:hint="eastAsia"/>
          <w:b/>
          <w:i/>
          <w:sz w:val="28"/>
          <w:szCs w:val="28"/>
        </w:rPr>
        <w:lastRenderedPageBreak/>
        <w:t>Neural network</w:t>
      </w:r>
      <w:r w:rsidR="00FC2AD3">
        <w:rPr>
          <w:rStyle w:val="hps"/>
          <w:rFonts w:eastAsiaTheme="minorEastAsia" w:hint="eastAsia"/>
          <w:b/>
          <w:i/>
          <w:sz w:val="28"/>
          <w:szCs w:val="28"/>
        </w:rPr>
        <w:t xml:space="preserve"> (NN)</w:t>
      </w:r>
    </w:p>
    <w:p w:rsidR="0063651C" w:rsidRPr="00274984" w:rsidRDefault="0063651C" w:rsidP="00274984">
      <w:pPr>
        <w:rPr>
          <w:rFonts w:eastAsiaTheme="minorEastAsia"/>
        </w:rPr>
      </w:pPr>
      <w:r>
        <w:rPr>
          <w:rStyle w:val="hps"/>
          <w:rFonts w:eastAsiaTheme="minorEastAsia" w:hint="eastAsia"/>
        </w:rPr>
        <w:t>U</w:t>
      </w:r>
      <w:r>
        <w:rPr>
          <w:rStyle w:val="hps"/>
        </w:rPr>
        <w:t>s</w:t>
      </w:r>
      <w:r w:rsidR="00A7449A">
        <w:rPr>
          <w:rStyle w:val="hps"/>
          <w:rFonts w:eastAsiaTheme="minorEastAsia" w:hint="eastAsia"/>
        </w:rPr>
        <w:t>ing</w:t>
      </w:r>
      <w:r>
        <w:rPr>
          <w:rStyle w:val="hps"/>
        </w:rPr>
        <w:t xml:space="preserve"> of</w:t>
      </w:r>
      <w:r>
        <w:t xml:space="preserve"> </w:t>
      </w:r>
      <w:r>
        <w:rPr>
          <w:rStyle w:val="hps"/>
        </w:rPr>
        <w:t>the trained</w:t>
      </w:r>
      <w:r>
        <w:t xml:space="preserve"> </w:t>
      </w:r>
      <w:r>
        <w:rPr>
          <w:rStyle w:val="hps"/>
        </w:rPr>
        <w:t>neural network</w:t>
      </w:r>
      <w:r>
        <w:t xml:space="preserve"> </w:t>
      </w:r>
      <w:r w:rsidR="00276A40">
        <w:rPr>
          <w:rStyle w:val="hps"/>
          <w:rFonts w:eastAsiaTheme="minorEastAsia" w:hint="eastAsia"/>
        </w:rPr>
        <w:t xml:space="preserve">to perform </w:t>
      </w:r>
      <w:r>
        <w:rPr>
          <w:rStyle w:val="hps"/>
        </w:rPr>
        <w:t>shape detection</w:t>
      </w:r>
      <w:r>
        <w:t xml:space="preserve">, </w:t>
      </w:r>
      <w:r w:rsidR="00902D23" w:rsidRPr="008172B2">
        <w:rPr>
          <w:rFonts w:eastAsia="宋体" w:cs="Times New Roman"/>
          <w:kern w:val="0"/>
          <w:szCs w:val="24"/>
        </w:rPr>
        <w:t>S.</w:t>
      </w:r>
      <w:r w:rsidR="00276A40">
        <w:rPr>
          <w:rFonts w:eastAsia="宋体" w:cs="Times New Roman" w:hint="eastAsia"/>
          <w:kern w:val="0"/>
          <w:szCs w:val="24"/>
        </w:rPr>
        <w:t xml:space="preserve"> </w:t>
      </w:r>
      <w:r w:rsidR="00902D23" w:rsidRPr="008172B2">
        <w:rPr>
          <w:rFonts w:eastAsia="宋体" w:cs="Times New Roman"/>
          <w:kern w:val="0"/>
          <w:szCs w:val="24"/>
        </w:rPr>
        <w:t>Zh</w:t>
      </w:r>
      <w:r w:rsidR="00902D23">
        <w:rPr>
          <w:rFonts w:eastAsia="宋体" w:cs="Times New Roman" w:hint="eastAsia"/>
          <w:kern w:val="0"/>
          <w:szCs w:val="24"/>
        </w:rPr>
        <w:t>u</w:t>
      </w:r>
      <w:r w:rsidR="00902D23">
        <w:t xml:space="preserve"> </w:t>
      </w:r>
      <w:r w:rsidR="00902D23">
        <w:rPr>
          <w:rFonts w:eastAsiaTheme="minorEastAsia" w:hint="eastAsia"/>
        </w:rPr>
        <w:t>et al</w:t>
      </w:r>
      <w:r w:rsidR="00E80481">
        <w:rPr>
          <w:rFonts w:eastAsiaTheme="minorEastAsia" w:hint="eastAsia"/>
        </w:rPr>
        <w:t>.</w:t>
      </w:r>
      <w:r w:rsidR="00902D23">
        <w:rPr>
          <w:rFonts w:eastAsiaTheme="minorEastAsia" w:hint="eastAsia"/>
        </w:rPr>
        <w:t xml:space="preserve"> in </w:t>
      </w:r>
      <w:proofErr w:type="gramStart"/>
      <w:r>
        <w:t>paper</w:t>
      </w:r>
      <w:r w:rsidR="00646058">
        <w:rPr>
          <w:rFonts w:eastAsiaTheme="minorEastAsia" w:hint="eastAsia"/>
        </w:rPr>
        <w:t xml:space="preserve"> </w:t>
      </w:r>
      <w:proofErr w:type="gramEnd"/>
      <w:r w:rsidR="0079329B" w:rsidRPr="00646058">
        <w:rPr>
          <w:rStyle w:val="af5"/>
          <w:vertAlign w:val="baseline"/>
        </w:rPr>
        <w:t>[</w:t>
      </w:r>
      <w:r w:rsidR="0079329B" w:rsidRPr="00646058">
        <w:rPr>
          <w:rStyle w:val="af5"/>
          <w:vertAlign w:val="baseline"/>
        </w:rPr>
        <w:endnoteReference w:id="73"/>
      </w:r>
      <w:r w:rsidR="0079329B" w:rsidRPr="00646058">
        <w:rPr>
          <w:rStyle w:val="af5"/>
          <w:vertAlign w:val="baseline"/>
        </w:rPr>
        <w:t>]</w:t>
      </w:r>
      <w:r w:rsidR="00276A40">
        <w:rPr>
          <w:rFonts w:eastAsiaTheme="minorEastAsia" w:hint="eastAsia"/>
        </w:rPr>
        <w:t>,</w:t>
      </w:r>
      <w:r w:rsidRPr="00646058">
        <w:t xml:space="preserve"> </w:t>
      </w:r>
      <w:r>
        <w:rPr>
          <w:rFonts w:eastAsiaTheme="minorEastAsia"/>
        </w:rPr>
        <w:t>construct</w:t>
      </w:r>
      <w:r>
        <w:rPr>
          <w:rFonts w:eastAsiaTheme="minorEastAsia" w:hint="eastAsia"/>
        </w:rPr>
        <w:t xml:space="preserve"> </w:t>
      </w:r>
      <w:r w:rsidR="00276A40">
        <w:rPr>
          <w:rFonts w:eastAsiaTheme="minorEastAsia" w:hint="eastAsia"/>
        </w:rPr>
        <w:t>a B</w:t>
      </w:r>
      <w:r w:rsidR="00276A40">
        <w:t>ack-</w:t>
      </w:r>
      <w:r w:rsidR="00276A40">
        <w:rPr>
          <w:rFonts w:eastAsiaTheme="minorEastAsia" w:hint="eastAsia"/>
        </w:rPr>
        <w:t>P</w:t>
      </w:r>
      <w:r w:rsidR="00276A40">
        <w:t xml:space="preserve">ropagation </w:t>
      </w:r>
      <w:r w:rsidR="00276A40">
        <w:rPr>
          <w:rFonts w:eastAsiaTheme="minorEastAsia" w:hint="eastAsia"/>
        </w:rPr>
        <w:t>(</w:t>
      </w:r>
      <w:r>
        <w:rPr>
          <w:rStyle w:val="hps"/>
        </w:rPr>
        <w:t>BP</w:t>
      </w:r>
      <w:r w:rsidR="00276A40">
        <w:rPr>
          <w:rStyle w:val="hps"/>
          <w:rFonts w:eastAsiaTheme="minorEastAsia" w:hint="eastAsia"/>
        </w:rPr>
        <w:t>)</w:t>
      </w:r>
      <w:r>
        <w:t xml:space="preserve"> </w:t>
      </w:r>
      <w:r>
        <w:rPr>
          <w:rStyle w:val="hps"/>
        </w:rPr>
        <w:t xml:space="preserve">network </w:t>
      </w:r>
      <w:r w:rsidR="00276A40">
        <w:rPr>
          <w:rStyle w:val="hps"/>
          <w:rFonts w:eastAsiaTheme="minorEastAsia" w:hint="eastAsia"/>
        </w:rPr>
        <w:t>for</w:t>
      </w:r>
      <w:r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triangle</w:t>
      </w:r>
      <w:r>
        <w:rPr>
          <w:rStyle w:val="hps"/>
          <w:rFonts w:eastAsiaTheme="minorEastAsia" w:hint="eastAsia"/>
        </w:rPr>
        <w:t xml:space="preserve"> signs</w:t>
      </w:r>
      <w:r w:rsidR="007F08D8">
        <w:rPr>
          <w:rStyle w:val="hps"/>
          <w:rFonts w:eastAsiaTheme="minorEastAsia" w:hint="eastAsia"/>
        </w:rPr>
        <w:t>.</w:t>
      </w:r>
      <w:r>
        <w:t xml:space="preserve"> C</w:t>
      </w:r>
      <w:r w:rsidR="007558EC">
        <w:rPr>
          <w:rFonts w:eastAsiaTheme="minorEastAsia" w:hint="eastAsia"/>
        </w:rPr>
        <w:t>.</w:t>
      </w:r>
      <w:r w:rsidR="00FC6992">
        <w:rPr>
          <w:rFonts w:eastAsiaTheme="minorEastAsia" w:hint="eastAsia"/>
        </w:rPr>
        <w:t xml:space="preserve"> </w:t>
      </w:r>
      <w:r>
        <w:t xml:space="preserve">Fang </w:t>
      </w:r>
      <w:r>
        <w:rPr>
          <w:rStyle w:val="hps"/>
        </w:rPr>
        <w:t>et al</w:t>
      </w:r>
      <w:r w:rsidR="00E80481">
        <w:rPr>
          <w:rStyle w:val="hps"/>
          <w:rFonts w:eastAsiaTheme="minorEastAsia" w:hint="eastAsia"/>
        </w:rPr>
        <w:t>.</w:t>
      </w:r>
      <w:r w:rsidR="00646058">
        <w:rPr>
          <w:rStyle w:val="hps"/>
          <w:rFonts w:eastAsiaTheme="minorEastAsia" w:hint="eastAsia"/>
        </w:rPr>
        <w:t xml:space="preserve"> </w:t>
      </w:r>
      <w:r w:rsidR="0079329B" w:rsidRPr="00646058">
        <w:rPr>
          <w:rStyle w:val="af5"/>
          <w:vertAlign w:val="baseline"/>
        </w:rPr>
        <w:t>[</w:t>
      </w:r>
      <w:bookmarkStart w:id="41" w:name="_Ref385877470"/>
      <w:r w:rsidR="0079329B" w:rsidRPr="00646058">
        <w:rPr>
          <w:rStyle w:val="af5"/>
          <w:vertAlign w:val="baseline"/>
        </w:rPr>
        <w:endnoteReference w:id="74"/>
      </w:r>
      <w:bookmarkEnd w:id="41"/>
      <w:r w:rsidR="0079329B" w:rsidRPr="00646058">
        <w:rPr>
          <w:rStyle w:val="af5"/>
          <w:vertAlign w:val="baseline"/>
        </w:rPr>
        <w:t>]</w:t>
      </w:r>
      <w:r w:rsidR="00646058">
        <w:rPr>
          <w:rFonts w:eastAsiaTheme="minorEastAsia" w:hint="eastAsia"/>
        </w:rPr>
        <w:t xml:space="preserve"> </w:t>
      </w:r>
      <w:r>
        <w:rPr>
          <w:rStyle w:val="hps"/>
        </w:rPr>
        <w:t>defin</w:t>
      </w:r>
      <w:r w:rsidR="00623CD6">
        <w:rPr>
          <w:rStyle w:val="hps"/>
          <w:rFonts w:eastAsiaTheme="minorEastAsia" w:hint="eastAsia"/>
        </w:rPr>
        <w:t xml:space="preserve">e </w:t>
      </w:r>
      <w:r>
        <w:rPr>
          <w:rStyle w:val="hps"/>
        </w:rPr>
        <w:t>the input layer</w:t>
      </w:r>
      <w:r>
        <w:t xml:space="preserve"> </w:t>
      </w:r>
      <w:r>
        <w:rPr>
          <w:rStyle w:val="hps"/>
        </w:rPr>
        <w:t>neurons</w:t>
      </w:r>
      <w:r>
        <w:t xml:space="preserve"> </w:t>
      </w:r>
      <w:r>
        <w:rPr>
          <w:rStyle w:val="hps"/>
          <w:rFonts w:eastAsiaTheme="minorEastAsia" w:hint="eastAsia"/>
        </w:rPr>
        <w:t>as</w:t>
      </w:r>
      <w:r>
        <w:rPr>
          <w:rStyle w:val="hps"/>
        </w:rPr>
        <w:t xml:space="preserve"> edge</w:t>
      </w:r>
      <w:r>
        <w:t xml:space="preserve"> </w:t>
      </w:r>
      <w:r>
        <w:rPr>
          <w:rStyle w:val="hps"/>
        </w:rPr>
        <w:t>detector</w:t>
      </w:r>
      <w:r>
        <w:rPr>
          <w:rStyle w:val="hps"/>
          <w:rFonts w:eastAsiaTheme="minorEastAsia" w:hint="eastAsia"/>
        </w:rPr>
        <w:t>s</w:t>
      </w:r>
      <w:r w:rsidR="00276A40">
        <w:rPr>
          <w:rFonts w:eastAsiaTheme="minorEastAsia" w:hint="eastAsia"/>
        </w:rPr>
        <w:t>;</w:t>
      </w:r>
      <w:r>
        <w:t xml:space="preserve"> </w:t>
      </w:r>
      <w:r>
        <w:rPr>
          <w:rFonts w:eastAsiaTheme="minorEastAsia" w:hint="eastAsia"/>
        </w:rPr>
        <w:t>and</w:t>
      </w:r>
      <w:r w:rsidR="00276A40">
        <w:rPr>
          <w:rFonts w:eastAsiaTheme="minorEastAsia" w:hint="eastAsia"/>
        </w:rPr>
        <w:t>, they</w:t>
      </w:r>
      <w:r>
        <w:rPr>
          <w:rFonts w:eastAsiaTheme="minorEastAsia" w:hint="eastAsia"/>
        </w:rPr>
        <w:t xml:space="preserve"> </w:t>
      </w:r>
      <w:r>
        <w:t>combine</w:t>
      </w:r>
      <w:r w:rsidR="00276A40">
        <w:rPr>
          <w:rFonts w:eastAsiaTheme="minorEastAsia" w:hint="eastAsia"/>
        </w:rPr>
        <w:t xml:space="preserve"> these</w:t>
      </w:r>
      <w:r w:rsidR="00623CD6">
        <w:rPr>
          <w:rFonts w:eastAsiaTheme="minorEastAsia" w:hint="eastAsia"/>
        </w:rPr>
        <w:t xml:space="preserve"> </w:t>
      </w:r>
      <w:r>
        <w:t xml:space="preserve">with </w:t>
      </w:r>
      <w:r>
        <w:rPr>
          <w:rStyle w:val="hps"/>
        </w:rPr>
        <w:t>input</w:t>
      </w:r>
      <w:r>
        <w:t xml:space="preserve"> </w:t>
      </w:r>
      <w:r>
        <w:rPr>
          <w:rStyle w:val="hps"/>
        </w:rPr>
        <w:t>color information</w:t>
      </w:r>
      <w:r>
        <w:t xml:space="preserve"> </w:t>
      </w:r>
      <w:r>
        <w:rPr>
          <w:rFonts w:eastAsiaTheme="minorEastAsia" w:hint="eastAsia"/>
        </w:rPr>
        <w:t xml:space="preserve">to finish the </w:t>
      </w:r>
      <w:r>
        <w:rPr>
          <w:rStyle w:val="hps"/>
        </w:rPr>
        <w:t>corresponding shape</w:t>
      </w:r>
      <w:r>
        <w:t xml:space="preserve"> </w:t>
      </w:r>
      <w:r>
        <w:rPr>
          <w:rStyle w:val="hps"/>
        </w:rPr>
        <w:t>judgment.</w:t>
      </w:r>
      <w:r w:rsidR="00623CD6">
        <w:rPr>
          <w:rFonts w:eastAsiaTheme="minorEastAsia" w:hint="eastAsia"/>
        </w:rPr>
        <w:t xml:space="preserve"> </w:t>
      </w:r>
      <w:r w:rsidR="007558EC">
        <w:rPr>
          <w:rFonts w:eastAsiaTheme="minorEastAsia" w:hint="eastAsia"/>
        </w:rPr>
        <w:t>However, the structure of NN is complicated.</w:t>
      </w:r>
    </w:p>
    <w:p w:rsidR="005513EB" w:rsidRDefault="005513EB" w:rsidP="00737E28">
      <w:pPr>
        <w:autoSpaceDE w:val="0"/>
        <w:autoSpaceDN w:val="0"/>
        <w:adjustRightInd w:val="0"/>
        <w:spacing w:line="276" w:lineRule="auto"/>
        <w:jc w:val="left"/>
        <w:rPr>
          <w:rStyle w:val="hps"/>
          <w:rFonts w:eastAsiaTheme="minorEastAsia"/>
        </w:rPr>
      </w:pPr>
    </w:p>
    <w:p w:rsidR="005513EB" w:rsidRPr="007558EC" w:rsidRDefault="005513EB" w:rsidP="008F354F">
      <w:pPr>
        <w:autoSpaceDE w:val="0"/>
        <w:autoSpaceDN w:val="0"/>
        <w:adjustRightInd w:val="0"/>
        <w:spacing w:line="276" w:lineRule="auto"/>
        <w:rPr>
          <w:rStyle w:val="hps"/>
          <w:rFonts w:eastAsiaTheme="minorEastAsia"/>
          <w:b/>
          <w:i/>
          <w:sz w:val="28"/>
          <w:szCs w:val="28"/>
        </w:rPr>
      </w:pPr>
      <w:r w:rsidRPr="007558EC">
        <w:rPr>
          <w:rStyle w:val="hps"/>
          <w:rFonts w:eastAsiaTheme="minorEastAsia" w:hint="eastAsia"/>
          <w:b/>
          <w:i/>
          <w:sz w:val="28"/>
          <w:szCs w:val="28"/>
        </w:rPr>
        <w:t>Extraction through gradient feature</w:t>
      </w:r>
      <w:r w:rsidR="00276A40">
        <w:rPr>
          <w:rStyle w:val="hps"/>
          <w:rFonts w:eastAsiaTheme="minorEastAsia" w:hint="eastAsia"/>
          <w:b/>
          <w:i/>
          <w:sz w:val="28"/>
          <w:szCs w:val="28"/>
        </w:rPr>
        <w:t>s</w:t>
      </w:r>
    </w:p>
    <w:p w:rsidR="005513EB" w:rsidRPr="00AC2DDF" w:rsidRDefault="00CC3F10" w:rsidP="008F354F">
      <w:pPr>
        <w:autoSpaceDE w:val="0"/>
        <w:autoSpaceDN w:val="0"/>
        <w:adjustRightInd w:val="0"/>
        <w:rPr>
          <w:rStyle w:val="hps"/>
          <w:rFonts w:eastAsiaTheme="minorEastAsia" w:cs="Times New Roman"/>
          <w:kern w:val="0"/>
          <w:szCs w:val="24"/>
        </w:rPr>
      </w:pPr>
      <w:r w:rsidRPr="00CC3F10">
        <w:rPr>
          <w:rFonts w:eastAsiaTheme="minorEastAsia" w:cs="Times New Roman"/>
          <w:color w:val="000000"/>
          <w:kern w:val="0"/>
          <w:szCs w:val="24"/>
        </w:rPr>
        <w:t>Recent</w:t>
      </w:r>
      <w:r w:rsidR="007558EC">
        <w:rPr>
          <w:rFonts w:eastAsiaTheme="minorEastAsia" w:cs="Times New Roman" w:hint="eastAsia"/>
          <w:color w:val="000000"/>
          <w:kern w:val="0"/>
          <w:szCs w:val="24"/>
        </w:rPr>
        <w:t>ly</w:t>
      </w:r>
      <w:r w:rsidRPr="00CC3F10">
        <w:rPr>
          <w:rFonts w:eastAsiaTheme="minorEastAsia" w:cs="Times New Roman"/>
          <w:color w:val="000000"/>
          <w:kern w:val="0"/>
          <w:szCs w:val="24"/>
        </w:rPr>
        <w:t xml:space="preserve">, many 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>approaches us</w:t>
      </w:r>
      <w:r w:rsidR="00276A40">
        <w:rPr>
          <w:rFonts w:eastAsiaTheme="minorEastAsia" w:cs="Times New Roman" w:hint="eastAsia"/>
          <w:color w:val="000000"/>
          <w:kern w:val="0"/>
          <w:szCs w:val="24"/>
        </w:rPr>
        <w:t>ing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 xml:space="preserve"> gradient orientation information</w:t>
      </w:r>
      <w:r w:rsidR="00AC2DDF">
        <w:rPr>
          <w:rFonts w:eastAsiaTheme="minorEastAsia" w:cs="Times New Roman" w:hint="eastAsia"/>
          <w:color w:val="000000"/>
          <w:kern w:val="0"/>
          <w:szCs w:val="24"/>
        </w:rPr>
        <w:t xml:space="preserve"> (</w:t>
      </w:r>
      <w:r w:rsidR="00AC2DDF" w:rsidRPr="00CC3F10">
        <w:rPr>
          <w:rFonts w:eastAsiaTheme="minorEastAsia" w:cs="Times New Roman"/>
          <w:color w:val="000000"/>
          <w:kern w:val="0"/>
          <w:szCs w:val="24"/>
        </w:rPr>
        <w:t>HOG</w:t>
      </w:r>
      <w:r w:rsidR="00813AF4">
        <w:rPr>
          <w:rFonts w:eastAsiaTheme="minorEastAsia" w:cs="Times New Roman" w:hint="eastAsia"/>
          <w:color w:val="000000"/>
          <w:kern w:val="0"/>
          <w:szCs w:val="24"/>
        </w:rPr>
        <w:t xml:space="preserve"> feature</w:t>
      </w:r>
      <w:r w:rsidR="00AC2DDF">
        <w:rPr>
          <w:rFonts w:eastAsiaTheme="minorEastAsia" w:cs="Times New Roman" w:hint="eastAsia"/>
          <w:color w:val="000000"/>
          <w:kern w:val="0"/>
          <w:szCs w:val="24"/>
        </w:rPr>
        <w:t xml:space="preserve">: </w:t>
      </w:r>
      <w:r w:rsidR="00AC2DDF" w:rsidRPr="00CC3F10">
        <w:rPr>
          <w:rFonts w:eastAsiaTheme="minorEastAsia" w:cs="Times New Roman"/>
          <w:color w:val="000000"/>
          <w:kern w:val="0"/>
          <w:szCs w:val="24"/>
        </w:rPr>
        <w:t>see Chapter</w:t>
      </w:r>
      <w:r w:rsidR="00AC2DDF">
        <w:rPr>
          <w:rFonts w:eastAsiaTheme="minorEastAsia" w:cs="Times New Roman" w:hint="eastAsia"/>
          <w:color w:val="000000"/>
          <w:kern w:val="0"/>
          <w:szCs w:val="24"/>
        </w:rPr>
        <w:t xml:space="preserve"> 4.4.2.1</w:t>
      </w:r>
      <w:r w:rsidR="00AC2DDF" w:rsidRPr="00CC3F10">
        <w:rPr>
          <w:rFonts w:eastAsiaTheme="minorEastAsia" w:cs="Times New Roman"/>
          <w:color w:val="000000"/>
          <w:kern w:val="0"/>
          <w:szCs w:val="24"/>
        </w:rPr>
        <w:t xml:space="preserve"> for details)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 xml:space="preserve"> </w:t>
      </w:r>
      <w:r w:rsidRPr="00CC3F10">
        <w:rPr>
          <w:rFonts w:eastAsiaTheme="minorEastAsia" w:cs="Times New Roman"/>
          <w:color w:val="000000"/>
          <w:kern w:val="0"/>
          <w:szCs w:val="24"/>
        </w:rPr>
        <w:t>ha</w:t>
      </w:r>
      <w:r w:rsidR="00276A40">
        <w:rPr>
          <w:rFonts w:eastAsiaTheme="minorEastAsia" w:cs="Times New Roman" w:hint="eastAsia"/>
          <w:color w:val="000000"/>
          <w:kern w:val="0"/>
          <w:szCs w:val="24"/>
        </w:rPr>
        <w:t>ve</w:t>
      </w:r>
      <w:r w:rsidRPr="00CC3F10">
        <w:rPr>
          <w:rFonts w:eastAsiaTheme="minorEastAsia" w:cs="Times New Roman"/>
          <w:color w:val="000000"/>
          <w:kern w:val="0"/>
          <w:szCs w:val="24"/>
        </w:rPr>
        <w:t xml:space="preserve"> been successfully used 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>in the detection</w:t>
      </w:r>
      <w:r w:rsidRPr="00CC3F10">
        <w:rPr>
          <w:rFonts w:eastAsiaTheme="minorEastAsia" w:cs="Times New Roman"/>
          <w:color w:val="000000"/>
          <w:kern w:val="0"/>
          <w:szCs w:val="24"/>
        </w:rPr>
        <w:t xml:space="preserve"> 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>phase</w:t>
      </w:r>
      <w:r w:rsidRPr="00CC3F10">
        <w:rPr>
          <w:rFonts w:eastAsiaTheme="minorEastAsia" w:cs="Times New Roman"/>
          <w:color w:val="000000"/>
          <w:kern w:val="0"/>
          <w:szCs w:val="24"/>
        </w:rPr>
        <w:t xml:space="preserve"> </w:t>
      </w:r>
      <w:r w:rsidRPr="00646058">
        <w:rPr>
          <w:rFonts w:eastAsiaTheme="minorEastAsia" w:cs="Times New Roman"/>
          <w:color w:val="000000"/>
          <w:kern w:val="0"/>
          <w:szCs w:val="24"/>
        </w:rPr>
        <w:t>[</w:t>
      </w:r>
      <w:fldSimple w:instr=" NOTEREF _Ref385875303 \f \h  \* MERGEFORMAT ">
        <w:r w:rsidR="00AE69A1" w:rsidRPr="00AE69A1">
          <w:rPr>
            <w:rStyle w:val="af5"/>
            <w:rFonts w:eastAsiaTheme="minorEastAsia" w:cs="Times New Roman"/>
            <w:szCs w:val="24"/>
            <w:vertAlign w:val="baseline"/>
          </w:rPr>
          <w:t>35</w:t>
        </w:r>
      </w:fldSimple>
      <w:r w:rsidRPr="00646058">
        <w:rPr>
          <w:rFonts w:eastAsiaTheme="minorEastAsia" w:cs="Times New Roman"/>
          <w:color w:val="000000"/>
          <w:kern w:val="0"/>
          <w:szCs w:val="24"/>
        </w:rPr>
        <w:t>]</w:t>
      </w:r>
      <w:r w:rsidR="005513EB" w:rsidRPr="00646058">
        <w:rPr>
          <w:rFonts w:eastAsiaTheme="minorEastAsia" w:cs="Times New Roman"/>
          <w:color w:val="000000"/>
          <w:kern w:val="0"/>
          <w:szCs w:val="24"/>
        </w:rPr>
        <w:t>.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 xml:space="preserve"> </w:t>
      </w:r>
      <w:r w:rsidRPr="00CC3F10">
        <w:rPr>
          <w:rFonts w:eastAsiaTheme="minorEastAsia" w:cs="Times New Roman"/>
          <w:kern w:val="0"/>
          <w:szCs w:val="24"/>
        </w:rPr>
        <w:t>HOG d</w:t>
      </w:r>
      <w:r w:rsidR="00751582">
        <w:rPr>
          <w:rFonts w:eastAsiaTheme="minorEastAsia" w:cs="Times New Roman"/>
          <w:kern w:val="0"/>
          <w:szCs w:val="24"/>
        </w:rPr>
        <w:t xml:space="preserve">etector is different from the </w:t>
      </w:r>
      <w:r w:rsidR="00751582">
        <w:rPr>
          <w:rFonts w:eastAsiaTheme="minorEastAsia" w:cs="Times New Roman" w:hint="eastAsia"/>
          <w:kern w:val="0"/>
          <w:szCs w:val="24"/>
        </w:rPr>
        <w:t>template matching</w:t>
      </w:r>
      <w:r w:rsidR="007F08D8">
        <w:rPr>
          <w:rFonts w:eastAsiaTheme="minorEastAsia" w:cs="Times New Roman"/>
          <w:kern w:val="0"/>
          <w:szCs w:val="24"/>
        </w:rPr>
        <w:t>;</w:t>
      </w:r>
      <w:r w:rsidR="007F08D8">
        <w:rPr>
          <w:rFonts w:eastAsiaTheme="minorEastAsia" w:cs="Times New Roman" w:hint="eastAsia"/>
          <w:kern w:val="0"/>
          <w:szCs w:val="24"/>
        </w:rPr>
        <w:t xml:space="preserve"> </w:t>
      </w:r>
      <w:r w:rsidR="00276A40">
        <w:rPr>
          <w:rFonts w:eastAsiaTheme="minorEastAsia" w:cs="Times New Roman"/>
          <w:kern w:val="0"/>
          <w:szCs w:val="24"/>
        </w:rPr>
        <w:t>it does</w:t>
      </w:r>
      <w:r w:rsidR="00276A40">
        <w:rPr>
          <w:rFonts w:eastAsiaTheme="minorEastAsia" w:cs="Times New Roman" w:hint="eastAsia"/>
          <w:kern w:val="0"/>
          <w:szCs w:val="24"/>
        </w:rPr>
        <w:t xml:space="preserve"> no</w:t>
      </w:r>
      <w:r w:rsidRPr="00CC3F10">
        <w:rPr>
          <w:rFonts w:eastAsiaTheme="minorEastAsia" w:cs="Times New Roman"/>
          <w:kern w:val="0"/>
          <w:szCs w:val="24"/>
        </w:rPr>
        <w:t xml:space="preserve">t need prior knowledge of </w:t>
      </w:r>
      <w:r w:rsidR="00276A40">
        <w:rPr>
          <w:rFonts w:eastAsiaTheme="minorEastAsia" w:cs="Times New Roman" w:hint="eastAsia"/>
          <w:kern w:val="0"/>
          <w:szCs w:val="24"/>
        </w:rPr>
        <w:t xml:space="preserve">a </w:t>
      </w:r>
      <w:r w:rsidRPr="00CC3F10">
        <w:rPr>
          <w:rFonts w:eastAsiaTheme="minorEastAsia" w:cs="Times New Roman"/>
          <w:kern w:val="0"/>
          <w:szCs w:val="24"/>
        </w:rPr>
        <w:t xml:space="preserve">target. It </w:t>
      </w:r>
      <w:r w:rsidR="00276A40">
        <w:rPr>
          <w:rFonts w:eastAsiaTheme="minorEastAsia" w:cs="Times New Roman" w:hint="eastAsia"/>
          <w:kern w:val="0"/>
          <w:szCs w:val="24"/>
        </w:rPr>
        <w:t xml:space="preserve">was </w:t>
      </w:r>
      <w:r w:rsidRPr="00CC3F10">
        <w:rPr>
          <w:rFonts w:eastAsiaTheme="minorEastAsia" w:cs="Times New Roman"/>
          <w:kern w:val="0"/>
          <w:szCs w:val="24"/>
        </w:rPr>
        <w:t>first used in pedestrian detection</w:t>
      </w:r>
      <w:r w:rsidR="007F08D8">
        <w:rPr>
          <w:rFonts w:eastAsiaTheme="minorEastAsia" w:cs="Times New Roman" w:hint="eastAsia"/>
          <w:kern w:val="0"/>
          <w:szCs w:val="24"/>
        </w:rPr>
        <w:t>. I</w:t>
      </w:r>
      <w:r w:rsidR="00276A40">
        <w:rPr>
          <w:rFonts w:eastAsiaTheme="minorEastAsia" w:cs="Times New Roman" w:hint="eastAsia"/>
          <w:kern w:val="0"/>
          <w:szCs w:val="24"/>
        </w:rPr>
        <w:t xml:space="preserve">t </w:t>
      </w:r>
      <w:r w:rsidRPr="00CC3F10">
        <w:rPr>
          <w:rFonts w:eastAsiaTheme="minorEastAsia" w:cs="Times New Roman"/>
          <w:kern w:val="0"/>
          <w:szCs w:val="24"/>
        </w:rPr>
        <w:t>starts by dividing the image into a set of overlapping blocks. And</w:t>
      </w:r>
      <w:r w:rsidR="00276A40">
        <w:rPr>
          <w:rFonts w:eastAsiaTheme="minorEastAsia" w:cs="Times New Roman" w:hint="eastAsia"/>
          <w:kern w:val="0"/>
          <w:szCs w:val="24"/>
        </w:rPr>
        <w:t>,</w:t>
      </w:r>
      <w:r w:rsidRPr="00CC3F10">
        <w:rPr>
          <w:rFonts w:eastAsiaTheme="minorEastAsia" w:cs="Times New Roman"/>
          <w:kern w:val="0"/>
          <w:szCs w:val="24"/>
        </w:rPr>
        <w:t xml:space="preserve"> </w:t>
      </w:r>
      <w:r w:rsidR="007F08D8">
        <w:rPr>
          <w:rFonts w:eastAsiaTheme="minorEastAsia" w:cs="Times New Roman" w:hint="eastAsia"/>
          <w:kern w:val="0"/>
          <w:szCs w:val="24"/>
        </w:rPr>
        <w:t xml:space="preserve">each block has </w:t>
      </w:r>
      <w:r w:rsidRPr="00CC3F10">
        <w:rPr>
          <w:rFonts w:eastAsiaTheme="minorEastAsia" w:cs="Times New Roman"/>
          <w:kern w:val="0"/>
          <w:szCs w:val="24"/>
        </w:rPr>
        <w:t xml:space="preserve">several </w:t>
      </w:r>
      <w:r w:rsidR="00AC2DDF" w:rsidRPr="00CC3F10">
        <w:rPr>
          <w:rFonts w:eastAsiaTheme="minorEastAsia" w:cs="Times New Roman"/>
          <w:kern w:val="0"/>
          <w:szCs w:val="24"/>
        </w:rPr>
        <w:t>numbers</w:t>
      </w:r>
      <w:r w:rsidRPr="00CC3F10">
        <w:rPr>
          <w:rFonts w:eastAsiaTheme="minorEastAsia" w:cs="Times New Roman"/>
          <w:kern w:val="0"/>
          <w:szCs w:val="24"/>
        </w:rPr>
        <w:t xml:space="preserve"> of </w:t>
      </w:r>
      <w:r w:rsidR="00AC2DDF" w:rsidRPr="00CC3F10">
        <w:rPr>
          <w:rFonts w:eastAsiaTheme="minorEastAsia" w:cs="Times New Roman"/>
          <w:kern w:val="0"/>
          <w:szCs w:val="24"/>
        </w:rPr>
        <w:t>cells</w:t>
      </w:r>
      <w:r w:rsidR="007F08D8">
        <w:rPr>
          <w:rFonts w:eastAsiaTheme="minorEastAsia" w:cs="Times New Roman" w:hint="eastAsia"/>
          <w:kern w:val="0"/>
          <w:szCs w:val="24"/>
        </w:rPr>
        <w:t xml:space="preserve">, </w:t>
      </w:r>
      <w:r w:rsidR="00276A40">
        <w:rPr>
          <w:rFonts w:eastAsiaTheme="minorEastAsia" w:cs="Times New Roman" w:hint="eastAsia"/>
          <w:kern w:val="0"/>
          <w:szCs w:val="24"/>
        </w:rPr>
        <w:t xml:space="preserve">in </w:t>
      </w:r>
      <w:r w:rsidRPr="00CC3F10">
        <w:rPr>
          <w:rFonts w:eastAsiaTheme="minorEastAsia" w:cs="Times New Roman"/>
          <w:kern w:val="0"/>
          <w:szCs w:val="24"/>
        </w:rPr>
        <w:t xml:space="preserve">which the histogram of the gradient orientations will be computed. </w:t>
      </w:r>
      <w:r w:rsidR="00AC2DDF">
        <w:rPr>
          <w:rFonts w:eastAsiaTheme="minorEastAsia" w:cs="Times New Roman" w:hint="eastAsia"/>
          <w:kern w:val="0"/>
          <w:szCs w:val="24"/>
        </w:rPr>
        <w:t>Some parameters inside HOG will influence the pre</w:t>
      </w:r>
      <w:r w:rsidR="00646058">
        <w:rPr>
          <w:rFonts w:eastAsiaTheme="minorEastAsia" w:cs="Times New Roman" w:hint="eastAsia"/>
          <w:kern w:val="0"/>
          <w:szCs w:val="24"/>
        </w:rPr>
        <w:t xml:space="preserve">cision rate of </w:t>
      </w:r>
      <w:r w:rsidR="00276A40">
        <w:rPr>
          <w:rFonts w:eastAsiaTheme="minorEastAsia" w:cs="Times New Roman" w:hint="eastAsia"/>
          <w:kern w:val="0"/>
          <w:szCs w:val="24"/>
        </w:rPr>
        <w:t xml:space="preserve">the </w:t>
      </w:r>
      <w:r w:rsidR="00646058">
        <w:rPr>
          <w:rFonts w:eastAsiaTheme="minorEastAsia" w:cs="Times New Roman" w:hint="eastAsia"/>
          <w:kern w:val="0"/>
          <w:szCs w:val="24"/>
        </w:rPr>
        <w:t>detection phase, s</w:t>
      </w:r>
      <w:r w:rsidR="00AC2DDF">
        <w:rPr>
          <w:rFonts w:eastAsiaTheme="minorEastAsia" w:cs="Times New Roman" w:hint="eastAsia"/>
          <w:kern w:val="0"/>
          <w:szCs w:val="24"/>
        </w:rPr>
        <w:t>uch as the experiment</w:t>
      </w:r>
      <w:r w:rsidR="00623CD6">
        <w:rPr>
          <w:rFonts w:eastAsiaTheme="minorEastAsia" w:cs="Times New Roman" w:hint="eastAsia"/>
          <w:kern w:val="0"/>
          <w:szCs w:val="24"/>
        </w:rPr>
        <w:t>s</w:t>
      </w:r>
      <w:r w:rsidR="00AC2DDF">
        <w:rPr>
          <w:rFonts w:eastAsiaTheme="minorEastAsia" w:cs="Times New Roman" w:hint="eastAsia"/>
          <w:kern w:val="0"/>
          <w:szCs w:val="24"/>
        </w:rPr>
        <w:t xml:space="preserve"> in</w:t>
      </w:r>
      <w:r w:rsidR="00AC2DDF" w:rsidRPr="00646058">
        <w:rPr>
          <w:rFonts w:eastAsiaTheme="minorEastAsia" w:cs="Times New Roman" w:hint="eastAsia"/>
          <w:kern w:val="0"/>
          <w:szCs w:val="24"/>
        </w:rPr>
        <w:t xml:space="preserve"> [</w:t>
      </w:r>
      <w:fldSimple w:instr=" NOTEREF _Ref383789228 \f \h  \* MERGEFORMAT ">
        <w:r w:rsidR="00AE69A1" w:rsidRPr="00AE69A1">
          <w:rPr>
            <w:rStyle w:val="af5"/>
            <w:rFonts w:eastAsiaTheme="minorEastAsia"/>
            <w:vertAlign w:val="baseline"/>
          </w:rPr>
          <w:t>80</w:t>
        </w:r>
      </w:fldSimple>
      <w:r w:rsidR="00AC2DDF" w:rsidRPr="00646058">
        <w:rPr>
          <w:rFonts w:eastAsiaTheme="minorEastAsia" w:cs="Times New Roman" w:hint="eastAsia"/>
          <w:kern w:val="0"/>
          <w:szCs w:val="24"/>
        </w:rPr>
        <w:t>]</w:t>
      </w:r>
      <w:r w:rsidR="00AC2DDF">
        <w:rPr>
          <w:rFonts w:eastAsiaTheme="minorEastAsia" w:cs="Times New Roman" w:hint="eastAsia"/>
          <w:kern w:val="0"/>
          <w:szCs w:val="24"/>
        </w:rPr>
        <w:t>.</w:t>
      </w:r>
      <w:r w:rsidR="00407450">
        <w:rPr>
          <w:rFonts w:eastAsiaTheme="minorEastAsia" w:cs="Times New Roman" w:hint="eastAsia"/>
          <w:kern w:val="0"/>
          <w:szCs w:val="24"/>
        </w:rPr>
        <w:t xml:space="preserve"> 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 xml:space="preserve">The </w:t>
      </w:r>
      <w:r w:rsidR="00276A40">
        <w:rPr>
          <w:rFonts w:eastAsiaTheme="minorEastAsia" w:cs="Times New Roman" w:hint="eastAsia"/>
          <w:color w:val="000000"/>
          <w:kern w:val="0"/>
          <w:szCs w:val="24"/>
        </w:rPr>
        <w:t>strong point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 xml:space="preserve"> of </w:t>
      </w:r>
      <w:r w:rsidR="00AC2DDF">
        <w:rPr>
          <w:rFonts w:eastAsiaTheme="minorEastAsia" w:cs="Times New Roman" w:hint="eastAsia"/>
          <w:color w:val="000000"/>
          <w:kern w:val="0"/>
          <w:szCs w:val="24"/>
        </w:rPr>
        <w:t>HOG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 xml:space="preserve"> </w:t>
      </w:r>
      <w:r w:rsidR="00276A40">
        <w:rPr>
          <w:rFonts w:eastAsiaTheme="minorEastAsia" w:cs="Times New Roman" w:hint="eastAsia"/>
          <w:color w:val="000000"/>
          <w:kern w:val="0"/>
          <w:szCs w:val="24"/>
        </w:rPr>
        <w:t>is that it has</w:t>
      </w:r>
      <w:r w:rsidR="00AC2DDF">
        <w:rPr>
          <w:rFonts w:eastAsiaTheme="minorEastAsia" w:cs="Times New Roman" w:hint="eastAsia"/>
          <w:color w:val="000000"/>
          <w:kern w:val="0"/>
          <w:szCs w:val="24"/>
        </w:rPr>
        <w:t xml:space="preserve"> </w:t>
      </w:r>
      <w:r w:rsidR="00276A40">
        <w:rPr>
          <w:rFonts w:eastAsiaTheme="minorEastAsia" w:cs="Times New Roman" w:hint="eastAsia"/>
          <w:color w:val="000000"/>
          <w:kern w:val="0"/>
          <w:szCs w:val="24"/>
        </w:rPr>
        <w:t>the following properties</w:t>
      </w:r>
      <w:r w:rsidR="00AC2DDF">
        <w:rPr>
          <w:rFonts w:eastAsiaTheme="minorEastAsia" w:cs="Times New Roman" w:hint="eastAsia"/>
          <w:color w:val="000000"/>
          <w:kern w:val="0"/>
          <w:szCs w:val="24"/>
        </w:rPr>
        <w:t xml:space="preserve">: </w:t>
      </w:r>
      <w:r w:rsidR="005513EB" w:rsidRPr="00CC3F10">
        <w:rPr>
          <w:rFonts w:eastAsiaTheme="minorEastAsia" w:cs="Times New Roman"/>
          <w:color w:val="000000"/>
          <w:kern w:val="0"/>
          <w:szCs w:val="24"/>
        </w:rPr>
        <w:t>scale-invariance, local contrast normalization, coarse spatial sampling</w:t>
      </w:r>
      <w:r w:rsidR="00A244D2">
        <w:rPr>
          <w:rFonts w:eastAsiaTheme="minorEastAsia" w:cs="Times New Roman" w:hint="eastAsia"/>
          <w:color w:val="000000"/>
          <w:kern w:val="0"/>
          <w:szCs w:val="24"/>
        </w:rPr>
        <w:t>,</w:t>
      </w:r>
      <w:r w:rsidR="00AC2DDF">
        <w:rPr>
          <w:rFonts w:eastAsiaTheme="minorEastAsia" w:cs="Times New Roman" w:hint="eastAsia"/>
          <w:color w:val="000000"/>
          <w:kern w:val="0"/>
          <w:szCs w:val="24"/>
        </w:rPr>
        <w:t xml:space="preserve"> etc.</w:t>
      </w:r>
      <w:r w:rsidR="007558EC" w:rsidRPr="00CC3F10">
        <w:rPr>
          <w:rFonts w:eastAsiaTheme="minorEastAsia" w:cs="Times New Roman"/>
          <w:color w:val="000000"/>
          <w:kern w:val="0"/>
          <w:szCs w:val="24"/>
        </w:rPr>
        <w:t xml:space="preserve"> </w:t>
      </w:r>
    </w:p>
    <w:p w:rsidR="0063651C" w:rsidRPr="0063651C" w:rsidRDefault="0063651C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kern w:val="0"/>
          <w:sz w:val="28"/>
          <w:szCs w:val="28"/>
        </w:rPr>
      </w:pPr>
    </w:p>
    <w:tbl>
      <w:tblPr>
        <w:tblStyle w:val="a7"/>
        <w:tblW w:w="8364" w:type="dxa"/>
        <w:tblInd w:w="108" w:type="dxa"/>
        <w:tblLook w:val="04A0"/>
      </w:tblPr>
      <w:tblGrid>
        <w:gridCol w:w="1985"/>
        <w:gridCol w:w="1382"/>
        <w:gridCol w:w="2303"/>
        <w:gridCol w:w="2694"/>
      </w:tblGrid>
      <w:tr w:rsidR="0044313C" w:rsidRPr="00072C05" w:rsidTr="004C2006">
        <w:tc>
          <w:tcPr>
            <w:tcW w:w="1985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kern w:val="0"/>
                <w:szCs w:val="24"/>
              </w:rPr>
            </w:pPr>
            <w:r w:rsidRPr="00072C05">
              <w:rPr>
                <w:rFonts w:cs="Times New Roman"/>
                <w:b/>
                <w:kern w:val="0"/>
                <w:szCs w:val="24"/>
              </w:rPr>
              <w:t>Methods</w:t>
            </w:r>
          </w:p>
        </w:tc>
        <w:tc>
          <w:tcPr>
            <w:tcW w:w="1382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kern w:val="0"/>
                <w:szCs w:val="24"/>
              </w:rPr>
            </w:pPr>
            <w:r w:rsidRPr="00072C05">
              <w:rPr>
                <w:rFonts w:cs="Times New Roman"/>
                <w:b/>
                <w:kern w:val="0"/>
                <w:szCs w:val="24"/>
              </w:rPr>
              <w:t>Ref.</w:t>
            </w:r>
          </w:p>
        </w:tc>
        <w:tc>
          <w:tcPr>
            <w:tcW w:w="2303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kern w:val="0"/>
                <w:szCs w:val="24"/>
              </w:rPr>
            </w:pPr>
            <w:r w:rsidRPr="00072C05">
              <w:rPr>
                <w:rFonts w:cs="Times New Roman"/>
                <w:b/>
                <w:kern w:val="0"/>
                <w:szCs w:val="24"/>
              </w:rPr>
              <w:t>Advantages</w:t>
            </w:r>
          </w:p>
        </w:tc>
        <w:tc>
          <w:tcPr>
            <w:tcW w:w="2694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kern w:val="0"/>
                <w:szCs w:val="24"/>
              </w:rPr>
            </w:pPr>
            <w:r w:rsidRPr="00072C05">
              <w:rPr>
                <w:rFonts w:cs="Times New Roman"/>
                <w:b/>
                <w:kern w:val="0"/>
                <w:szCs w:val="24"/>
              </w:rPr>
              <w:t>Disadvantages</w:t>
            </w:r>
          </w:p>
        </w:tc>
      </w:tr>
      <w:tr w:rsidR="0044313C" w:rsidRPr="00072C05" w:rsidTr="004C2006">
        <w:tc>
          <w:tcPr>
            <w:tcW w:w="1985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Template ma</w:t>
            </w:r>
            <w:r w:rsidR="00D111F5" w:rsidRPr="00072C05">
              <w:rPr>
                <w:rFonts w:cs="Times New Roman"/>
                <w:kern w:val="0"/>
                <w:szCs w:val="24"/>
              </w:rPr>
              <w:t>t</w:t>
            </w:r>
            <w:r w:rsidRPr="00072C05">
              <w:rPr>
                <w:rFonts w:cs="Times New Roman"/>
                <w:kern w:val="0"/>
                <w:szCs w:val="24"/>
              </w:rPr>
              <w:t>ching</w:t>
            </w:r>
          </w:p>
          <w:p w:rsidR="0044313C" w:rsidRPr="00276A4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and distance transform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>ation</w:t>
            </w:r>
          </w:p>
        </w:tc>
        <w:tc>
          <w:tcPr>
            <w:tcW w:w="1382" w:type="dxa"/>
          </w:tcPr>
          <w:p w:rsidR="0044313C" w:rsidRPr="00646058" w:rsidRDefault="00FC6992" w:rsidP="00FC6992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646058">
              <w:rPr>
                <w:rFonts w:cs="Times New Roman" w:hint="eastAsia"/>
                <w:kern w:val="0"/>
                <w:szCs w:val="24"/>
              </w:rPr>
              <w:t>[</w:t>
            </w:r>
            <w:fldSimple w:instr=" NOTEREF _Ref383774329 \f \h  \* MERGEFORMAT ">
              <w:r w:rsidR="00AE69A1" w:rsidRPr="00AE69A1">
                <w:rPr>
                  <w:rStyle w:val="af5"/>
                  <w:rFonts w:cs="Times New Roman"/>
                  <w:szCs w:val="24"/>
                  <w:vertAlign w:val="baseline"/>
                </w:rPr>
                <w:t>18</w:t>
              </w:r>
            </w:fldSimple>
            <w:r w:rsidRPr="00646058">
              <w:rPr>
                <w:rFonts w:cs="Times New Roman" w:hint="eastAsia"/>
              </w:rPr>
              <w:t>]</w:t>
            </w:r>
            <w:r w:rsidR="00407450">
              <w:rPr>
                <w:rFonts w:eastAsiaTheme="minorEastAsia" w:cs="Times New Roman" w:hint="eastAsia"/>
              </w:rPr>
              <w:t xml:space="preserve">, </w:t>
            </w:r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75"/>
            </w:r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  <w:r w:rsidR="00646058">
              <w:rPr>
                <w:rFonts w:eastAsiaTheme="minorEastAsia" w:hint="eastAsia"/>
              </w:rPr>
              <w:t xml:space="preserve"> </w:t>
            </w:r>
          </w:p>
        </w:tc>
        <w:tc>
          <w:tcPr>
            <w:tcW w:w="2303" w:type="dxa"/>
          </w:tcPr>
          <w:p w:rsidR="0044313C" w:rsidRPr="00072C05" w:rsidRDefault="00444783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Similarity</w:t>
            </w:r>
            <w:r w:rsidR="0044313C" w:rsidRPr="00072C05">
              <w:rPr>
                <w:rFonts w:cs="Times New Roman"/>
                <w:kern w:val="0"/>
                <w:szCs w:val="24"/>
              </w:rPr>
              <w:t xml:space="preserve"> measure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>ment</w:t>
            </w:r>
            <w:r w:rsidR="0044313C" w:rsidRPr="00072C05">
              <w:rPr>
                <w:rFonts w:cs="Times New Roman"/>
                <w:kern w:val="0"/>
                <w:szCs w:val="24"/>
              </w:rPr>
              <w:t xml:space="preserve"> is</w:t>
            </w:r>
            <w:r w:rsidR="001B4F78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="0044313C" w:rsidRPr="00072C05">
              <w:rPr>
                <w:rFonts w:cs="Times New Roman"/>
                <w:kern w:val="0"/>
                <w:szCs w:val="24"/>
              </w:rPr>
              <w:t xml:space="preserve">smoother and 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 xml:space="preserve">more </w:t>
            </w:r>
            <w:r w:rsidR="0044313C" w:rsidRPr="00072C05">
              <w:rPr>
                <w:rFonts w:cs="Times New Roman"/>
                <w:kern w:val="0"/>
                <w:szCs w:val="24"/>
              </w:rPr>
              <w:t>robust to slight rotations.</w:t>
            </w:r>
          </w:p>
        </w:tc>
        <w:tc>
          <w:tcPr>
            <w:tcW w:w="2694" w:type="dxa"/>
          </w:tcPr>
          <w:p w:rsidR="00407450" w:rsidRDefault="00276A40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>U</w:t>
            </w:r>
            <w:r w:rsidR="0044313C" w:rsidRPr="00072C05">
              <w:rPr>
                <w:rFonts w:cs="Times New Roman"/>
                <w:kern w:val="0"/>
                <w:szCs w:val="24"/>
              </w:rPr>
              <w:t xml:space="preserve">nsuitable for real-time systems; </w:t>
            </w:r>
            <w:r w:rsidR="00407450">
              <w:rPr>
                <w:rFonts w:cs="Times New Roman"/>
                <w:kern w:val="0"/>
                <w:szCs w:val="24"/>
              </w:rPr>
              <w:t>requires many cross-correlation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  <w:p w:rsidR="0044313C" w:rsidRPr="00407450" w:rsidRDefault="00407450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>C</w:t>
            </w:r>
            <w:r w:rsidR="0044313C" w:rsidRPr="00072C05">
              <w:rPr>
                <w:rFonts w:cs="Times New Roman"/>
                <w:kern w:val="0"/>
                <w:szCs w:val="24"/>
              </w:rPr>
              <w:t>omputations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="0044313C" w:rsidRPr="00072C05">
              <w:rPr>
                <w:rFonts w:cs="Times New Roman"/>
                <w:kern w:val="0"/>
                <w:szCs w:val="24"/>
              </w:rPr>
              <w:t>between the template and the ROIs for sign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="0044313C" w:rsidRPr="00072C05">
              <w:rPr>
                <w:rFonts w:cs="Times New Roman"/>
                <w:kern w:val="0"/>
                <w:szCs w:val="24"/>
              </w:rPr>
              <w:t>detection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</w:tr>
      <w:tr w:rsidR="0044313C" w:rsidRPr="00072C05" w:rsidTr="004C2006">
        <w:tc>
          <w:tcPr>
            <w:tcW w:w="1985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Edge Features</w:t>
            </w:r>
          </w:p>
        </w:tc>
        <w:tc>
          <w:tcPr>
            <w:tcW w:w="1382" w:type="dxa"/>
          </w:tcPr>
          <w:p w:rsidR="0044313C" w:rsidRPr="00646058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r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76"/>
            </w:r>
            <w:r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303" w:type="dxa"/>
          </w:tcPr>
          <w:p w:rsidR="0044313C" w:rsidRPr="00407450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proofErr w:type="spellStart"/>
            <w:r w:rsidRPr="00072C05">
              <w:rPr>
                <w:rFonts w:cs="Times New Roman"/>
                <w:kern w:val="0"/>
                <w:szCs w:val="24"/>
              </w:rPr>
              <w:t>Laplacian</w:t>
            </w:r>
            <w:proofErr w:type="spellEnd"/>
            <w:r w:rsidRPr="00072C05">
              <w:rPr>
                <w:rFonts w:cs="Times New Roman"/>
                <w:kern w:val="0"/>
                <w:szCs w:val="24"/>
              </w:rPr>
              <w:t xml:space="preserve"> filter to extract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>s</w:t>
            </w:r>
            <w:r w:rsidRPr="00072C05">
              <w:rPr>
                <w:rFonts w:cs="Times New Roman"/>
                <w:kern w:val="0"/>
                <w:szCs w:val="24"/>
              </w:rPr>
              <w:t xml:space="preserve"> outlines and edges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694" w:type="dxa"/>
          </w:tcPr>
          <w:p w:rsidR="0044313C" w:rsidRPr="00072C05" w:rsidRDefault="001B4F78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Produce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>s</w:t>
            </w:r>
            <w:r w:rsidR="0044313C" w:rsidRPr="00072C05">
              <w:rPr>
                <w:rFonts w:cs="Times New Roman"/>
                <w:kern w:val="0"/>
                <w:szCs w:val="24"/>
              </w:rPr>
              <w:t xml:space="preserve"> several ROIs,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="0044313C" w:rsidRPr="00072C05">
              <w:rPr>
                <w:rFonts w:cs="Times New Roman"/>
                <w:kern w:val="0"/>
                <w:szCs w:val="24"/>
              </w:rPr>
              <w:t>which burden the subsequent stages.</w:t>
            </w:r>
          </w:p>
        </w:tc>
      </w:tr>
      <w:tr w:rsidR="0044313C" w:rsidRPr="00276A40" w:rsidTr="004C2006">
        <w:trPr>
          <w:trHeight w:val="2882"/>
        </w:trPr>
        <w:tc>
          <w:tcPr>
            <w:tcW w:w="1985" w:type="dxa"/>
          </w:tcPr>
          <w:p w:rsidR="0044313C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lastRenderedPageBreak/>
              <w:t>Hough Transform</w:t>
            </w:r>
          </w:p>
          <w:p w:rsidR="00407450" w:rsidRPr="00407450" w:rsidRDefault="00407450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>(HT)</w:t>
            </w:r>
          </w:p>
        </w:tc>
        <w:tc>
          <w:tcPr>
            <w:tcW w:w="1382" w:type="dxa"/>
          </w:tcPr>
          <w:p w:rsidR="00444783" w:rsidRPr="00646058" w:rsidRDefault="0016267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646058">
              <w:rPr>
                <w:rFonts w:eastAsiaTheme="minorEastAsia" w:cs="Times New Roman" w:hint="eastAsia"/>
              </w:rPr>
              <w:t>[</w:t>
            </w:r>
            <w:fldSimple w:instr=" NOTEREF _Ref385874372 \f \h  \* MERGEFORMAT ">
              <w:r w:rsidR="00AE69A1" w:rsidRPr="00AE69A1">
                <w:rPr>
                  <w:rStyle w:val="af5"/>
                  <w:vertAlign w:val="baseline"/>
                </w:rPr>
                <w:t>43</w:t>
              </w:r>
            </w:fldSimple>
            <w:r w:rsidRPr="00646058">
              <w:rPr>
                <w:rFonts w:eastAsiaTheme="minorEastAsia" w:cs="Times New Roman" w:hint="eastAsia"/>
              </w:rPr>
              <w:t>]</w:t>
            </w:r>
            <w:r w:rsidR="00407450">
              <w:rPr>
                <w:rFonts w:eastAsiaTheme="minorEastAsia" w:cs="Times New Roman" w:hint="eastAsia"/>
              </w:rPr>
              <w:t xml:space="preserve">, </w:t>
            </w:r>
            <w:r w:rsidR="00212C81" w:rsidRPr="00646058">
              <w:rPr>
                <w:rFonts w:cs="Times New Roman" w:hint="eastAsia"/>
                <w:kern w:val="0"/>
                <w:szCs w:val="24"/>
              </w:rPr>
              <w:t>[</w:t>
            </w:r>
            <w:fldSimple w:instr=" NOTEREF _Ref383788353 \f \h  \* MERGEFORMAT ">
              <w:r w:rsidR="00AE69A1" w:rsidRPr="00AE69A1">
                <w:rPr>
                  <w:rStyle w:val="af5"/>
                  <w:rFonts w:cs="Times New Roman"/>
                  <w:szCs w:val="24"/>
                  <w:vertAlign w:val="baseline"/>
                </w:rPr>
                <w:t>56</w:t>
              </w:r>
            </w:fldSimple>
            <w:r w:rsidR="00212C81" w:rsidRPr="00646058">
              <w:rPr>
                <w:rFonts w:cs="Times New Roman" w:hint="eastAsia"/>
              </w:rPr>
              <w:t>]</w:t>
            </w:r>
            <w:r w:rsidR="00646058">
              <w:rPr>
                <w:rFonts w:eastAsiaTheme="minorEastAsia" w:cs="Times New Roman" w:hint="eastAsia"/>
              </w:rPr>
              <w:t xml:space="preserve"> </w:t>
            </w:r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77"/>
            </w:r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 xml:space="preserve">, </w:t>
            </w:r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bookmarkStart w:id="42" w:name="_Ref383789285"/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78"/>
            </w:r>
            <w:bookmarkEnd w:id="42"/>
            <w:r w:rsidR="00846AE5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303" w:type="dxa"/>
          </w:tcPr>
          <w:p w:rsidR="00444783" w:rsidRPr="00072C05" w:rsidRDefault="001901CA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>[</w:t>
            </w:r>
            <w:r w:rsidR="001919F5">
              <w:rPr>
                <w:rFonts w:eastAsiaTheme="minorEastAsia" w:cs="Times New Roman" w:hint="eastAsia"/>
                <w:kern w:val="0"/>
                <w:szCs w:val="24"/>
              </w:rPr>
              <w:t>42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>]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 xml:space="preserve">: </w:t>
            </w:r>
            <w:r w:rsidR="0044313C" w:rsidRPr="00072C05">
              <w:rPr>
                <w:rFonts w:cs="Times New Roman"/>
                <w:kern w:val="0"/>
                <w:szCs w:val="24"/>
              </w:rPr>
              <w:t>combine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 xml:space="preserve"> HT </w:t>
            </w:r>
            <w:r w:rsidR="0044313C" w:rsidRPr="00072C05">
              <w:rPr>
                <w:rFonts w:cs="Times New Roman"/>
                <w:kern w:val="0"/>
                <w:szCs w:val="24"/>
              </w:rPr>
              <w:t>with an iterative process of median filtering and dilation to refine the sign candidate set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  <w:r w:rsidR="0044313C" w:rsidRPr="00072C05">
              <w:rPr>
                <w:rFonts w:cs="Times New Roman"/>
                <w:kern w:val="0"/>
                <w:szCs w:val="24"/>
              </w:rPr>
              <w:t xml:space="preserve"> </w:t>
            </w:r>
          </w:p>
          <w:p w:rsidR="0044313C" w:rsidRPr="00407450" w:rsidRDefault="001901CA" w:rsidP="001919F5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>[</w:t>
            </w:r>
            <w:r w:rsidR="001919F5">
              <w:rPr>
                <w:rFonts w:eastAsiaTheme="minorEastAsia" w:cs="Times New Roman" w:hint="eastAsia"/>
                <w:kern w:val="0"/>
                <w:szCs w:val="24"/>
              </w:rPr>
              <w:t>76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>]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 xml:space="preserve">: </w:t>
            </w:r>
            <w:r w:rsidR="0044313C" w:rsidRPr="00072C05">
              <w:rPr>
                <w:rFonts w:cs="Times New Roman"/>
                <w:kern w:val="0"/>
                <w:szCs w:val="24"/>
              </w:rPr>
              <w:t>robust to illumination changes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694" w:type="dxa"/>
          </w:tcPr>
          <w:p w:rsidR="0044313C" w:rsidRPr="007F08D8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[</w:t>
            </w:r>
            <w:r w:rsidR="001919F5">
              <w:rPr>
                <w:rFonts w:eastAsiaTheme="minorEastAsia" w:cs="Times New Roman" w:hint="eastAsia"/>
                <w:kern w:val="0"/>
                <w:szCs w:val="24"/>
              </w:rPr>
              <w:t>42</w:t>
            </w:r>
            <w:r w:rsidR="00407450">
              <w:rPr>
                <w:rFonts w:cs="Times New Roman"/>
                <w:kern w:val="0"/>
                <w:szCs w:val="24"/>
              </w:rPr>
              <w:t>]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 xml:space="preserve">: </w:t>
            </w:r>
            <w:r w:rsidRPr="00072C05">
              <w:rPr>
                <w:rFonts w:cs="Times New Roman"/>
                <w:kern w:val="0"/>
                <w:szCs w:val="24"/>
              </w:rPr>
              <w:t>rem</w:t>
            </w:r>
            <w:r w:rsidR="001B1B4C">
              <w:rPr>
                <w:rFonts w:cs="Times New Roman"/>
                <w:kern w:val="0"/>
                <w:szCs w:val="24"/>
              </w:rPr>
              <w:t>ains</w:t>
            </w:r>
            <w:r w:rsidR="001B1B4C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 xml:space="preserve">computationally </w:t>
            </w:r>
            <w:r w:rsidR="00444783" w:rsidRPr="00072C05">
              <w:rPr>
                <w:rFonts w:cs="Times New Roman"/>
                <w:kern w:val="0"/>
                <w:szCs w:val="24"/>
              </w:rPr>
              <w:t>expensive, especially</w:t>
            </w:r>
            <w:r w:rsidR="007F08D8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for large images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[</w:t>
            </w:r>
            <w:r w:rsidR="001919F5">
              <w:rPr>
                <w:rFonts w:eastAsiaTheme="minorEastAsia" w:cs="Times New Roman" w:hint="eastAsia"/>
                <w:kern w:val="0"/>
                <w:szCs w:val="24"/>
              </w:rPr>
              <w:t>76</w:t>
            </w:r>
            <w:r w:rsidR="00276A40">
              <w:rPr>
                <w:rFonts w:cs="Times New Roman"/>
                <w:kern w:val="0"/>
                <w:szCs w:val="24"/>
              </w:rPr>
              <w:t>]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>: m</w:t>
            </w:r>
            <w:r w:rsidR="00444783" w:rsidRPr="00072C05">
              <w:rPr>
                <w:rFonts w:cs="Times New Roman"/>
                <w:kern w:val="0"/>
                <w:szCs w:val="24"/>
              </w:rPr>
              <w:t>ay</w:t>
            </w:r>
            <w:r w:rsidRPr="00072C05">
              <w:rPr>
                <w:rFonts w:cs="Times New Roman"/>
                <w:kern w:val="0"/>
                <w:szCs w:val="24"/>
              </w:rPr>
              <w:t xml:space="preserve"> fail when many edges are present in images.</w:t>
            </w:r>
            <w:r w:rsidRPr="00072C05">
              <w:rPr>
                <w:rFonts w:eastAsia="宋体" w:cs="Times New Roman"/>
                <w:kern w:val="24"/>
                <w:szCs w:val="24"/>
              </w:rPr>
              <w:t xml:space="preserve"> </w:t>
            </w:r>
          </w:p>
          <w:p w:rsidR="0044313C" w:rsidRPr="00072C05" w:rsidRDefault="0044313C" w:rsidP="001919F5">
            <w:pPr>
              <w:autoSpaceDE w:val="0"/>
              <w:autoSpaceDN w:val="0"/>
              <w:adjustRightInd w:val="0"/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[</w:t>
            </w:r>
            <w:r w:rsidR="001919F5">
              <w:rPr>
                <w:rFonts w:eastAsiaTheme="minorEastAsia" w:cs="Times New Roman" w:hint="eastAsia"/>
                <w:szCs w:val="24"/>
              </w:rPr>
              <w:t>77</w:t>
            </w:r>
            <w:r w:rsidR="00407450">
              <w:rPr>
                <w:rFonts w:cs="Times New Roman"/>
                <w:szCs w:val="24"/>
              </w:rPr>
              <w:t>]</w:t>
            </w:r>
            <w:r w:rsidR="00407450">
              <w:rPr>
                <w:rFonts w:eastAsiaTheme="minorEastAsia" w:cs="Times New Roman" w:hint="eastAsia"/>
                <w:szCs w:val="24"/>
              </w:rPr>
              <w:t xml:space="preserve">: </w:t>
            </w:r>
            <w:r w:rsidR="00276A40">
              <w:rPr>
                <w:rFonts w:eastAsiaTheme="minorEastAsia" w:cs="Times New Roman" w:hint="eastAsia"/>
                <w:szCs w:val="24"/>
              </w:rPr>
              <w:t>t</w:t>
            </w:r>
            <w:r w:rsidR="00444783" w:rsidRPr="00072C05">
              <w:rPr>
                <w:rFonts w:cs="Times New Roman"/>
                <w:szCs w:val="24"/>
              </w:rPr>
              <w:t>oo</w:t>
            </w:r>
            <w:r w:rsidRPr="00072C05">
              <w:rPr>
                <w:rFonts w:cs="Times New Roman"/>
                <w:szCs w:val="24"/>
              </w:rPr>
              <w:t xml:space="preserve"> many </w:t>
            </w:r>
            <w:proofErr w:type="gramStart"/>
            <w:r w:rsidR="00276A40">
              <w:rPr>
                <w:rFonts w:cs="Times New Roman"/>
                <w:szCs w:val="24"/>
              </w:rPr>
              <w:t>interferon</w:t>
            </w:r>
            <w:r w:rsidRPr="00072C05">
              <w:rPr>
                <w:rFonts w:cs="Times New Roman"/>
                <w:szCs w:val="24"/>
              </w:rPr>
              <w:t xml:space="preserve"> </w:t>
            </w:r>
            <w:r w:rsidR="00276A40">
              <w:rPr>
                <w:rFonts w:eastAsiaTheme="minorEastAsia" w:cs="Times New Roman" w:hint="eastAsia"/>
                <w:szCs w:val="24"/>
              </w:rPr>
              <w:t xml:space="preserve"> </w:t>
            </w:r>
            <w:r w:rsidRPr="00072C05">
              <w:rPr>
                <w:rFonts w:cs="Times New Roman"/>
                <w:szCs w:val="24"/>
              </w:rPr>
              <w:t>on</w:t>
            </w:r>
            <w:proofErr w:type="gramEnd"/>
            <w:r w:rsidRPr="00072C05">
              <w:rPr>
                <w:rFonts w:cs="Times New Roman"/>
                <w:szCs w:val="24"/>
              </w:rPr>
              <w:t xml:space="preserve"> the road. </w:t>
            </w:r>
          </w:p>
        </w:tc>
      </w:tr>
      <w:tr w:rsidR="001B1B4C" w:rsidRPr="00072C05" w:rsidTr="004C2006">
        <w:trPr>
          <w:trHeight w:val="2512"/>
        </w:trPr>
        <w:tc>
          <w:tcPr>
            <w:tcW w:w="1985" w:type="dxa"/>
          </w:tcPr>
          <w:p w:rsidR="001B1B4C" w:rsidRPr="00072C05" w:rsidRDefault="001B1B4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Gradient feature</w:t>
            </w:r>
          </w:p>
        </w:tc>
        <w:tc>
          <w:tcPr>
            <w:tcW w:w="1382" w:type="dxa"/>
          </w:tcPr>
          <w:p w:rsidR="001B1B4C" w:rsidRPr="00072C05" w:rsidRDefault="00305A64" w:rsidP="00305A64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>[</w:t>
            </w:r>
            <w:r w:rsidR="008401BD">
              <w:rPr>
                <w:rStyle w:val="af5"/>
                <w:rFonts w:cs="Times New Roman"/>
                <w:kern w:val="0"/>
                <w:szCs w:val="24"/>
                <w:vertAlign w:val="baseline"/>
              </w:rPr>
              <w:fldChar w:fldCharType="begin"/>
            </w:r>
            <w:r>
              <w:rPr>
                <w:rFonts w:eastAsiaTheme="minorEastAsia" w:cs="Times New Roman"/>
                <w:kern w:val="0"/>
                <w:szCs w:val="24"/>
              </w:rPr>
              <w:instrText xml:space="preserve"> </w:instrText>
            </w:r>
            <w:r>
              <w:rPr>
                <w:rFonts w:eastAsiaTheme="minorEastAsia" w:cs="Times New Roman" w:hint="eastAsia"/>
                <w:kern w:val="0"/>
                <w:szCs w:val="24"/>
              </w:rPr>
              <w:instrText>NOTEREF _Ref385877470 \h</w:instrText>
            </w:r>
            <w:r>
              <w:rPr>
                <w:rFonts w:eastAsiaTheme="minorEastAsia" w:cs="Times New Roman"/>
                <w:kern w:val="0"/>
                <w:szCs w:val="24"/>
              </w:rPr>
              <w:instrText xml:space="preserve"> </w:instrText>
            </w:r>
            <w:r w:rsidR="008401BD">
              <w:rPr>
                <w:rStyle w:val="af5"/>
                <w:rFonts w:cs="Times New Roman"/>
                <w:kern w:val="0"/>
                <w:szCs w:val="24"/>
                <w:vertAlign w:val="baseline"/>
              </w:rPr>
            </w:r>
            <w:r w:rsidR="008401BD">
              <w:rPr>
                <w:rStyle w:val="af5"/>
                <w:rFonts w:cs="Times New Roman"/>
                <w:kern w:val="0"/>
                <w:szCs w:val="24"/>
                <w:vertAlign w:val="baseline"/>
              </w:rPr>
              <w:fldChar w:fldCharType="separate"/>
            </w:r>
            <w:r w:rsidR="00AE69A1">
              <w:rPr>
                <w:rFonts w:eastAsiaTheme="minorEastAsia" w:cs="Times New Roman"/>
                <w:kern w:val="0"/>
                <w:szCs w:val="24"/>
              </w:rPr>
              <w:t>74</w:t>
            </w:r>
            <w:r w:rsidR="008401BD">
              <w:rPr>
                <w:rStyle w:val="af5"/>
                <w:rFonts w:cs="Times New Roman"/>
                <w:kern w:val="0"/>
                <w:szCs w:val="24"/>
                <w:vertAlign w:val="baseline"/>
              </w:rPr>
              <w:fldChar w:fldCharType="end"/>
            </w:r>
            <w:r>
              <w:rPr>
                <w:rStyle w:val="af5"/>
                <w:rFonts w:eastAsiaTheme="minorEastAsia" w:cs="Times New Roman" w:hint="eastAsia"/>
                <w:kern w:val="0"/>
                <w:szCs w:val="24"/>
                <w:vertAlign w:val="baseline"/>
              </w:rPr>
              <w:t>]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,</w:t>
            </w:r>
            <w:r w:rsidR="00646058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bookmarkStart w:id="43" w:name="_Ref383869550"/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79"/>
            </w:r>
            <w:bookmarkEnd w:id="43"/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  <w:r w:rsidR="00646058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bookmarkStart w:id="44" w:name="_Ref383789228"/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80"/>
            </w:r>
            <w:bookmarkEnd w:id="44"/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,</w:t>
            </w:r>
            <w:r w:rsidR="00646058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81"/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  <w:r w:rsidR="00646058">
              <w:rPr>
                <w:rFonts w:eastAsiaTheme="minorEastAsia" w:hint="eastAsia"/>
              </w:rPr>
              <w:t xml:space="preserve"> </w:t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bookmarkStart w:id="45" w:name="_Ref385871422"/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82"/>
            </w:r>
            <w:bookmarkEnd w:id="45"/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 xml:space="preserve">, </w:t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[</w:t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endnoteReference w:id="83"/>
            </w:r>
            <w:r w:rsidR="001B1B4C" w:rsidRPr="00646058">
              <w:rPr>
                <w:rStyle w:val="af5"/>
                <w:rFonts w:cs="Times New Roman"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303" w:type="dxa"/>
          </w:tcPr>
          <w:p w:rsidR="001B1B4C" w:rsidRPr="00072C05" w:rsidRDefault="00276A40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 xml:space="preserve">It has </w:t>
            </w:r>
            <w:r w:rsidR="001B1B4C" w:rsidRPr="00072C05">
              <w:rPr>
                <w:rFonts w:cs="Times New Roman"/>
                <w:kern w:val="0"/>
                <w:szCs w:val="24"/>
              </w:rPr>
              <w:t>accurate</w:t>
            </w:r>
          </w:p>
          <w:p w:rsidR="001B1B4C" w:rsidRPr="00407450" w:rsidRDefault="001B1B4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invariance to scale, local contrast</w:t>
            </w:r>
          </w:p>
          <w:p w:rsidR="001B1B4C" w:rsidRPr="00072C05" w:rsidRDefault="001B1B4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normalization, coarse spatial sampling, and</w:t>
            </w:r>
          </w:p>
          <w:p w:rsidR="001B1B4C" w:rsidRPr="00407450" w:rsidRDefault="001B1B4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proofErr w:type="gramStart"/>
            <w:r w:rsidRPr="00072C05">
              <w:rPr>
                <w:rFonts w:cs="Times New Roman"/>
                <w:kern w:val="0"/>
                <w:szCs w:val="24"/>
              </w:rPr>
              <w:t>fine</w:t>
            </w:r>
            <w:proofErr w:type="gramEnd"/>
            <w:r w:rsidRPr="00072C05">
              <w:rPr>
                <w:rFonts w:cs="Times New Roman"/>
                <w:kern w:val="0"/>
                <w:szCs w:val="24"/>
              </w:rPr>
              <w:t xml:space="preserve"> weighted gradient orientations</w:t>
            </w:r>
            <w:r w:rsidR="0040745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694" w:type="dxa"/>
          </w:tcPr>
          <w:p w:rsidR="001B1B4C" w:rsidRPr="001B1B4C" w:rsidRDefault="001B1B4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Computationally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 xml:space="preserve"> a</w:t>
            </w:r>
            <w:r w:rsidRPr="00072C05">
              <w:rPr>
                <w:rFonts w:cs="Times New Roman"/>
                <w:kern w:val="0"/>
                <w:szCs w:val="24"/>
              </w:rPr>
              <w:t xml:space="preserve"> 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 xml:space="preserve">bit </w:t>
            </w:r>
            <w:r w:rsidRPr="00072C05">
              <w:rPr>
                <w:rFonts w:cs="Times New Roman"/>
                <w:kern w:val="0"/>
                <w:szCs w:val="24"/>
              </w:rPr>
              <w:t>expensive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  <w:p w:rsidR="001B1B4C" w:rsidRPr="00276A40" w:rsidRDefault="001B1B4C" w:rsidP="00E97743">
            <w:pPr>
              <w:keepNext/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Need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>s</w:t>
            </w:r>
            <w:r w:rsidRPr="00072C05">
              <w:rPr>
                <w:rFonts w:cs="Times New Roman"/>
                <w:kern w:val="0"/>
                <w:szCs w:val="24"/>
              </w:rPr>
              <w:t xml:space="preserve"> a scale of samples to get features</w:t>
            </w:r>
            <w:r w:rsidR="00276A40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</w:tr>
    </w:tbl>
    <w:p w:rsidR="00193A83" w:rsidRPr="00E97743" w:rsidRDefault="00E97743" w:rsidP="00E97743">
      <w:pPr>
        <w:pStyle w:val="af"/>
        <w:jc w:val="center"/>
      </w:pPr>
      <w:bookmarkStart w:id="46" w:name="_Toc388541304"/>
      <w:proofErr w:type="gramStart"/>
      <w:r>
        <w:t>Table 2.2.2.</w:t>
      </w:r>
      <w:proofErr w:type="gramEnd"/>
      <w:r w:rsidR="008401BD">
        <w:fldChar w:fldCharType="begin"/>
      </w:r>
      <w:r w:rsidR="004E22F2">
        <w:instrText xml:space="preserve"> SEQ Table_2.2.2. \* ARABIC </w:instrText>
      </w:r>
      <w:r w:rsidR="008401BD">
        <w:fldChar w:fldCharType="separate"/>
      </w:r>
      <w:r w:rsidR="00AE69A1">
        <w:rPr>
          <w:noProof/>
        </w:rPr>
        <w:t>1</w:t>
      </w:r>
      <w:r w:rsidR="008401BD">
        <w:fldChar w:fldCharType="end"/>
      </w:r>
      <w:r>
        <w:rPr>
          <w:rFonts w:eastAsiaTheme="minorEastAsia" w:hint="eastAsia"/>
        </w:rPr>
        <w:t xml:space="preserve"> </w:t>
      </w:r>
      <w:r w:rsidR="00193A83" w:rsidRPr="00072C05">
        <w:rPr>
          <w:rFonts w:cs="Times New Roman"/>
        </w:rPr>
        <w:t>The overview of some existing shape segmentation techniques</w:t>
      </w:r>
      <w:bookmarkEnd w:id="46"/>
    </w:p>
    <w:p w:rsidR="00CA76E4" w:rsidRDefault="00CA76E4" w:rsidP="00CA76E4">
      <w:pPr>
        <w:rPr>
          <w:rFonts w:eastAsiaTheme="minorEastAsia"/>
        </w:rPr>
      </w:pPr>
    </w:p>
    <w:p w:rsidR="00AC2DDF" w:rsidRPr="007558EC" w:rsidRDefault="00AC2DDF" w:rsidP="008F354F">
      <w:pPr>
        <w:rPr>
          <w:rFonts w:eastAsiaTheme="minorEastAsia"/>
          <w:b/>
          <w:i/>
          <w:sz w:val="28"/>
          <w:szCs w:val="28"/>
        </w:rPr>
      </w:pPr>
      <w:r w:rsidRPr="007558EC">
        <w:rPr>
          <w:rFonts w:eastAsiaTheme="minorEastAsia" w:hint="eastAsia"/>
          <w:b/>
          <w:i/>
          <w:sz w:val="28"/>
          <w:szCs w:val="28"/>
        </w:rPr>
        <w:t>Other methods</w:t>
      </w:r>
    </w:p>
    <w:p w:rsidR="008976A0" w:rsidRDefault="00274984" w:rsidP="00274984">
      <w:pPr>
        <w:autoSpaceDE w:val="0"/>
        <w:autoSpaceDN w:val="0"/>
        <w:adjustRightInd w:val="0"/>
        <w:rPr>
          <w:rFonts w:eastAsiaTheme="minorEastAsia"/>
        </w:rPr>
      </w:pPr>
      <w:r>
        <w:rPr>
          <w:rStyle w:val="hps"/>
          <w:rFonts w:eastAsiaTheme="minorEastAsia" w:hint="eastAsia"/>
        </w:rPr>
        <w:t>T</w:t>
      </w:r>
      <w:r>
        <w:rPr>
          <w:rStyle w:val="hps"/>
        </w:rPr>
        <w:t>raffic signs</w:t>
      </w:r>
      <w:r>
        <w:t xml:space="preserve"> </w:t>
      </w:r>
      <w:r>
        <w:rPr>
          <w:rStyle w:val="hps"/>
        </w:rPr>
        <w:t>can be</w:t>
      </w:r>
      <w:r>
        <w:t xml:space="preserve"> </w:t>
      </w:r>
      <w:r>
        <w:rPr>
          <w:rStyle w:val="hps"/>
        </w:rPr>
        <w:t>divided into external</w:t>
      </w:r>
      <w:r>
        <w:t xml:space="preserve"> </w:t>
      </w:r>
      <w:r>
        <w:rPr>
          <w:rStyle w:val="hps"/>
        </w:rPr>
        <w:t>and internal</w:t>
      </w:r>
      <w:r>
        <w:t xml:space="preserve"> </w:t>
      </w:r>
      <w:r>
        <w:rPr>
          <w:rStyle w:val="hps"/>
        </w:rPr>
        <w:t>contour</w:t>
      </w:r>
      <w:r>
        <w:t xml:space="preserve"> </w:t>
      </w:r>
      <w:r>
        <w:rPr>
          <w:rStyle w:val="hps"/>
        </w:rPr>
        <w:t>graphics</w:t>
      </w:r>
      <w:r>
        <w:rPr>
          <w:rFonts w:eastAsiaTheme="minorEastAsia" w:hint="eastAsia"/>
        </w:rPr>
        <w:t xml:space="preserve">. </w:t>
      </w:r>
      <w:r>
        <w:t>Jiang</w:t>
      </w:r>
      <w:r>
        <w:rPr>
          <w:rFonts w:eastAsiaTheme="minorEastAsia" w:hint="eastAsia"/>
        </w:rPr>
        <w:t xml:space="preserve"> </w:t>
      </w:r>
      <w:r>
        <w:rPr>
          <w:rStyle w:val="hps"/>
          <w:rFonts w:eastAsiaTheme="minorEastAsia"/>
        </w:rPr>
        <w:t>et</w:t>
      </w:r>
      <w:r>
        <w:rPr>
          <w:rStyle w:val="hps"/>
          <w:rFonts w:eastAsiaTheme="minorEastAsia" w:hint="eastAsia"/>
        </w:rPr>
        <w:t xml:space="preserve"> al., </w:t>
      </w:r>
      <w:proofErr w:type="gramStart"/>
      <w:r>
        <w:rPr>
          <w:rStyle w:val="hps"/>
          <w:rFonts w:eastAsiaTheme="minorEastAsia"/>
        </w:rPr>
        <w:t>in</w:t>
      </w:r>
      <w:r>
        <w:rPr>
          <w:rStyle w:val="hps"/>
          <w:rFonts w:eastAsiaTheme="minorEastAsia" w:hint="eastAsia"/>
        </w:rPr>
        <w:t xml:space="preserve"> </w:t>
      </w:r>
      <w:proofErr w:type="gramEnd"/>
      <w:r w:rsidRPr="00646058">
        <w:rPr>
          <w:rStyle w:val="af5"/>
          <w:vertAlign w:val="baseline"/>
        </w:rPr>
        <w:t>[</w:t>
      </w:r>
      <w:r w:rsidRPr="00646058">
        <w:rPr>
          <w:rStyle w:val="af5"/>
          <w:vertAlign w:val="baseline"/>
        </w:rPr>
        <w:endnoteReference w:id="84"/>
      </w:r>
      <w:r w:rsidRPr="00646058">
        <w:rPr>
          <w:rStyle w:val="af5"/>
          <w:vertAlign w:val="baseline"/>
        </w:rPr>
        <w:t>]</w:t>
      </w:r>
      <w:r>
        <w:rPr>
          <w:rFonts w:eastAsiaTheme="minorEastAsia" w:hint="eastAsia"/>
        </w:rPr>
        <w:t xml:space="preserve">, </w:t>
      </w:r>
      <w:r>
        <w:rPr>
          <w:rStyle w:val="hps"/>
        </w:rPr>
        <w:t>us</w:t>
      </w:r>
      <w:r>
        <w:rPr>
          <w:rStyle w:val="hps"/>
          <w:rFonts w:eastAsiaTheme="minorEastAsia" w:hint="eastAsia"/>
        </w:rPr>
        <w:t>e</w:t>
      </w:r>
      <w:r>
        <w:rPr>
          <w:rStyle w:val="hps"/>
        </w:rPr>
        <w:t xml:space="preserve"> </w:t>
      </w:r>
      <w:r>
        <w:rPr>
          <w:rStyle w:val="hps"/>
          <w:rFonts w:eastAsiaTheme="minorEastAsia" w:hint="eastAsia"/>
        </w:rPr>
        <w:t xml:space="preserve">the </w:t>
      </w:r>
      <w:r>
        <w:rPr>
          <w:rStyle w:val="hps"/>
        </w:rPr>
        <w:t>mathematical</w:t>
      </w:r>
      <w:r>
        <w:t xml:space="preserve"> </w:t>
      </w:r>
      <w:r>
        <w:rPr>
          <w:rStyle w:val="hps"/>
        </w:rPr>
        <w:t>morphology</w:t>
      </w:r>
      <w:r>
        <w:t xml:space="preserve"> </w:t>
      </w:r>
      <w:r>
        <w:rPr>
          <w:rStyle w:val="hps"/>
        </w:rPr>
        <w:t>method to extract</w:t>
      </w:r>
      <w:r>
        <w:t xml:space="preserve"> </w:t>
      </w:r>
      <w:r>
        <w:rPr>
          <w:rStyle w:val="hps"/>
        </w:rPr>
        <w:t>bones</w:t>
      </w:r>
      <w:r>
        <w:t xml:space="preserve"> </w:t>
      </w:r>
      <w:r>
        <w:rPr>
          <w:rStyle w:val="hps"/>
        </w:rPr>
        <w:t>in order to further</w:t>
      </w:r>
      <w:r>
        <w:t xml:space="preserve"> </w:t>
      </w:r>
      <w:r>
        <w:rPr>
          <w:rStyle w:val="hps"/>
        </w:rPr>
        <w:t xml:space="preserve">improve the </w:t>
      </w:r>
      <w:r>
        <w:rPr>
          <w:rStyle w:val="hps"/>
          <w:rFonts w:eastAsiaTheme="minorEastAsia" w:hint="eastAsia"/>
        </w:rPr>
        <w:t xml:space="preserve">template </w:t>
      </w:r>
      <w:r>
        <w:rPr>
          <w:rStyle w:val="hps"/>
        </w:rPr>
        <w:t>matching</w:t>
      </w:r>
      <w:r>
        <w:t xml:space="preserve"> </w:t>
      </w:r>
      <w:r>
        <w:rPr>
          <w:rStyle w:val="hps"/>
        </w:rPr>
        <w:t>results.</w:t>
      </w:r>
      <w:r>
        <w:rPr>
          <w:rStyle w:val="hps"/>
          <w:rFonts w:eastAsiaTheme="minorEastAsia" w:hint="eastAsia"/>
        </w:rPr>
        <w:t xml:space="preserve"> </w:t>
      </w:r>
      <w:proofErr w:type="spellStart"/>
      <w:r w:rsidR="0086403C">
        <w:t>Jesmin</w:t>
      </w:r>
      <w:proofErr w:type="spellEnd"/>
      <w:r w:rsidR="0086403C">
        <w:t xml:space="preserve"> Khan et al</w:t>
      </w:r>
      <w:r w:rsidR="00E80481">
        <w:rPr>
          <w:rFonts w:eastAsiaTheme="minorEastAsia" w:hint="eastAsia"/>
        </w:rPr>
        <w:t>.</w:t>
      </w:r>
      <w:r w:rsidR="009F4BF5">
        <w:rPr>
          <w:rFonts w:eastAsiaTheme="minorEastAsia" w:hint="eastAsia"/>
        </w:rPr>
        <w:t xml:space="preserve"> </w:t>
      </w:r>
      <w:r w:rsidR="009F4BF5" w:rsidRPr="00646058">
        <w:rPr>
          <w:rStyle w:val="af5"/>
          <w:rFonts w:eastAsiaTheme="minorEastAsia"/>
          <w:vertAlign w:val="baseline"/>
        </w:rPr>
        <w:t>[</w:t>
      </w:r>
      <w:bookmarkStart w:id="47" w:name="_Ref385871767"/>
      <w:r w:rsidR="009F4BF5" w:rsidRPr="00646058">
        <w:rPr>
          <w:rStyle w:val="af5"/>
          <w:rFonts w:eastAsiaTheme="minorEastAsia"/>
          <w:vertAlign w:val="baseline"/>
        </w:rPr>
        <w:endnoteReference w:id="85"/>
      </w:r>
      <w:bookmarkEnd w:id="47"/>
      <w:r w:rsidR="009F4BF5" w:rsidRPr="00646058">
        <w:rPr>
          <w:rStyle w:val="af5"/>
          <w:rFonts w:eastAsiaTheme="minorEastAsia"/>
          <w:vertAlign w:val="baseline"/>
        </w:rPr>
        <w:t>]</w:t>
      </w:r>
      <w:r w:rsidR="009F4BF5">
        <w:rPr>
          <w:rFonts w:eastAsiaTheme="minorEastAsia" w:hint="eastAsia"/>
        </w:rPr>
        <w:t xml:space="preserve"> </w:t>
      </w:r>
      <w:r w:rsidR="00037A5C">
        <w:rPr>
          <w:rFonts w:eastAsiaTheme="minorEastAsia" w:hint="eastAsia"/>
        </w:rPr>
        <w:t>us</w:t>
      </w:r>
      <w:r w:rsidR="00623CD6">
        <w:rPr>
          <w:rFonts w:eastAsiaTheme="minorEastAsia" w:hint="eastAsia"/>
        </w:rPr>
        <w:t>e</w:t>
      </w:r>
      <w:r w:rsidR="00037A5C">
        <w:rPr>
          <w:rFonts w:eastAsiaTheme="minorEastAsia" w:hint="eastAsia"/>
        </w:rPr>
        <w:t xml:space="preserve"> </w:t>
      </w:r>
      <w:r w:rsidR="00295F7C">
        <w:rPr>
          <w:rFonts w:eastAsiaTheme="minorEastAsia" w:hint="eastAsia"/>
        </w:rPr>
        <w:t xml:space="preserve">the </w:t>
      </w:r>
      <w:r w:rsidR="0086403C">
        <w:t>peculiar shape properties</w:t>
      </w:r>
      <w:r w:rsidR="00295F7C" w:rsidRPr="00295F7C">
        <w:rPr>
          <w:rFonts w:eastAsiaTheme="minorEastAsia" w:hint="eastAsia"/>
        </w:rPr>
        <w:t xml:space="preserve"> </w:t>
      </w:r>
      <w:r w:rsidR="00295F7C">
        <w:rPr>
          <w:rFonts w:eastAsiaTheme="minorEastAsia" w:hint="eastAsia"/>
        </w:rPr>
        <w:t>of the</w:t>
      </w:r>
      <w:r w:rsidR="00295F7C">
        <w:t xml:space="preserve"> traffic signs</w:t>
      </w:r>
      <w:r w:rsidR="00276A40">
        <w:rPr>
          <w:rFonts w:eastAsiaTheme="minorEastAsia" w:hint="eastAsia"/>
        </w:rPr>
        <w:t>,</w:t>
      </w:r>
      <w:r w:rsidR="0086403C">
        <w:t xml:space="preserve"> such as aspect </w:t>
      </w:r>
      <w:r w:rsidR="0077753B">
        <w:t>ratio,</w:t>
      </w:r>
      <w:r w:rsidR="0086403C">
        <w:t xml:space="preserve"> </w:t>
      </w:r>
      <w:r w:rsidR="007F08D8">
        <w:rPr>
          <w:rFonts w:eastAsiaTheme="minorEastAsia" w:hint="eastAsia"/>
        </w:rPr>
        <w:t xml:space="preserve">using </w:t>
      </w:r>
      <w:r w:rsidR="00276A40">
        <w:rPr>
          <w:rFonts w:eastAsiaTheme="minorEastAsia" w:hint="eastAsia"/>
        </w:rPr>
        <w:t xml:space="preserve">the </w:t>
      </w:r>
      <w:r w:rsidR="0077753B">
        <w:t>ratio</w:t>
      </w:r>
      <w:r w:rsidR="0077753B">
        <w:rPr>
          <w:rFonts w:eastAsiaTheme="minorEastAsia" w:hint="eastAsia"/>
        </w:rPr>
        <w:t xml:space="preserve"> between</w:t>
      </w:r>
      <w:r w:rsidR="0077753B" w:rsidRPr="0077753B">
        <w:t xml:space="preserve"> </w:t>
      </w:r>
      <w:r w:rsidR="00276A40">
        <w:rPr>
          <w:rFonts w:eastAsiaTheme="minorEastAsia" w:hint="eastAsia"/>
        </w:rPr>
        <w:t xml:space="preserve">the </w:t>
      </w:r>
      <w:r w:rsidR="0077753B">
        <w:rPr>
          <w:rStyle w:val="hps"/>
          <w:rFonts w:eastAsiaTheme="minorEastAsia" w:hint="eastAsia"/>
        </w:rPr>
        <w:t>p</w:t>
      </w:r>
      <w:r w:rsidR="0077753B">
        <w:rPr>
          <w:rStyle w:val="hps"/>
        </w:rPr>
        <w:t>erimeter</w:t>
      </w:r>
      <w:r w:rsidR="0077753B">
        <w:rPr>
          <w:rFonts w:eastAsiaTheme="minorEastAsia" w:hint="eastAsia"/>
        </w:rPr>
        <w:t xml:space="preserve"> square</w:t>
      </w:r>
      <w:r w:rsidR="000B61ED">
        <w:rPr>
          <w:rFonts w:eastAsiaTheme="minorEastAsia" w:hint="eastAsia"/>
        </w:rPr>
        <w:t>d</w:t>
      </w:r>
      <w:r w:rsidR="0077753B">
        <w:rPr>
          <w:rFonts w:eastAsiaTheme="minorEastAsia" w:hint="eastAsia"/>
        </w:rPr>
        <w:t xml:space="preserve"> and </w:t>
      </w:r>
      <w:r w:rsidR="00276A40">
        <w:rPr>
          <w:rFonts w:eastAsiaTheme="minorEastAsia" w:hint="eastAsia"/>
        </w:rPr>
        <w:t xml:space="preserve">the </w:t>
      </w:r>
      <w:r w:rsidR="0077753B">
        <w:rPr>
          <w:rFonts w:eastAsiaTheme="minorEastAsia" w:hint="eastAsia"/>
        </w:rPr>
        <w:t>area</w:t>
      </w:r>
      <w:r w:rsidR="00623CD6">
        <w:rPr>
          <w:rFonts w:eastAsiaTheme="minorEastAsia" w:hint="eastAsia"/>
        </w:rPr>
        <w:t xml:space="preserve"> </w:t>
      </w:r>
      <w:r w:rsidR="0086403C">
        <w:rPr>
          <w:rFonts w:cs="Times New Roman"/>
        </w:rPr>
        <w:t xml:space="preserve">to classify different </w:t>
      </w:r>
      <w:r w:rsidR="0077753B">
        <w:rPr>
          <w:rFonts w:cs="Times New Roman"/>
        </w:rPr>
        <w:t>shapes</w:t>
      </w:r>
      <w:r w:rsidR="0077753B">
        <w:rPr>
          <w:rFonts w:eastAsiaTheme="minorEastAsia" w:cs="Times New Roman" w:hint="eastAsia"/>
        </w:rPr>
        <w:t xml:space="preserve">. </w:t>
      </w:r>
      <w:r w:rsidR="0077753B">
        <w:t>For example, whe</w:t>
      </w:r>
      <w:r w:rsidR="0077753B">
        <w:rPr>
          <w:rFonts w:eastAsiaTheme="minorEastAsia" w:hint="eastAsia"/>
        </w:rPr>
        <w:t xml:space="preserve">n </w:t>
      </w:r>
      <w:r w:rsidR="00276A40">
        <w:rPr>
          <w:rFonts w:eastAsiaTheme="minorEastAsia" w:hint="eastAsia"/>
        </w:rPr>
        <w:t xml:space="preserve">the </w:t>
      </w:r>
      <w:r w:rsidR="0077753B">
        <w:t>ratio</w:t>
      </w:r>
      <w:r w:rsidR="0077753B">
        <w:rPr>
          <w:rFonts w:eastAsiaTheme="minorEastAsia" w:hint="eastAsia"/>
        </w:rPr>
        <w:t xml:space="preserve"> of</w:t>
      </w:r>
      <w:r w:rsidR="0077753B" w:rsidRPr="0077753B">
        <w:t xml:space="preserve"> </w:t>
      </w:r>
      <w:r w:rsidR="00276A40">
        <w:rPr>
          <w:rFonts w:eastAsiaTheme="minorEastAsia" w:hint="eastAsia"/>
        </w:rPr>
        <w:t xml:space="preserve">the </w:t>
      </w:r>
      <w:r w:rsidR="0077753B">
        <w:rPr>
          <w:rStyle w:val="hps"/>
          <w:rFonts w:eastAsiaTheme="minorEastAsia" w:hint="eastAsia"/>
        </w:rPr>
        <w:t>p</w:t>
      </w:r>
      <w:r w:rsidR="0077753B">
        <w:rPr>
          <w:rStyle w:val="hps"/>
        </w:rPr>
        <w:t>erimeter</w:t>
      </w:r>
      <w:r w:rsidR="0077753B">
        <w:rPr>
          <w:rFonts w:eastAsiaTheme="minorEastAsia" w:hint="eastAsia"/>
        </w:rPr>
        <w:t xml:space="preserve"> square</w:t>
      </w:r>
      <w:r w:rsidR="000B61ED">
        <w:rPr>
          <w:rFonts w:eastAsiaTheme="minorEastAsia" w:hint="eastAsia"/>
        </w:rPr>
        <w:t>d</w:t>
      </w:r>
      <w:r w:rsidR="0077753B">
        <w:rPr>
          <w:rFonts w:eastAsiaTheme="minorEastAsia" w:hint="eastAsia"/>
        </w:rPr>
        <w:t xml:space="preserve"> and area </w:t>
      </w:r>
      <w:r w:rsidR="004626B4">
        <w:rPr>
          <w:rFonts w:eastAsiaTheme="minorEastAsia" w:hint="eastAsia"/>
        </w:rPr>
        <w:t xml:space="preserve">is </w:t>
      </w:r>
      <w:r w:rsidR="0077753B">
        <w:rPr>
          <w:rFonts w:eastAsiaTheme="minorEastAsia" w:hint="eastAsia"/>
        </w:rPr>
        <w:t>9 to 11.75</w:t>
      </w:r>
      <w:r w:rsidR="00276A40">
        <w:rPr>
          <w:rFonts w:eastAsiaTheme="minorEastAsia" w:hint="eastAsia"/>
        </w:rPr>
        <w:t>,</w:t>
      </w:r>
      <w:r w:rsidR="0077753B">
        <w:rPr>
          <w:rFonts w:eastAsiaTheme="minorEastAsia" w:hint="eastAsia"/>
        </w:rPr>
        <w:t xml:space="preserve"> </w:t>
      </w:r>
      <w:r w:rsidR="007F08D8">
        <w:rPr>
          <w:rFonts w:eastAsiaTheme="minorEastAsia" w:hint="eastAsia"/>
        </w:rPr>
        <w:t xml:space="preserve">it </w:t>
      </w:r>
      <w:r w:rsidR="0086403C">
        <w:rPr>
          <w:rFonts w:cs="Times New Roman"/>
        </w:rPr>
        <w:t>correspond</w:t>
      </w:r>
      <w:r w:rsidR="00276A40">
        <w:rPr>
          <w:rFonts w:eastAsiaTheme="minorEastAsia" w:cs="Times New Roman" w:hint="eastAsia"/>
        </w:rPr>
        <w:t>s</w:t>
      </w:r>
      <w:r w:rsidR="0086403C">
        <w:rPr>
          <w:rFonts w:cs="Times New Roman"/>
        </w:rPr>
        <w:t xml:space="preserve"> </w:t>
      </w:r>
      <w:r w:rsidR="0077753B">
        <w:rPr>
          <w:rFonts w:eastAsiaTheme="minorEastAsia" w:cs="Times New Roman" w:hint="eastAsia"/>
        </w:rPr>
        <w:t>to</w:t>
      </w:r>
      <w:r w:rsidR="0086403C">
        <w:rPr>
          <w:rFonts w:cs="Times New Roman"/>
        </w:rPr>
        <w:t xml:space="preserve"> octagon traffic </w:t>
      </w:r>
      <w:r w:rsidR="0077753B">
        <w:rPr>
          <w:rFonts w:cs="Times New Roman"/>
        </w:rPr>
        <w:t>signs</w:t>
      </w:r>
      <w:r w:rsidR="007F08D8">
        <w:rPr>
          <w:rFonts w:eastAsiaTheme="minorEastAsia" w:cs="Times New Roman" w:hint="eastAsia"/>
        </w:rPr>
        <w:t>.</w:t>
      </w:r>
      <w:r w:rsidR="009F4BF5">
        <w:rPr>
          <w:rFonts w:eastAsiaTheme="minorEastAsia" w:hint="eastAsia"/>
        </w:rPr>
        <w:t xml:space="preserve"> </w:t>
      </w:r>
      <w:r w:rsidR="004626B4">
        <w:rPr>
          <w:rFonts w:eastAsiaTheme="minorEastAsia" w:hint="eastAsia"/>
        </w:rPr>
        <w:t>However, in the</w:t>
      </w:r>
      <w:r w:rsidR="0086403C">
        <w:t xml:space="preserve"> actual </w:t>
      </w:r>
      <w:r w:rsidR="007F08D8">
        <w:t>work,</w:t>
      </w:r>
      <w:r w:rsidR="0086403C">
        <w:t xml:space="preserve"> the image</w:t>
      </w:r>
      <w:r w:rsidR="004626B4">
        <w:rPr>
          <w:rFonts w:eastAsiaTheme="minorEastAsia" w:hint="eastAsia"/>
        </w:rPr>
        <w:t>s</w:t>
      </w:r>
      <w:r w:rsidR="0086403C">
        <w:t xml:space="preserve"> of traffic signs </w:t>
      </w:r>
      <w:r w:rsidR="004626B4">
        <w:rPr>
          <w:rFonts w:eastAsiaTheme="minorEastAsia" w:hint="eastAsia"/>
        </w:rPr>
        <w:t xml:space="preserve">taken by </w:t>
      </w:r>
      <w:r w:rsidR="000B61ED">
        <w:rPr>
          <w:rFonts w:eastAsiaTheme="minorEastAsia" w:hint="eastAsia"/>
        </w:rPr>
        <w:t xml:space="preserve">a </w:t>
      </w:r>
      <w:r w:rsidR="004626B4">
        <w:rPr>
          <w:rFonts w:eastAsiaTheme="minorEastAsia" w:hint="eastAsia"/>
        </w:rPr>
        <w:t xml:space="preserve">camera occur </w:t>
      </w:r>
      <w:r w:rsidR="000B61ED">
        <w:rPr>
          <w:rFonts w:eastAsiaTheme="minorEastAsia" w:hint="eastAsia"/>
        </w:rPr>
        <w:t xml:space="preserve">on </w:t>
      </w:r>
      <w:r w:rsidR="0086403C">
        <w:t xml:space="preserve">different levels </w:t>
      </w:r>
      <w:r w:rsidR="000B61ED">
        <w:rPr>
          <w:rFonts w:eastAsiaTheme="minorEastAsia" w:hint="eastAsia"/>
        </w:rPr>
        <w:t xml:space="preserve">of </w:t>
      </w:r>
      <w:r w:rsidR="0086403C">
        <w:t>projection distortion</w:t>
      </w:r>
      <w:r w:rsidR="000B61ED">
        <w:rPr>
          <w:rFonts w:eastAsiaTheme="minorEastAsia" w:hint="eastAsia"/>
        </w:rPr>
        <w:t xml:space="preserve">; </w:t>
      </w:r>
      <w:r w:rsidR="0086403C">
        <w:t xml:space="preserve">the general shape of an equilateral triangle becomes </w:t>
      </w:r>
      <w:r w:rsidR="004626B4">
        <w:rPr>
          <w:rFonts w:eastAsiaTheme="minorEastAsia" w:hint="eastAsia"/>
        </w:rPr>
        <w:t>general</w:t>
      </w:r>
      <w:r w:rsidR="000B61ED">
        <w:rPr>
          <w:rFonts w:eastAsiaTheme="minorEastAsia" w:hint="eastAsia"/>
        </w:rPr>
        <w:t>ly</w:t>
      </w:r>
      <w:r w:rsidR="004626B4">
        <w:rPr>
          <w:rFonts w:eastAsiaTheme="minorEastAsia" w:hint="eastAsia"/>
        </w:rPr>
        <w:t xml:space="preserve"> </w:t>
      </w:r>
      <w:r w:rsidR="004626B4">
        <w:t>triangular,</w:t>
      </w:r>
      <w:r w:rsidR="004626B4">
        <w:rPr>
          <w:rFonts w:eastAsiaTheme="minorEastAsia"/>
        </w:rPr>
        <w:t xml:space="preserve"> </w:t>
      </w:r>
      <w:r w:rsidR="000B61ED">
        <w:rPr>
          <w:rFonts w:eastAsiaTheme="minorEastAsia"/>
        </w:rPr>
        <w:t>and</w:t>
      </w:r>
      <w:r w:rsidR="000B61ED">
        <w:rPr>
          <w:rFonts w:eastAsiaTheme="minorEastAsia" w:hint="eastAsia"/>
        </w:rPr>
        <w:t xml:space="preserve"> a </w:t>
      </w:r>
      <w:r w:rsidR="004626B4">
        <w:rPr>
          <w:rFonts w:eastAsiaTheme="minorEastAsia"/>
        </w:rPr>
        <w:t>circle</w:t>
      </w:r>
      <w:r w:rsidR="004626B4">
        <w:rPr>
          <w:rFonts w:eastAsiaTheme="minorEastAsia" w:hint="eastAsia"/>
        </w:rPr>
        <w:t xml:space="preserve"> becomes</w:t>
      </w:r>
      <w:r w:rsidR="0086403C">
        <w:t xml:space="preserve"> </w:t>
      </w:r>
      <w:r w:rsidR="000B61ED">
        <w:rPr>
          <w:rFonts w:eastAsiaTheme="minorEastAsia" w:hint="eastAsia"/>
        </w:rPr>
        <w:t xml:space="preserve">an </w:t>
      </w:r>
      <w:r w:rsidR="004626B4">
        <w:rPr>
          <w:rFonts w:eastAsiaTheme="minorEastAsia" w:hint="eastAsia"/>
        </w:rPr>
        <w:t>ellipse</w:t>
      </w:r>
      <w:r w:rsidR="000B61ED">
        <w:rPr>
          <w:rFonts w:eastAsiaTheme="minorEastAsia" w:hint="eastAsia"/>
        </w:rPr>
        <w:t>.</w:t>
      </w:r>
      <w:r w:rsidR="0086403C">
        <w:t xml:space="preserve"> </w:t>
      </w:r>
      <w:r w:rsidR="000B61ED">
        <w:rPr>
          <w:rFonts w:eastAsiaTheme="minorEastAsia" w:hint="eastAsia"/>
        </w:rPr>
        <w:t>A</w:t>
      </w:r>
      <w:r w:rsidR="004626B4">
        <w:rPr>
          <w:rFonts w:eastAsiaTheme="minorEastAsia" w:hint="eastAsia"/>
        </w:rPr>
        <w:t>ddition</w:t>
      </w:r>
      <w:r w:rsidR="000B61ED">
        <w:rPr>
          <w:rFonts w:eastAsiaTheme="minorEastAsia" w:hint="eastAsia"/>
        </w:rPr>
        <w:t>ally,</w:t>
      </w:r>
      <w:r w:rsidR="0086403C">
        <w:t xml:space="preserve"> a traffic </w:t>
      </w:r>
      <w:r w:rsidR="00623CD6">
        <w:t>sign may be partially corrupted</w:t>
      </w:r>
      <w:r w:rsidR="000B61ED">
        <w:rPr>
          <w:rFonts w:eastAsiaTheme="minorEastAsia" w:hint="eastAsia"/>
        </w:rPr>
        <w:t>;</w:t>
      </w:r>
      <w:r w:rsidR="0086403C">
        <w:t xml:space="preserve"> </w:t>
      </w:r>
      <w:r w:rsidR="004626B4">
        <w:rPr>
          <w:rFonts w:eastAsiaTheme="minorEastAsia" w:hint="eastAsia"/>
        </w:rPr>
        <w:t xml:space="preserve">thus, </w:t>
      </w:r>
      <w:r w:rsidR="0086403C">
        <w:t>the</w:t>
      </w:r>
      <w:r w:rsidR="004626B4">
        <w:rPr>
          <w:rFonts w:eastAsiaTheme="minorEastAsia" w:hint="eastAsia"/>
        </w:rPr>
        <w:t xml:space="preserve"> ac</w:t>
      </w:r>
      <w:r w:rsidR="004626B4">
        <w:rPr>
          <w:rFonts w:eastAsiaTheme="minorEastAsia"/>
        </w:rPr>
        <w:t>curacy</w:t>
      </w:r>
      <w:r w:rsidR="004626B4">
        <w:rPr>
          <w:rFonts w:eastAsiaTheme="minorEastAsia" w:hint="eastAsia"/>
        </w:rPr>
        <w:t xml:space="preserve"> rate of</w:t>
      </w:r>
      <w:r w:rsidR="0086403C">
        <w:t xml:space="preserve"> </w:t>
      </w:r>
      <w:r w:rsidR="005B5825">
        <w:rPr>
          <w:rFonts w:eastAsiaTheme="minorEastAsia" w:hint="eastAsia"/>
        </w:rPr>
        <w:t xml:space="preserve">this </w:t>
      </w:r>
      <w:r w:rsidR="0086403C">
        <w:t>method</w:t>
      </w:r>
      <w:r w:rsidR="005B5825">
        <w:rPr>
          <w:rFonts w:eastAsiaTheme="minorEastAsia" w:hint="eastAsia"/>
        </w:rPr>
        <w:t xml:space="preserve"> </w:t>
      </w:r>
      <w:r w:rsidR="004626B4">
        <w:rPr>
          <w:rFonts w:eastAsiaTheme="minorEastAsia" w:hint="eastAsia"/>
        </w:rPr>
        <w:t>in</w:t>
      </w:r>
      <w:r w:rsidR="005B5825">
        <w:rPr>
          <w:rFonts w:eastAsiaTheme="minorEastAsia" w:hint="eastAsia"/>
        </w:rPr>
        <w:t xml:space="preserve"> </w:t>
      </w:r>
      <w:r w:rsidR="00AC2DDF" w:rsidRPr="00646058">
        <w:rPr>
          <w:rFonts w:eastAsiaTheme="minorEastAsia" w:hint="eastAsia"/>
        </w:rPr>
        <w:t>[</w:t>
      </w:r>
      <w:fldSimple w:instr=" NOTEREF _Ref385871767 \f \h  \* MERGEFORMAT ">
        <w:r w:rsidR="00AE69A1" w:rsidRPr="00AE69A1">
          <w:rPr>
            <w:rStyle w:val="af5"/>
            <w:rFonts w:eastAsiaTheme="minorEastAsia"/>
            <w:vertAlign w:val="baseline"/>
          </w:rPr>
          <w:t>85</w:t>
        </w:r>
      </w:fldSimple>
      <w:r w:rsidR="00AC2DDF" w:rsidRPr="00646058">
        <w:rPr>
          <w:rFonts w:eastAsiaTheme="minorEastAsia" w:hint="eastAsia"/>
        </w:rPr>
        <w:t>]</w:t>
      </w:r>
      <w:r w:rsidR="0086403C" w:rsidRPr="00AC2DDF">
        <w:rPr>
          <w:vertAlign w:val="superscript"/>
        </w:rPr>
        <w:t xml:space="preserve"> </w:t>
      </w:r>
      <w:r w:rsidR="0086403C">
        <w:t xml:space="preserve">might decline. Based on </w:t>
      </w:r>
      <w:r w:rsidR="00282CA7">
        <w:t>this,</w:t>
      </w:r>
      <w:r w:rsidR="0086403C">
        <w:t xml:space="preserve"> Pedro Gil Jimenez</w:t>
      </w:r>
      <w:r w:rsidR="00282CA7">
        <w:rPr>
          <w:rFonts w:eastAsiaTheme="minorEastAsia" w:hint="eastAsia"/>
        </w:rPr>
        <w:t xml:space="preserve"> et al</w:t>
      </w:r>
      <w:r w:rsidR="00E80481">
        <w:rPr>
          <w:rFonts w:eastAsiaTheme="minorEastAsia" w:hint="eastAsia"/>
        </w:rPr>
        <w:t>.</w:t>
      </w:r>
      <w:r w:rsidR="00282CA7">
        <w:rPr>
          <w:rFonts w:eastAsiaTheme="minorEastAsia" w:hint="eastAsia"/>
        </w:rPr>
        <w:t xml:space="preserve"> </w:t>
      </w:r>
      <w:r w:rsidR="000B61ED">
        <w:rPr>
          <w:rFonts w:eastAsiaTheme="minorEastAsia" w:hint="eastAsia"/>
        </w:rPr>
        <w:t xml:space="preserve">performed </w:t>
      </w:r>
      <w:r w:rsidR="0086403C">
        <w:t>some processing</w:t>
      </w:r>
      <w:r w:rsidR="00282CA7">
        <w:rPr>
          <w:rFonts w:eastAsiaTheme="minorEastAsia" w:hint="eastAsia"/>
        </w:rPr>
        <w:t xml:space="preserve"> after </w:t>
      </w:r>
      <w:r w:rsidR="000B61ED">
        <w:rPr>
          <w:rFonts w:eastAsiaTheme="minorEastAsia" w:hint="eastAsia"/>
        </w:rPr>
        <w:t xml:space="preserve">the </w:t>
      </w:r>
      <w:r w:rsidR="0086403C">
        <w:t xml:space="preserve">traffic sign image segmentation </w:t>
      </w:r>
      <w:r w:rsidR="000B61ED">
        <w:rPr>
          <w:rFonts w:eastAsiaTheme="minorEastAsia" w:hint="eastAsia"/>
        </w:rPr>
        <w:t xml:space="preserve">stage </w:t>
      </w:r>
      <w:r w:rsidR="00282CA7">
        <w:rPr>
          <w:rFonts w:eastAsiaTheme="minorEastAsia" w:hint="eastAsia"/>
        </w:rPr>
        <w:t>in order to</w:t>
      </w:r>
      <w:r w:rsidR="0086403C">
        <w:t xml:space="preserve"> </w:t>
      </w:r>
      <w:r w:rsidR="00282CA7">
        <w:t>correct the</w:t>
      </w:r>
      <w:r w:rsidR="0086403C">
        <w:t xml:space="preserve"> distortion of the </w:t>
      </w:r>
      <w:r w:rsidR="00802C8F">
        <w:t>shape</w:t>
      </w:r>
      <w:r w:rsidR="007F08D8">
        <w:rPr>
          <w:rFonts w:eastAsiaTheme="minorEastAsia" w:hint="eastAsia"/>
        </w:rPr>
        <w:t>. T</w:t>
      </w:r>
      <w:r w:rsidR="000B61ED">
        <w:rPr>
          <w:rFonts w:eastAsiaTheme="minorEastAsia" w:hint="eastAsia"/>
        </w:rPr>
        <w:t xml:space="preserve">hey thus </w:t>
      </w:r>
      <w:r w:rsidR="0086403C">
        <w:t>fill</w:t>
      </w:r>
      <w:r w:rsidR="000B61ED">
        <w:rPr>
          <w:rFonts w:eastAsiaTheme="minorEastAsia" w:hint="eastAsia"/>
        </w:rPr>
        <w:t>ed</w:t>
      </w:r>
      <w:r w:rsidR="0086403C">
        <w:t xml:space="preserve"> the damaged traffic sign </w:t>
      </w:r>
      <w:proofErr w:type="gramStart"/>
      <w:r w:rsidR="005B5825">
        <w:t>images</w:t>
      </w:r>
      <w:r w:rsidR="005B5825">
        <w:rPr>
          <w:rFonts w:eastAsiaTheme="minorEastAsia" w:hint="eastAsia"/>
        </w:rPr>
        <w:t xml:space="preserve"> </w:t>
      </w:r>
      <w:proofErr w:type="gramEnd"/>
      <w:r w:rsidR="0079329B" w:rsidRPr="00646058">
        <w:rPr>
          <w:rStyle w:val="af5"/>
          <w:vertAlign w:val="baseline"/>
        </w:rPr>
        <w:t>[</w:t>
      </w:r>
      <w:r w:rsidR="0079329B" w:rsidRPr="00646058">
        <w:rPr>
          <w:rStyle w:val="af5"/>
          <w:vertAlign w:val="baseline"/>
        </w:rPr>
        <w:endnoteReference w:id="86"/>
      </w:r>
      <w:r w:rsidR="0079329B" w:rsidRPr="00646058">
        <w:rPr>
          <w:rStyle w:val="af5"/>
          <w:vertAlign w:val="baseline"/>
        </w:rPr>
        <w:t>]</w:t>
      </w:r>
      <w:r w:rsidR="00282CA7" w:rsidRPr="00646058">
        <w:rPr>
          <w:rFonts w:eastAsiaTheme="minorEastAsia" w:hint="eastAsia"/>
        </w:rPr>
        <w:t>.</w:t>
      </w:r>
    </w:p>
    <w:p w:rsidR="008976A0" w:rsidRPr="005B5825" w:rsidRDefault="008976A0" w:rsidP="008976A0">
      <w:pPr>
        <w:widowControl/>
        <w:jc w:val="left"/>
        <w:rPr>
          <w:rFonts w:eastAsia="宋体" w:cs="Times New Roman"/>
          <w:kern w:val="0"/>
          <w:szCs w:val="24"/>
        </w:rPr>
      </w:pPr>
    </w:p>
    <w:p w:rsidR="008976A0" w:rsidRDefault="008976A0" w:rsidP="008976A0">
      <w:pPr>
        <w:pStyle w:val="3"/>
        <w:rPr>
          <w:kern w:val="0"/>
        </w:rPr>
      </w:pPr>
      <w:bookmarkStart w:id="48" w:name="_Toc388350401"/>
      <w:r>
        <w:rPr>
          <w:rFonts w:hint="eastAsia"/>
          <w:kern w:val="0"/>
        </w:rPr>
        <w:t>2.2.3 Hybrid Methods</w:t>
      </w:r>
      <w:bookmarkEnd w:id="48"/>
    </w:p>
    <w:p w:rsidR="00005A0B" w:rsidRDefault="00751582" w:rsidP="008F354F">
      <w:pPr>
        <w:widowControl/>
        <w:rPr>
          <w:rFonts w:eastAsiaTheme="minorEastAsia" w:cs="Times New Roman"/>
          <w:szCs w:val="24"/>
        </w:rPr>
      </w:pPr>
      <w:r>
        <w:rPr>
          <w:rStyle w:val="hps"/>
          <w:rFonts w:eastAsiaTheme="minorEastAsia" w:cs="Times New Roman" w:hint="eastAsia"/>
          <w:szCs w:val="24"/>
        </w:rPr>
        <w:t>Both</w:t>
      </w:r>
      <w:r w:rsidR="0096593E" w:rsidRPr="008976A0">
        <w:rPr>
          <w:rStyle w:val="hps"/>
          <w:rFonts w:cs="Times New Roman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>c</w:t>
      </w:r>
      <w:r w:rsidR="0096593E" w:rsidRPr="008976A0">
        <w:rPr>
          <w:rStyle w:val="hps"/>
          <w:rFonts w:cs="Times New Roman"/>
          <w:szCs w:val="24"/>
        </w:rPr>
        <w:t>olor-based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detection and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shape-based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detection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have different advantages and disadvantages</w:t>
      </w:r>
      <w:r w:rsidR="00E65CE5">
        <w:rPr>
          <w:rFonts w:eastAsiaTheme="minorEastAsia" w:cs="Times New Roman" w:hint="eastAsia"/>
          <w:szCs w:val="24"/>
        </w:rPr>
        <w:t xml:space="preserve">. </w:t>
      </w:r>
      <w:r w:rsidR="00E65CE5">
        <w:rPr>
          <w:rStyle w:val="hps"/>
          <w:rFonts w:eastAsiaTheme="minorEastAsia" w:cs="Times New Roman" w:hint="eastAsia"/>
          <w:szCs w:val="24"/>
        </w:rPr>
        <w:t>C</w:t>
      </w:r>
      <w:r w:rsidR="0096593E" w:rsidRPr="008976A0">
        <w:rPr>
          <w:rStyle w:val="hps"/>
          <w:rFonts w:cs="Times New Roman"/>
          <w:szCs w:val="24"/>
        </w:rPr>
        <w:t>olor-based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detection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is simple</w:t>
      </w:r>
      <w:r w:rsidR="000B61ED">
        <w:rPr>
          <w:rStyle w:val="hps"/>
          <w:rFonts w:eastAsiaTheme="minorEastAsia" w:cs="Times New Roman" w:hint="eastAsia"/>
          <w:szCs w:val="24"/>
        </w:rPr>
        <w:t xml:space="preserve"> and requires a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small amount of calculation</w:t>
      </w:r>
      <w:r w:rsidR="000B61ED">
        <w:rPr>
          <w:rFonts w:eastAsiaTheme="minorEastAsia" w:cs="Times New Roman" w:hint="eastAsia"/>
          <w:szCs w:val="24"/>
        </w:rPr>
        <w:t>.</w:t>
      </w:r>
      <w:r w:rsidR="0096593E" w:rsidRPr="008976A0">
        <w:rPr>
          <w:rFonts w:cs="Times New Roman"/>
          <w:szCs w:val="24"/>
        </w:rPr>
        <w:t xml:space="preserve"> </w:t>
      </w:r>
      <w:r w:rsidR="000B61ED">
        <w:rPr>
          <w:rStyle w:val="hps"/>
          <w:rFonts w:eastAsiaTheme="minorEastAsia" w:cs="Times New Roman" w:hint="eastAsia"/>
          <w:szCs w:val="24"/>
        </w:rPr>
        <w:t>B</w:t>
      </w:r>
      <w:r w:rsidR="0096593E" w:rsidRPr="008976A0">
        <w:rPr>
          <w:rStyle w:val="hps"/>
          <w:rFonts w:cs="Times New Roman"/>
          <w:szCs w:val="24"/>
        </w:rPr>
        <w:t>ut</w:t>
      </w:r>
      <w:r w:rsidR="000B61ED">
        <w:rPr>
          <w:rStyle w:val="hps"/>
          <w:rFonts w:eastAsiaTheme="minorEastAsia" w:cs="Times New Roman" w:hint="eastAsia"/>
          <w:szCs w:val="24"/>
        </w:rPr>
        <w:t>,</w:t>
      </w:r>
      <w:r w:rsidR="0096593E" w:rsidRPr="008976A0">
        <w:rPr>
          <w:rStyle w:val="hps"/>
          <w:rFonts w:cs="Times New Roman"/>
          <w:szCs w:val="24"/>
        </w:rPr>
        <w:t xml:space="preserve"> it has low robustness to</w:t>
      </w:r>
      <w:r w:rsidR="005B5825">
        <w:rPr>
          <w:rStyle w:val="hps"/>
          <w:rFonts w:eastAsiaTheme="minorEastAsia" w:cs="Times New Roman" w:hint="eastAsia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light,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weather changes,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image</w:t>
      </w:r>
      <w:r w:rsidR="0096593E" w:rsidRPr="008976A0">
        <w:rPr>
          <w:rFonts w:cs="Times New Roman"/>
          <w:szCs w:val="24"/>
        </w:rPr>
        <w:t xml:space="preserve"> </w:t>
      </w:r>
      <w:r w:rsidR="00A244D2">
        <w:rPr>
          <w:rStyle w:val="hps"/>
          <w:rFonts w:cs="Times New Roman"/>
          <w:szCs w:val="24"/>
        </w:rPr>
        <w:t>noise</w:t>
      </w:r>
      <w:r w:rsidR="00A244D2">
        <w:rPr>
          <w:rStyle w:val="hps"/>
          <w:rFonts w:eastAsiaTheme="minorEastAsia" w:cs="Times New Roman" w:hint="eastAsia"/>
          <w:szCs w:val="24"/>
        </w:rPr>
        <w:t xml:space="preserve">, </w:t>
      </w:r>
      <w:r w:rsidR="0096593E" w:rsidRPr="008976A0">
        <w:rPr>
          <w:rStyle w:val="hps"/>
          <w:rFonts w:cs="Times New Roman"/>
          <w:szCs w:val="24"/>
        </w:rPr>
        <w:t>etc</w:t>
      </w:r>
      <w:r w:rsidR="00A244D2">
        <w:rPr>
          <w:rStyle w:val="hps"/>
          <w:rFonts w:eastAsiaTheme="minorEastAsia" w:cs="Times New Roman" w:hint="eastAsia"/>
          <w:szCs w:val="24"/>
        </w:rPr>
        <w:t>.</w:t>
      </w:r>
      <w:r w:rsidR="0096593E" w:rsidRPr="008976A0">
        <w:rPr>
          <w:rStyle w:val="hps"/>
          <w:rFonts w:cs="Times New Roman"/>
          <w:szCs w:val="24"/>
        </w:rPr>
        <w:t xml:space="preserve"> </w:t>
      </w:r>
      <w:r w:rsidR="00E65CE5">
        <w:rPr>
          <w:rStyle w:val="hps"/>
          <w:rFonts w:eastAsiaTheme="minorEastAsia" w:cs="Times New Roman" w:hint="eastAsia"/>
          <w:szCs w:val="24"/>
        </w:rPr>
        <w:t>Color</w:t>
      </w:r>
      <w:r w:rsidR="0096593E" w:rsidRPr="008976A0">
        <w:rPr>
          <w:rStyle w:val="hps"/>
          <w:rFonts w:cs="Times New Roman"/>
          <w:szCs w:val="24"/>
        </w:rPr>
        <w:t xml:space="preserve"> segmentation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often requires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a</w:t>
      </w:r>
      <w:r w:rsidR="0096593E" w:rsidRPr="008976A0">
        <w:rPr>
          <w:rFonts w:cs="Times New Roman"/>
          <w:szCs w:val="24"/>
        </w:rPr>
        <w:t xml:space="preserve"> </w:t>
      </w:r>
      <w:r w:rsidR="000B61ED">
        <w:rPr>
          <w:rStyle w:val="hps"/>
          <w:rFonts w:cs="Times New Roman"/>
          <w:szCs w:val="24"/>
        </w:rPr>
        <w:t>threshold</w:t>
      </w:r>
      <w:r w:rsidR="000B61ED">
        <w:rPr>
          <w:rStyle w:val="hps"/>
          <w:rFonts w:eastAsiaTheme="minorEastAsia" w:cs="Times New Roman" w:hint="eastAsia"/>
          <w:szCs w:val="24"/>
        </w:rPr>
        <w:t>;</w:t>
      </w:r>
      <w:r w:rsidR="004302E2" w:rsidRPr="008976A0">
        <w:rPr>
          <w:rStyle w:val="hps"/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the process</w:t>
      </w:r>
      <w:r w:rsidR="0096593E" w:rsidRPr="008976A0">
        <w:rPr>
          <w:rFonts w:cs="Times New Roman"/>
          <w:szCs w:val="24"/>
        </w:rPr>
        <w:t xml:space="preserve"> </w:t>
      </w:r>
      <w:r w:rsidR="000B61ED">
        <w:rPr>
          <w:rFonts w:eastAsiaTheme="minorEastAsia" w:cs="Times New Roman" w:hint="eastAsia"/>
          <w:szCs w:val="24"/>
        </w:rPr>
        <w:t xml:space="preserve">needed </w:t>
      </w:r>
      <w:r w:rsidR="0096593E" w:rsidRPr="008976A0">
        <w:rPr>
          <w:rStyle w:val="hps"/>
          <w:rFonts w:cs="Times New Roman"/>
          <w:szCs w:val="24"/>
        </w:rPr>
        <w:t>to obtain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the threshold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is often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tedious and</w:t>
      </w:r>
      <w:r w:rsidR="0096593E" w:rsidRPr="008976A0">
        <w:rPr>
          <w:rFonts w:cs="Times New Roman"/>
          <w:szCs w:val="24"/>
        </w:rPr>
        <w:t xml:space="preserve"> </w:t>
      </w:r>
      <w:r w:rsidR="000B61ED">
        <w:rPr>
          <w:rFonts w:eastAsiaTheme="minorEastAsia" w:cs="Times New Roman" w:hint="eastAsia"/>
          <w:szCs w:val="24"/>
        </w:rPr>
        <w:t>has</w:t>
      </w:r>
      <w:r w:rsidR="0096593E" w:rsidRPr="008976A0">
        <w:rPr>
          <w:rFonts w:cs="Times New Roman"/>
          <w:szCs w:val="24"/>
        </w:rPr>
        <w:t xml:space="preserve"> a certain </w:t>
      </w:r>
      <w:r w:rsidR="0096593E" w:rsidRPr="008976A0">
        <w:rPr>
          <w:rStyle w:val="hps"/>
          <w:rFonts w:cs="Times New Roman"/>
          <w:szCs w:val="24"/>
        </w:rPr>
        <w:t>error</w:t>
      </w:r>
      <w:r w:rsidR="00972DFB" w:rsidRPr="008976A0">
        <w:rPr>
          <w:rStyle w:val="hps"/>
          <w:rFonts w:cs="Times New Roman"/>
          <w:szCs w:val="24"/>
        </w:rPr>
        <w:t xml:space="preserve"> </w:t>
      </w:r>
      <w:r w:rsidR="000B61ED">
        <w:rPr>
          <w:rStyle w:val="hps"/>
          <w:rFonts w:eastAsiaTheme="minorEastAsia" w:cs="Times New Roman" w:hint="eastAsia"/>
          <w:szCs w:val="24"/>
        </w:rPr>
        <w:t xml:space="preserve">rate </w:t>
      </w:r>
      <w:r w:rsidR="00972DFB" w:rsidRPr="00646058">
        <w:rPr>
          <w:rStyle w:val="hps"/>
          <w:rFonts w:cs="Times New Roman"/>
          <w:szCs w:val="24"/>
        </w:rPr>
        <w:t>[</w:t>
      </w:r>
      <w:bookmarkStart w:id="49" w:name="_Ref385878310"/>
      <w:r w:rsidR="00AE3A19" w:rsidRPr="00646058">
        <w:rPr>
          <w:rStyle w:val="af5"/>
          <w:rFonts w:cs="Times New Roman"/>
          <w:szCs w:val="24"/>
          <w:vertAlign w:val="baseline"/>
        </w:rPr>
        <w:endnoteReference w:id="87"/>
      </w:r>
      <w:bookmarkEnd w:id="49"/>
      <w:r w:rsidR="00972DFB" w:rsidRPr="00646058">
        <w:rPr>
          <w:rStyle w:val="hps"/>
          <w:rFonts w:cs="Times New Roman"/>
          <w:szCs w:val="24"/>
        </w:rPr>
        <w:t>]</w:t>
      </w:r>
      <w:r w:rsidR="005B5825">
        <w:rPr>
          <w:rFonts w:eastAsiaTheme="minorEastAsia" w:cs="Times New Roman" w:hint="eastAsia"/>
          <w:szCs w:val="24"/>
        </w:rPr>
        <w:t xml:space="preserve">. </w:t>
      </w:r>
      <w:r w:rsidR="004302E2" w:rsidRPr="008976A0">
        <w:rPr>
          <w:rFonts w:cs="Times New Roman"/>
          <w:szCs w:val="24"/>
        </w:rPr>
        <w:t xml:space="preserve">The </w:t>
      </w:r>
      <w:r w:rsidR="0096593E" w:rsidRPr="008976A0">
        <w:rPr>
          <w:rStyle w:val="hps"/>
          <w:rFonts w:cs="Times New Roman"/>
          <w:szCs w:val="24"/>
        </w:rPr>
        <w:t>approach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 xml:space="preserve">based on </w:t>
      </w:r>
      <w:r w:rsidR="004302E2" w:rsidRPr="008976A0">
        <w:rPr>
          <w:rStyle w:val="hps"/>
          <w:rFonts w:cs="Times New Roman"/>
          <w:szCs w:val="24"/>
        </w:rPr>
        <w:t>shape r</w:t>
      </w:r>
      <w:r w:rsidR="00FC6992">
        <w:rPr>
          <w:rStyle w:val="hps"/>
          <w:rFonts w:eastAsiaTheme="minorEastAsia" w:cs="Times New Roman" w:hint="eastAsia"/>
          <w:szCs w:val="24"/>
        </w:rPr>
        <w:t>eflects</w:t>
      </w:r>
      <w:r w:rsidR="000B61ED">
        <w:rPr>
          <w:rStyle w:val="hps"/>
          <w:rFonts w:eastAsiaTheme="minorEastAsia" w:cs="Times New Roman" w:hint="eastAsia"/>
          <w:szCs w:val="24"/>
        </w:rPr>
        <w:t xml:space="preserve"> a</w:t>
      </w:r>
      <w:r w:rsidR="004302E2" w:rsidRPr="008976A0">
        <w:rPr>
          <w:rStyle w:val="hps"/>
          <w:rFonts w:cs="Times New Roman"/>
          <w:szCs w:val="24"/>
        </w:rPr>
        <w:t xml:space="preserve"> </w:t>
      </w:r>
      <w:r w:rsidR="000B61ED">
        <w:rPr>
          <w:rStyle w:val="hps"/>
          <w:rFonts w:cs="Times New Roman"/>
          <w:szCs w:val="24"/>
        </w:rPr>
        <w:t xml:space="preserve">robustness </w:t>
      </w:r>
      <w:r w:rsidR="000B61ED">
        <w:rPr>
          <w:rStyle w:val="hps"/>
          <w:rFonts w:eastAsiaTheme="minorEastAsia" w:cs="Times New Roman" w:hint="eastAsia"/>
          <w:szCs w:val="24"/>
        </w:rPr>
        <w:t>to</w:t>
      </w:r>
      <w:r w:rsidR="0096593E" w:rsidRPr="008976A0">
        <w:rPr>
          <w:rStyle w:val="hps"/>
          <w:rFonts w:cs="Times New Roman"/>
          <w:szCs w:val="24"/>
        </w:rPr>
        <w:t xml:space="preserve"> light</w:t>
      </w:r>
      <w:r w:rsidR="000B61ED">
        <w:rPr>
          <w:rStyle w:val="hps"/>
          <w:rFonts w:eastAsiaTheme="minorEastAsia" w:cs="Times New Roman" w:hint="eastAsia"/>
          <w:szCs w:val="24"/>
        </w:rPr>
        <w:t>,</w:t>
      </w:r>
      <w:r w:rsidR="004302E2" w:rsidRPr="008976A0">
        <w:rPr>
          <w:rStyle w:val="hps"/>
          <w:rFonts w:cs="Times New Roman"/>
          <w:szCs w:val="24"/>
        </w:rPr>
        <w:t xml:space="preserve"> </w:t>
      </w:r>
      <w:r w:rsidR="000B61ED">
        <w:rPr>
          <w:rStyle w:val="hps"/>
          <w:rFonts w:eastAsiaTheme="minorEastAsia" w:cs="Times New Roman" w:hint="eastAsia"/>
          <w:szCs w:val="24"/>
        </w:rPr>
        <w:t>s</w:t>
      </w:r>
      <w:r w:rsidR="0096593E" w:rsidRPr="008976A0">
        <w:rPr>
          <w:rStyle w:val="hps"/>
          <w:rFonts w:cs="Times New Roman"/>
          <w:szCs w:val="24"/>
        </w:rPr>
        <w:t xml:space="preserve">ince </w:t>
      </w:r>
      <w:r w:rsidR="004302E2" w:rsidRPr="008976A0">
        <w:rPr>
          <w:rStyle w:val="hps"/>
          <w:rFonts w:cs="Times New Roman"/>
          <w:szCs w:val="24"/>
        </w:rPr>
        <w:t>the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 xml:space="preserve">shape </w:t>
      </w:r>
      <w:r w:rsidR="004302E2" w:rsidRPr="008976A0">
        <w:rPr>
          <w:rStyle w:val="hps"/>
          <w:rFonts w:cs="Times New Roman"/>
          <w:szCs w:val="24"/>
        </w:rPr>
        <w:t xml:space="preserve">of signs </w:t>
      </w:r>
      <w:r w:rsidR="000B61ED">
        <w:rPr>
          <w:rStyle w:val="hps"/>
          <w:rFonts w:eastAsiaTheme="minorEastAsia" w:cs="Times New Roman" w:hint="eastAsia"/>
          <w:szCs w:val="24"/>
        </w:rPr>
        <w:t>is</w:t>
      </w:r>
      <w:r w:rsidR="004302E2" w:rsidRPr="008976A0">
        <w:rPr>
          <w:rStyle w:val="hps"/>
          <w:rFonts w:cs="Times New Roman"/>
          <w:szCs w:val="24"/>
        </w:rPr>
        <w:t xml:space="preserve"> always </w:t>
      </w:r>
      <w:r w:rsidR="0096593E" w:rsidRPr="008976A0">
        <w:rPr>
          <w:rStyle w:val="hps"/>
          <w:rFonts w:cs="Times New Roman"/>
          <w:szCs w:val="24"/>
        </w:rPr>
        <w:t>uniform</w:t>
      </w:r>
      <w:r w:rsidR="0096593E" w:rsidRPr="008976A0">
        <w:rPr>
          <w:rFonts w:cs="Times New Roman"/>
          <w:szCs w:val="24"/>
        </w:rPr>
        <w:t xml:space="preserve">. </w:t>
      </w:r>
      <w:r w:rsidR="004302E2" w:rsidRPr="008976A0">
        <w:rPr>
          <w:rStyle w:val="hps"/>
          <w:rFonts w:cs="Times New Roman"/>
          <w:szCs w:val="24"/>
        </w:rPr>
        <w:t>However, it is easily impact</w:t>
      </w:r>
      <w:r>
        <w:rPr>
          <w:rStyle w:val="hps"/>
          <w:rFonts w:eastAsiaTheme="minorEastAsia" w:cs="Times New Roman" w:hint="eastAsia"/>
          <w:szCs w:val="24"/>
        </w:rPr>
        <w:t>ed by</w:t>
      </w:r>
      <w:r w:rsidR="004302E2" w:rsidRPr="008976A0">
        <w:rPr>
          <w:rStyle w:val="hps"/>
          <w:rFonts w:cs="Times New Roman"/>
          <w:szCs w:val="24"/>
        </w:rPr>
        <w:t xml:space="preserve"> similar</w:t>
      </w:r>
      <w:r w:rsidR="0096593E" w:rsidRPr="008976A0">
        <w:rPr>
          <w:rStyle w:val="hps"/>
          <w:rFonts w:cs="Times New Roman"/>
          <w:szCs w:val="24"/>
        </w:rPr>
        <w:t xml:space="preserve"> object</w:t>
      </w:r>
      <w:r w:rsidR="004302E2" w:rsidRPr="008976A0">
        <w:rPr>
          <w:rStyle w:val="hps"/>
          <w:rFonts w:cs="Times New Roman"/>
          <w:szCs w:val="24"/>
        </w:rPr>
        <w:t>s</w:t>
      </w:r>
      <w:r w:rsidR="0096593E" w:rsidRPr="008976A0">
        <w:rPr>
          <w:rFonts w:cs="Times New Roman"/>
          <w:szCs w:val="24"/>
        </w:rPr>
        <w:t xml:space="preserve">, </w:t>
      </w:r>
      <w:r w:rsidR="0096593E" w:rsidRPr="008976A0">
        <w:rPr>
          <w:rStyle w:val="hps"/>
          <w:rFonts w:cs="Times New Roman"/>
          <w:szCs w:val="24"/>
        </w:rPr>
        <w:t xml:space="preserve">such as </w:t>
      </w:r>
      <w:r w:rsidR="000B61ED">
        <w:rPr>
          <w:rStyle w:val="hps"/>
          <w:rFonts w:eastAsiaTheme="minorEastAsia" w:cs="Times New Roman" w:hint="eastAsia"/>
          <w:szCs w:val="24"/>
        </w:rPr>
        <w:t xml:space="preserve">by </w:t>
      </w:r>
      <w:r w:rsidR="0096593E" w:rsidRPr="008976A0">
        <w:rPr>
          <w:rStyle w:val="hps"/>
          <w:rFonts w:cs="Times New Roman"/>
          <w:szCs w:val="24"/>
        </w:rPr>
        <w:t>a window</w:t>
      </w:r>
      <w:r w:rsidR="0096593E" w:rsidRPr="008976A0">
        <w:rPr>
          <w:rFonts w:cs="Times New Roman"/>
          <w:szCs w:val="24"/>
        </w:rPr>
        <w:t xml:space="preserve">, </w:t>
      </w:r>
      <w:r w:rsidR="000B61ED">
        <w:rPr>
          <w:rFonts w:eastAsiaTheme="minorEastAsia" w:cs="Times New Roman" w:hint="eastAsia"/>
          <w:szCs w:val="24"/>
        </w:rPr>
        <w:t xml:space="preserve">a </w:t>
      </w:r>
      <w:r w:rsidR="0096593E" w:rsidRPr="008976A0">
        <w:rPr>
          <w:rFonts w:cs="Times New Roman"/>
          <w:szCs w:val="24"/>
        </w:rPr>
        <w:t>mail</w:t>
      </w:r>
      <w:r w:rsidR="004302E2" w:rsidRPr="008976A0">
        <w:rPr>
          <w:rFonts w:cs="Times New Roman"/>
          <w:szCs w:val="24"/>
        </w:rPr>
        <w:t>box</w:t>
      </w:r>
      <w:r w:rsidR="0096593E" w:rsidRPr="008976A0">
        <w:rPr>
          <w:rFonts w:cs="Times New Roman"/>
          <w:szCs w:val="24"/>
        </w:rPr>
        <w:t xml:space="preserve">, </w:t>
      </w:r>
      <w:r w:rsidR="000B61ED">
        <w:rPr>
          <w:rStyle w:val="hps"/>
          <w:rFonts w:eastAsiaTheme="minorEastAsia" w:cs="Times New Roman" w:hint="eastAsia"/>
          <w:szCs w:val="24"/>
        </w:rPr>
        <w:t xml:space="preserve">or a </w:t>
      </w:r>
      <w:r w:rsidR="000B61ED">
        <w:rPr>
          <w:rStyle w:val="hps"/>
          <w:rFonts w:cs="Times New Roman"/>
          <w:szCs w:val="24"/>
        </w:rPr>
        <w:t>billboard</w:t>
      </w:r>
      <w:r w:rsidR="004302E2" w:rsidRPr="008976A0">
        <w:rPr>
          <w:rStyle w:val="hps"/>
          <w:rFonts w:cs="Times New Roman"/>
          <w:szCs w:val="24"/>
        </w:rPr>
        <w:t>. And</w:t>
      </w:r>
      <w:r w:rsidR="000B61ED">
        <w:rPr>
          <w:rStyle w:val="hps"/>
          <w:rFonts w:eastAsiaTheme="minorEastAsia" w:cs="Times New Roman" w:hint="eastAsia"/>
          <w:szCs w:val="24"/>
        </w:rPr>
        <w:t>,</w:t>
      </w:r>
      <w:r w:rsidR="004302E2" w:rsidRPr="008976A0">
        <w:rPr>
          <w:rStyle w:val="hps"/>
          <w:rFonts w:cs="Times New Roman"/>
          <w:szCs w:val="24"/>
        </w:rPr>
        <w:t xml:space="preserve"> it</w:t>
      </w:r>
      <w:r w:rsidR="000B61ED">
        <w:rPr>
          <w:rStyle w:val="hps"/>
          <w:rFonts w:eastAsiaTheme="minorEastAsia" w:cs="Times New Roman" w:hint="eastAsia"/>
          <w:szCs w:val="24"/>
        </w:rPr>
        <w:t xml:space="preserve"> is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very sensitive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to occlusion</w:t>
      </w:r>
      <w:r w:rsidR="0096593E" w:rsidRPr="008976A0">
        <w:rPr>
          <w:rFonts w:cs="Times New Roman"/>
          <w:szCs w:val="24"/>
        </w:rPr>
        <w:t xml:space="preserve">. </w:t>
      </w:r>
      <w:r w:rsidR="004302E2" w:rsidRPr="008976A0">
        <w:rPr>
          <w:rStyle w:val="hps"/>
          <w:rFonts w:cs="Times New Roman"/>
          <w:szCs w:val="24"/>
        </w:rPr>
        <w:t>Thus, m</w:t>
      </w:r>
      <w:r w:rsidR="0096593E" w:rsidRPr="008976A0">
        <w:rPr>
          <w:rStyle w:val="hps"/>
          <w:rFonts w:cs="Times New Roman"/>
          <w:szCs w:val="24"/>
        </w:rPr>
        <w:t>any papers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have adopted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the color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and shape features</w:t>
      </w:r>
      <w:r w:rsidR="0096593E" w:rsidRPr="008976A0">
        <w:rPr>
          <w:rFonts w:cs="Times New Roman"/>
          <w:szCs w:val="24"/>
        </w:rPr>
        <w:t xml:space="preserve"> </w:t>
      </w:r>
      <w:r w:rsidR="000B61ED">
        <w:rPr>
          <w:rFonts w:eastAsiaTheme="minorEastAsia" w:cs="Times New Roman" w:hint="eastAsia"/>
          <w:szCs w:val="24"/>
        </w:rPr>
        <w:t xml:space="preserve">in </w:t>
      </w:r>
      <w:r w:rsidR="0096593E" w:rsidRPr="008976A0">
        <w:rPr>
          <w:rStyle w:val="hps"/>
          <w:rFonts w:cs="Times New Roman"/>
          <w:szCs w:val="24"/>
        </w:rPr>
        <w:t>a combination of methods</w:t>
      </w:r>
      <w:r w:rsidR="000B61ED">
        <w:rPr>
          <w:rFonts w:eastAsiaTheme="minorEastAsia" w:cs="Times New Roman" w:hint="eastAsia"/>
          <w:szCs w:val="24"/>
        </w:rPr>
        <w:t xml:space="preserve">; </w:t>
      </w:r>
      <w:r w:rsidR="0096593E" w:rsidRPr="008976A0">
        <w:rPr>
          <w:rFonts w:cs="Times New Roman"/>
          <w:szCs w:val="24"/>
        </w:rPr>
        <w:t xml:space="preserve">most </w:t>
      </w:r>
      <w:r w:rsidR="00646058">
        <w:rPr>
          <w:rStyle w:val="hps"/>
          <w:rFonts w:cs="Times New Roman"/>
          <w:szCs w:val="24"/>
        </w:rPr>
        <w:t>paper</w:t>
      </w:r>
      <w:r w:rsidR="00646058">
        <w:rPr>
          <w:rStyle w:val="hps"/>
          <w:rFonts w:eastAsiaTheme="minorEastAsia" w:cs="Times New Roman" w:hint="eastAsia"/>
          <w:szCs w:val="24"/>
        </w:rPr>
        <w:t>s</w:t>
      </w:r>
      <w:r w:rsidR="000B61ED">
        <w:rPr>
          <w:rStyle w:val="hps"/>
          <w:rFonts w:eastAsiaTheme="minorEastAsia" w:cs="Times New Roman" w:hint="eastAsia"/>
          <w:szCs w:val="24"/>
        </w:rPr>
        <w:t>,</w:t>
      </w:r>
      <w:r w:rsidR="00006FFF">
        <w:rPr>
          <w:rStyle w:val="hps"/>
          <w:rFonts w:eastAsiaTheme="minorEastAsia" w:cs="Times New Roman" w:hint="eastAsia"/>
          <w:szCs w:val="24"/>
        </w:rPr>
        <w:t xml:space="preserve"> </w:t>
      </w:r>
      <w:r w:rsidR="00CA3F44" w:rsidRPr="00646058">
        <w:rPr>
          <w:rStyle w:val="hps"/>
          <w:rFonts w:cs="Times New Roman"/>
          <w:szCs w:val="24"/>
        </w:rPr>
        <w:t>[</w:t>
      </w:r>
      <w:fldSimple w:instr=" NOTEREF _Ref385877918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25</w:t>
        </w:r>
      </w:fldSimple>
      <w:r w:rsidR="00646058">
        <w:rPr>
          <w:rStyle w:val="hps"/>
          <w:rFonts w:eastAsiaTheme="minorEastAsia" w:cs="Times New Roman" w:hint="eastAsia"/>
          <w:szCs w:val="24"/>
        </w:rPr>
        <w:t xml:space="preserve">], </w:t>
      </w:r>
      <w:r w:rsidR="00CA3F44" w:rsidRPr="00646058">
        <w:rPr>
          <w:rStyle w:val="hps"/>
          <w:rFonts w:cs="Times New Roman"/>
          <w:szCs w:val="24"/>
        </w:rPr>
        <w:t>[</w:t>
      </w:r>
      <w:fldSimple w:instr=" NOTEREF _Ref385878265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27</w:t>
        </w:r>
      </w:fldSimple>
      <w:r w:rsidR="00CA3F44" w:rsidRPr="00646058">
        <w:rPr>
          <w:rStyle w:val="hps"/>
          <w:rFonts w:cs="Times New Roman"/>
          <w:szCs w:val="24"/>
        </w:rPr>
        <w:t>]</w:t>
      </w:r>
      <w:r w:rsidR="000B61ED">
        <w:rPr>
          <w:rStyle w:val="hps"/>
          <w:rFonts w:eastAsiaTheme="minorEastAsia" w:cs="Times New Roman" w:hint="eastAsia"/>
          <w:szCs w:val="24"/>
        </w:rPr>
        <w:t xml:space="preserve"> and</w:t>
      </w:r>
      <w:r w:rsidR="00646058">
        <w:rPr>
          <w:rStyle w:val="hps"/>
          <w:rFonts w:eastAsiaTheme="minorEastAsia" w:cs="Times New Roman" w:hint="eastAsia"/>
          <w:szCs w:val="24"/>
        </w:rPr>
        <w:t xml:space="preserve"> </w:t>
      </w:r>
      <w:r w:rsidR="00CA3F44" w:rsidRPr="00646058">
        <w:rPr>
          <w:rStyle w:val="hps"/>
          <w:rFonts w:cs="Times New Roman"/>
          <w:szCs w:val="24"/>
        </w:rPr>
        <w:t>[</w:t>
      </w:r>
      <w:fldSimple w:instr=" NOTEREF _Ref385875303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35</w:t>
        </w:r>
      </w:fldSimple>
      <w:r w:rsidR="00CA3F44" w:rsidRPr="00646058">
        <w:rPr>
          <w:rStyle w:val="hps"/>
          <w:rFonts w:cs="Times New Roman"/>
          <w:szCs w:val="24"/>
        </w:rPr>
        <w:t>]</w:t>
      </w:r>
      <w:r w:rsidR="000B61ED">
        <w:rPr>
          <w:rStyle w:val="hps"/>
          <w:rFonts w:eastAsiaTheme="minorEastAsia" w:cs="Times New Roman" w:hint="eastAsia"/>
          <w:szCs w:val="24"/>
        </w:rPr>
        <w:t>,</w:t>
      </w:r>
      <w:r w:rsidR="001E5C65">
        <w:rPr>
          <w:rStyle w:val="hps"/>
          <w:rFonts w:eastAsiaTheme="minorEastAsia" w:cs="Times New Roman" w:hint="eastAsia"/>
          <w:szCs w:val="24"/>
        </w:rPr>
        <w:t xml:space="preserve"> use these</w:t>
      </w:r>
      <w:r>
        <w:rPr>
          <w:rStyle w:val="hps"/>
          <w:rFonts w:eastAsiaTheme="minorEastAsia" w:cs="Times New Roman" w:hint="eastAsia"/>
          <w:szCs w:val="24"/>
          <w:vertAlign w:val="superscript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with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colors</w:t>
      </w:r>
      <w:r w:rsidR="004302E2" w:rsidRPr="008976A0">
        <w:rPr>
          <w:rFonts w:cs="Times New Roman"/>
          <w:szCs w:val="24"/>
        </w:rPr>
        <w:t>-</w:t>
      </w:r>
      <w:r w:rsidR="0096593E" w:rsidRPr="008976A0">
        <w:rPr>
          <w:rStyle w:val="hps"/>
          <w:rFonts w:cs="Times New Roman"/>
          <w:szCs w:val="24"/>
        </w:rPr>
        <w:t>based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preliminary</w:t>
      </w:r>
      <w:r w:rsidR="004302E2" w:rsidRPr="008976A0">
        <w:rPr>
          <w:rStyle w:val="hps"/>
          <w:rFonts w:cs="Times New Roman"/>
          <w:szCs w:val="24"/>
        </w:rPr>
        <w:t xml:space="preserve"> segmentation</w:t>
      </w:r>
      <w:r w:rsidR="00006FFF">
        <w:rPr>
          <w:rFonts w:eastAsiaTheme="minorEastAsia" w:cs="Times New Roman" w:hint="eastAsia"/>
          <w:kern w:val="0"/>
          <w:szCs w:val="24"/>
        </w:rPr>
        <w:t xml:space="preserve">. </w:t>
      </w:r>
      <w:r w:rsidR="00AE3A19" w:rsidRPr="008976A0">
        <w:rPr>
          <w:rFonts w:eastAsiaTheme="minorEastAsia" w:cs="Times New Roman"/>
          <w:kern w:val="0"/>
          <w:szCs w:val="24"/>
        </w:rPr>
        <w:t xml:space="preserve">This step is immediately followed by the sign detection stage </w:t>
      </w:r>
      <w:r w:rsidR="001E5C65">
        <w:rPr>
          <w:rFonts w:eastAsiaTheme="minorEastAsia" w:cs="Times New Roman" w:hint="eastAsia"/>
          <w:kern w:val="0"/>
          <w:szCs w:val="24"/>
        </w:rPr>
        <w:t xml:space="preserve">that is </w:t>
      </w:r>
      <w:r w:rsidR="00AE3A19" w:rsidRPr="008976A0">
        <w:rPr>
          <w:rFonts w:eastAsiaTheme="minorEastAsia" w:cs="Times New Roman"/>
          <w:kern w:val="0"/>
          <w:szCs w:val="24"/>
        </w:rPr>
        <w:t>applied on the generated ROIs</w:t>
      </w:r>
      <w:r w:rsidR="001E5C65">
        <w:rPr>
          <w:rFonts w:eastAsiaTheme="minorEastAsia" w:cs="Times New Roman" w:hint="eastAsia"/>
          <w:szCs w:val="24"/>
        </w:rPr>
        <w:t>;</w:t>
      </w:r>
      <w:r w:rsidR="0096593E" w:rsidRPr="008976A0">
        <w:rPr>
          <w:rFonts w:cs="Times New Roman"/>
          <w:szCs w:val="24"/>
        </w:rPr>
        <w:t xml:space="preserve"> </w:t>
      </w:r>
      <w:r w:rsidR="004302E2" w:rsidRPr="008976A0">
        <w:rPr>
          <w:rFonts w:cs="Times New Roman"/>
          <w:szCs w:val="24"/>
        </w:rPr>
        <w:t>and</w:t>
      </w:r>
      <w:r w:rsidR="001E5C65">
        <w:rPr>
          <w:rFonts w:eastAsiaTheme="minorEastAsia" w:cs="Times New Roman" w:hint="eastAsia"/>
          <w:szCs w:val="24"/>
        </w:rPr>
        <w:t>, it</w:t>
      </w:r>
      <w:r w:rsidR="004302E2" w:rsidRPr="008976A0">
        <w:rPr>
          <w:rFonts w:cs="Times New Roman"/>
          <w:szCs w:val="24"/>
        </w:rPr>
        <w:t xml:space="preserve"> use</w:t>
      </w:r>
      <w:r w:rsidR="001E5C65">
        <w:rPr>
          <w:rFonts w:eastAsiaTheme="minorEastAsia" w:cs="Times New Roman" w:hint="eastAsia"/>
          <w:szCs w:val="24"/>
        </w:rPr>
        <w:t>s</w:t>
      </w:r>
      <w:r w:rsidR="004302E2" w:rsidRPr="008976A0">
        <w:rPr>
          <w:rFonts w:cs="Times New Roman"/>
          <w:szCs w:val="24"/>
        </w:rPr>
        <w:t xml:space="preserve"> </w:t>
      </w:r>
      <w:r w:rsidR="0096593E" w:rsidRPr="008976A0">
        <w:rPr>
          <w:rFonts w:cs="Times New Roman"/>
          <w:szCs w:val="24"/>
        </w:rPr>
        <w:t>shape</w:t>
      </w:r>
      <w:r w:rsidR="001E5C65">
        <w:rPr>
          <w:rFonts w:eastAsiaTheme="minorEastAsia" w:cs="Times New Roman" w:hint="eastAsia"/>
          <w:szCs w:val="24"/>
        </w:rPr>
        <w:t>s</w:t>
      </w:r>
      <w:r w:rsidR="004302E2" w:rsidRPr="008976A0">
        <w:rPr>
          <w:rFonts w:cs="Times New Roman"/>
          <w:szCs w:val="24"/>
        </w:rPr>
        <w:t xml:space="preserve"> to do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post-</w:t>
      </w:r>
      <w:r w:rsidR="0096593E" w:rsidRPr="008976A0">
        <w:rPr>
          <w:rFonts w:cs="Times New Roman"/>
          <w:szCs w:val="24"/>
        </w:rPr>
        <w:t>judgment</w:t>
      </w:r>
      <w:r w:rsidR="00006FFF">
        <w:rPr>
          <w:rFonts w:eastAsiaTheme="minorEastAsia" w:cs="Times New Roman" w:hint="eastAsia"/>
          <w:szCs w:val="24"/>
        </w:rPr>
        <w:t>.</w:t>
      </w:r>
      <w:r w:rsidR="0096593E" w:rsidRPr="008976A0">
        <w:rPr>
          <w:rFonts w:cs="Times New Roman"/>
          <w:szCs w:val="24"/>
        </w:rPr>
        <w:t xml:space="preserve"> </w:t>
      </w:r>
      <w:r w:rsidR="00006FFF">
        <w:rPr>
          <w:rStyle w:val="hps"/>
          <w:rFonts w:eastAsiaTheme="minorEastAsia" w:cs="Times New Roman" w:hint="eastAsia"/>
          <w:szCs w:val="24"/>
        </w:rPr>
        <w:t>S</w:t>
      </w:r>
      <w:r w:rsidR="0096593E" w:rsidRPr="008976A0">
        <w:rPr>
          <w:rStyle w:val="hps"/>
          <w:rFonts w:cs="Times New Roman"/>
          <w:szCs w:val="24"/>
        </w:rPr>
        <w:t>ome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papers</w:t>
      </w:r>
      <w:r w:rsidR="00646058">
        <w:rPr>
          <w:rStyle w:val="hps"/>
          <w:rFonts w:eastAsiaTheme="minorEastAsia" w:cs="Times New Roman" w:hint="eastAsia"/>
          <w:szCs w:val="24"/>
        </w:rPr>
        <w:t xml:space="preserve"> </w:t>
      </w:r>
      <w:r w:rsidR="00CA3F44" w:rsidRPr="00646058">
        <w:rPr>
          <w:rStyle w:val="hps"/>
          <w:rFonts w:cs="Times New Roman"/>
          <w:szCs w:val="24"/>
        </w:rPr>
        <w:t>[</w:t>
      </w:r>
      <w:fldSimple w:instr=" NOTEREF _Ref385877759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23</w:t>
        </w:r>
      </w:fldSimple>
      <w:r w:rsidR="00646058" w:rsidRPr="00646058">
        <w:rPr>
          <w:rFonts w:eastAsiaTheme="minorEastAsia" w:hint="eastAsia"/>
        </w:rPr>
        <w:t>-</w:t>
      </w:r>
      <w:r w:rsidR="00CA3F44" w:rsidRPr="00646058">
        <w:rPr>
          <w:rStyle w:val="hps"/>
          <w:rFonts w:cs="Times New Roman"/>
          <w:vanish/>
          <w:szCs w:val="24"/>
        </w:rPr>
        <w:t>][</w:t>
      </w:r>
      <w:fldSimple w:instr=" NOTEREF _Ref385877912 \f \h  \* MERGEFORMAT ">
        <w:r w:rsidR="00AE69A1" w:rsidRPr="00AE69A1">
          <w:rPr>
            <w:rStyle w:val="af5"/>
            <w:rFonts w:cs="Times New Roman"/>
            <w:vanish/>
            <w:szCs w:val="24"/>
            <w:vertAlign w:val="baseline"/>
          </w:rPr>
          <w:t>24</w:t>
        </w:r>
      </w:fldSimple>
      <w:r w:rsidR="00CA3F44" w:rsidRPr="00646058">
        <w:rPr>
          <w:rStyle w:val="hps"/>
          <w:rFonts w:cs="Times New Roman"/>
          <w:vanish/>
          <w:szCs w:val="24"/>
        </w:rPr>
        <w:t>][</w:t>
      </w:r>
      <w:fldSimple w:instr=" NOTEREF _Ref385877918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25</w:t>
        </w:r>
      </w:fldSimple>
      <w:r w:rsidR="00CA3F44" w:rsidRPr="00646058">
        <w:rPr>
          <w:rStyle w:val="hps"/>
          <w:rFonts w:cs="Times New Roman"/>
          <w:szCs w:val="24"/>
        </w:rPr>
        <w:t>]</w:t>
      </w:r>
      <w:r w:rsidR="00646058">
        <w:rPr>
          <w:rStyle w:val="hps"/>
          <w:rFonts w:eastAsiaTheme="minorEastAsia" w:cs="Times New Roman" w:hint="eastAsia"/>
          <w:szCs w:val="24"/>
        </w:rPr>
        <w:t xml:space="preserve">, </w:t>
      </w:r>
      <w:r w:rsidR="00CA3F44" w:rsidRPr="00646058">
        <w:rPr>
          <w:rStyle w:val="hps"/>
          <w:rFonts w:cs="Times New Roman"/>
          <w:szCs w:val="24"/>
        </w:rPr>
        <w:t>[</w:t>
      </w:r>
      <w:fldSimple w:instr=" NOTEREF _Ref385877470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74</w:t>
        </w:r>
      </w:fldSimple>
      <w:r w:rsidR="00646058">
        <w:rPr>
          <w:rStyle w:val="hps"/>
          <w:rFonts w:eastAsiaTheme="minorEastAsia" w:cs="Times New Roman" w:hint="eastAsia"/>
          <w:szCs w:val="24"/>
        </w:rPr>
        <w:t>]</w:t>
      </w:r>
      <w:r w:rsidR="001E5C65">
        <w:rPr>
          <w:rStyle w:val="hps"/>
          <w:rFonts w:eastAsiaTheme="minorEastAsia" w:cs="Times New Roman" w:hint="eastAsia"/>
          <w:szCs w:val="24"/>
        </w:rPr>
        <w:t xml:space="preserve"> and [</w:t>
      </w:r>
      <w:r w:rsidR="00972DFB" w:rsidRPr="00646058">
        <w:rPr>
          <w:rStyle w:val="af5"/>
          <w:rFonts w:cs="Times New Roman"/>
          <w:szCs w:val="24"/>
          <w:vertAlign w:val="baseline"/>
        </w:rPr>
        <w:endnoteReference w:id="88"/>
      </w:r>
      <w:r w:rsidR="00646058" w:rsidRPr="00646058">
        <w:rPr>
          <w:rStyle w:val="af5"/>
          <w:rFonts w:eastAsiaTheme="minorEastAsia" w:cs="Times New Roman" w:hint="eastAsia"/>
          <w:szCs w:val="24"/>
          <w:vertAlign w:val="baseline"/>
        </w:rPr>
        <w:t>-</w:t>
      </w:r>
      <w:r w:rsidR="00972DFB" w:rsidRPr="00646058">
        <w:rPr>
          <w:rStyle w:val="af5"/>
          <w:rFonts w:cs="Times New Roman"/>
          <w:szCs w:val="24"/>
          <w:vertAlign w:val="baseline"/>
        </w:rPr>
        <w:endnoteReference w:id="89"/>
      </w:r>
      <w:r w:rsidR="00972DFB" w:rsidRPr="00646058">
        <w:rPr>
          <w:rStyle w:val="af5"/>
          <w:rFonts w:cs="Times New Roman"/>
          <w:szCs w:val="24"/>
          <w:vertAlign w:val="baseline"/>
        </w:rPr>
        <w:t>]</w:t>
      </w:r>
      <w:r w:rsidR="00646058">
        <w:rPr>
          <w:rStyle w:val="hps"/>
          <w:rFonts w:eastAsiaTheme="minorEastAsia" w:hint="eastAsia"/>
        </w:rPr>
        <w:t>,</w:t>
      </w:r>
      <w:r w:rsidR="0096593E" w:rsidRPr="00646058">
        <w:rPr>
          <w:rStyle w:val="hps"/>
        </w:rPr>
        <w:t xml:space="preserve"> </w:t>
      </w:r>
      <w:r w:rsidR="004302E2" w:rsidRPr="008976A0">
        <w:rPr>
          <w:rStyle w:val="hps"/>
          <w:rFonts w:cs="Times New Roman"/>
          <w:szCs w:val="24"/>
        </w:rPr>
        <w:t>used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color and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shape detection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simultaneously</w:t>
      </w:r>
      <w:r w:rsidR="001E5C65">
        <w:rPr>
          <w:rStyle w:val="hps"/>
          <w:rFonts w:eastAsiaTheme="minorEastAsia" w:cs="Times New Roman" w:hint="eastAsia"/>
          <w:szCs w:val="24"/>
        </w:rPr>
        <w:t>;</w:t>
      </w:r>
      <w:r w:rsidR="00006FFF">
        <w:rPr>
          <w:rFonts w:eastAsiaTheme="minorEastAsia" w:cs="Times New Roman" w:hint="eastAsia"/>
          <w:szCs w:val="24"/>
        </w:rPr>
        <w:t xml:space="preserve"> </w:t>
      </w:r>
      <w:r w:rsidR="001E5C65">
        <w:rPr>
          <w:rFonts w:eastAsiaTheme="minorEastAsia" w:cs="Times New Roman" w:hint="eastAsia"/>
          <w:szCs w:val="24"/>
        </w:rPr>
        <w:t xml:space="preserve">this is done while </w:t>
      </w:r>
      <w:r w:rsidR="0096593E" w:rsidRPr="008976A0">
        <w:rPr>
          <w:rStyle w:val="hps"/>
          <w:rFonts w:cs="Times New Roman"/>
          <w:szCs w:val="24"/>
        </w:rPr>
        <w:t>determining the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final outcome</w:t>
      </w:r>
      <w:r w:rsidR="0096593E" w:rsidRPr="008976A0">
        <w:rPr>
          <w:rFonts w:cs="Times New Roman"/>
          <w:szCs w:val="24"/>
        </w:rPr>
        <w:t xml:space="preserve"> </w:t>
      </w:r>
      <w:r w:rsidR="001E5C65">
        <w:rPr>
          <w:rFonts w:eastAsiaTheme="minorEastAsia" w:cs="Times New Roman" w:hint="eastAsia"/>
          <w:szCs w:val="24"/>
        </w:rPr>
        <w:t xml:space="preserve">by way of </w:t>
      </w:r>
      <w:r w:rsidR="0096593E" w:rsidRPr="008976A0">
        <w:rPr>
          <w:rStyle w:val="hps"/>
          <w:rFonts w:cs="Times New Roman"/>
          <w:szCs w:val="24"/>
        </w:rPr>
        <w:t>fuzzy</w:t>
      </w:r>
      <w:r w:rsidR="0096593E" w:rsidRPr="008976A0">
        <w:rPr>
          <w:rFonts w:cs="Times New Roman"/>
          <w:szCs w:val="24"/>
        </w:rPr>
        <w:t xml:space="preserve"> </w:t>
      </w:r>
      <w:r w:rsidR="0096593E" w:rsidRPr="008976A0">
        <w:rPr>
          <w:rStyle w:val="hps"/>
          <w:rFonts w:cs="Times New Roman"/>
          <w:szCs w:val="24"/>
        </w:rPr>
        <w:t>judgment</w:t>
      </w:r>
      <w:r w:rsidR="0096593E" w:rsidRPr="008976A0">
        <w:rPr>
          <w:rFonts w:cs="Times New Roman"/>
          <w:szCs w:val="24"/>
        </w:rPr>
        <w:t>.</w:t>
      </w:r>
      <w:r w:rsidR="007D06CB">
        <w:rPr>
          <w:rFonts w:eastAsiaTheme="minorEastAsia" w:cs="Times New Roman" w:hint="eastAsia"/>
          <w:szCs w:val="24"/>
        </w:rPr>
        <w:t xml:space="preserve"> </w:t>
      </w:r>
      <w:r w:rsidR="00AE3A19" w:rsidRPr="008976A0">
        <w:rPr>
          <w:rFonts w:cs="Times New Roman"/>
          <w:szCs w:val="24"/>
        </w:rPr>
        <w:t xml:space="preserve">It is observed that </w:t>
      </w:r>
      <w:r w:rsidR="001E5C65">
        <w:rPr>
          <w:rFonts w:eastAsiaTheme="minorEastAsia" w:cs="Times New Roman" w:hint="eastAsia"/>
          <w:szCs w:val="24"/>
        </w:rPr>
        <w:t xml:space="preserve">this method has </w:t>
      </w:r>
      <w:r w:rsidR="00AE3A19" w:rsidRPr="008976A0">
        <w:rPr>
          <w:rFonts w:cs="Times New Roman"/>
          <w:szCs w:val="24"/>
        </w:rPr>
        <w:t>ha</w:t>
      </w:r>
      <w:r>
        <w:rPr>
          <w:rFonts w:eastAsiaTheme="minorEastAsia" w:cs="Times New Roman" w:hint="eastAsia"/>
          <w:szCs w:val="24"/>
        </w:rPr>
        <w:t>d</w:t>
      </w:r>
      <w:r w:rsidR="00AE3A19" w:rsidRPr="008976A0">
        <w:rPr>
          <w:rFonts w:cs="Times New Roman"/>
          <w:szCs w:val="24"/>
        </w:rPr>
        <w:t xml:space="preserve"> lower false positive in comparison </w:t>
      </w:r>
      <w:r w:rsidR="001E5C65">
        <w:rPr>
          <w:rFonts w:eastAsiaTheme="minorEastAsia" w:cs="Times New Roman" w:hint="eastAsia"/>
          <w:szCs w:val="24"/>
        </w:rPr>
        <w:t>with</w:t>
      </w:r>
      <w:r w:rsidR="00AE3A19" w:rsidRPr="008976A0">
        <w:rPr>
          <w:rFonts w:cs="Times New Roman"/>
          <w:szCs w:val="24"/>
        </w:rPr>
        <w:t xml:space="preserve"> non-hybrid methods</w:t>
      </w:r>
      <w:r>
        <w:rPr>
          <w:rFonts w:eastAsiaTheme="minorEastAsia" w:cs="Times New Roman" w:hint="eastAsia"/>
          <w:szCs w:val="24"/>
        </w:rPr>
        <w:t>.</w:t>
      </w:r>
    </w:p>
    <w:p w:rsidR="00751582" w:rsidRPr="00751582" w:rsidRDefault="00751582" w:rsidP="008976A0">
      <w:pPr>
        <w:widowControl/>
        <w:jc w:val="left"/>
        <w:rPr>
          <w:rFonts w:eastAsiaTheme="minorEastAsia" w:cs="Times New Roman"/>
          <w:szCs w:val="24"/>
        </w:rPr>
      </w:pPr>
    </w:p>
    <w:p w:rsidR="00AE3A19" w:rsidRDefault="00AE3A19" w:rsidP="007D06CB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  <w:r w:rsidRPr="008976A0">
        <w:rPr>
          <w:rFonts w:eastAsiaTheme="minorEastAsia" w:cs="Times New Roman"/>
          <w:kern w:val="0"/>
          <w:szCs w:val="24"/>
        </w:rPr>
        <w:t xml:space="preserve">After doing a large number </w:t>
      </w:r>
      <w:r w:rsidR="001E5C65">
        <w:rPr>
          <w:rFonts w:eastAsiaTheme="minorEastAsia" w:cs="Times New Roman" w:hint="eastAsia"/>
          <w:kern w:val="0"/>
          <w:szCs w:val="24"/>
        </w:rPr>
        <w:t xml:space="preserve">of </w:t>
      </w:r>
      <w:r w:rsidRPr="008976A0">
        <w:rPr>
          <w:rFonts w:eastAsiaTheme="minorEastAsia" w:cs="Times New Roman"/>
          <w:kern w:val="0"/>
          <w:szCs w:val="24"/>
        </w:rPr>
        <w:t>literature review</w:t>
      </w:r>
      <w:r w:rsidR="001E5C65">
        <w:rPr>
          <w:rFonts w:eastAsiaTheme="minorEastAsia" w:cs="Times New Roman" w:hint="eastAsia"/>
          <w:kern w:val="0"/>
          <w:szCs w:val="24"/>
        </w:rPr>
        <w:t>s</w:t>
      </w:r>
      <w:r w:rsidR="007D06CB">
        <w:rPr>
          <w:rFonts w:eastAsiaTheme="minorEastAsia" w:cs="Times New Roman"/>
          <w:kern w:val="0"/>
          <w:szCs w:val="24"/>
        </w:rPr>
        <w:t>,</w:t>
      </w:r>
      <w:r w:rsidR="007D06CB">
        <w:rPr>
          <w:rFonts w:eastAsiaTheme="minorEastAsia" w:cs="Times New Roman" w:hint="eastAsia"/>
          <w:kern w:val="0"/>
          <w:szCs w:val="24"/>
        </w:rPr>
        <w:t xml:space="preserve"> </w:t>
      </w:r>
      <w:r w:rsidRPr="008976A0">
        <w:rPr>
          <w:rFonts w:eastAsiaTheme="minorEastAsia" w:cs="Times New Roman"/>
          <w:kern w:val="0"/>
          <w:szCs w:val="24"/>
        </w:rPr>
        <w:t>we found</w:t>
      </w:r>
      <w:r w:rsidR="001E5C65">
        <w:rPr>
          <w:rFonts w:eastAsiaTheme="minorEastAsia" w:cs="Times New Roman" w:hint="eastAsia"/>
          <w:kern w:val="0"/>
          <w:szCs w:val="24"/>
        </w:rPr>
        <w:t>,</w:t>
      </w:r>
      <w:r w:rsidRPr="008976A0">
        <w:rPr>
          <w:rFonts w:eastAsiaTheme="minorEastAsia" w:cs="Times New Roman"/>
          <w:kern w:val="0"/>
          <w:szCs w:val="24"/>
        </w:rPr>
        <w:t xml:space="preserve"> in the process of building TSDR</w:t>
      </w:r>
      <w:r w:rsidR="00892B45">
        <w:rPr>
          <w:rFonts w:eastAsiaTheme="minorEastAsia" w:cs="Times New Roman" w:hint="eastAsia"/>
          <w:kern w:val="0"/>
          <w:szCs w:val="24"/>
        </w:rPr>
        <w:t xml:space="preserve"> </w:t>
      </w:r>
      <w:r w:rsidRPr="008976A0">
        <w:rPr>
          <w:rFonts w:eastAsiaTheme="minorEastAsia" w:cs="Times New Roman"/>
          <w:kern w:val="0"/>
          <w:szCs w:val="24"/>
        </w:rPr>
        <w:t>s</w:t>
      </w:r>
      <w:r w:rsidR="00892B45">
        <w:rPr>
          <w:rFonts w:eastAsiaTheme="minorEastAsia" w:cs="Times New Roman" w:hint="eastAsia"/>
          <w:kern w:val="0"/>
          <w:szCs w:val="24"/>
        </w:rPr>
        <w:t>ystem</w:t>
      </w:r>
      <w:r w:rsidRPr="008976A0">
        <w:rPr>
          <w:rFonts w:eastAsiaTheme="minorEastAsia" w:cs="Times New Roman"/>
          <w:kern w:val="0"/>
          <w:szCs w:val="24"/>
        </w:rPr>
        <w:t xml:space="preserve">, </w:t>
      </w:r>
      <w:r w:rsidR="001E5C65">
        <w:rPr>
          <w:rFonts w:eastAsiaTheme="minorEastAsia" w:cs="Times New Roman" w:hint="eastAsia"/>
          <w:kern w:val="0"/>
          <w:szCs w:val="24"/>
        </w:rPr>
        <w:t xml:space="preserve">that </w:t>
      </w:r>
      <w:r w:rsidRPr="008976A0">
        <w:rPr>
          <w:rFonts w:eastAsiaTheme="minorEastAsia" w:cs="Times New Roman"/>
          <w:kern w:val="0"/>
          <w:szCs w:val="24"/>
        </w:rPr>
        <w:t>it is hard to select only one method among several options. Nevertheless, gr</w:t>
      </w:r>
      <w:r w:rsidR="007D06CB">
        <w:rPr>
          <w:rFonts w:eastAsiaTheme="minorEastAsia" w:cs="Times New Roman"/>
          <w:kern w:val="0"/>
          <w:szCs w:val="24"/>
        </w:rPr>
        <w:t>adient feature-based algorithms</w:t>
      </w:r>
      <w:r w:rsidR="007D06CB">
        <w:rPr>
          <w:rFonts w:eastAsiaTheme="minorEastAsia" w:cs="Times New Roman" w:hint="eastAsia"/>
          <w:kern w:val="0"/>
          <w:szCs w:val="24"/>
        </w:rPr>
        <w:t xml:space="preserve">, which also can be combined with color analysis, </w:t>
      </w:r>
      <w:r w:rsidRPr="008976A0">
        <w:rPr>
          <w:rFonts w:eastAsiaTheme="minorEastAsia" w:cs="Times New Roman"/>
          <w:kern w:val="0"/>
          <w:szCs w:val="24"/>
        </w:rPr>
        <w:t>are obviously useful over other approache</w:t>
      </w:r>
      <w:r w:rsidR="007D06CB">
        <w:rPr>
          <w:rFonts w:eastAsiaTheme="minorEastAsia" w:cs="Times New Roman"/>
          <w:kern w:val="0"/>
          <w:szCs w:val="24"/>
        </w:rPr>
        <w:t>s (</w:t>
      </w:r>
      <w:r w:rsidR="001E5C65">
        <w:rPr>
          <w:rFonts w:eastAsiaTheme="minorEastAsia" w:cs="Times New Roman" w:hint="eastAsia"/>
          <w:kern w:val="0"/>
          <w:szCs w:val="24"/>
        </w:rPr>
        <w:t xml:space="preserve">see the </w:t>
      </w:r>
      <w:r w:rsidR="007D06CB">
        <w:rPr>
          <w:rFonts w:eastAsiaTheme="minorEastAsia" w:cs="Times New Roman"/>
          <w:kern w:val="0"/>
          <w:szCs w:val="24"/>
        </w:rPr>
        <w:t>details in Chapter 4.4.2.1).</w:t>
      </w:r>
      <w:r w:rsidR="007D06CB">
        <w:rPr>
          <w:rFonts w:eastAsiaTheme="minorEastAsia" w:cs="Times New Roman" w:hint="eastAsia"/>
          <w:kern w:val="0"/>
          <w:szCs w:val="24"/>
        </w:rPr>
        <w:t xml:space="preserve"> </w:t>
      </w:r>
      <w:r w:rsidRPr="008976A0">
        <w:rPr>
          <w:rFonts w:eastAsiaTheme="minorEastAsia" w:cs="Times New Roman"/>
          <w:kern w:val="0"/>
          <w:szCs w:val="24"/>
        </w:rPr>
        <w:t xml:space="preserve">Our following </w:t>
      </w:r>
      <w:r w:rsidR="001E5C65">
        <w:rPr>
          <w:rFonts w:eastAsiaTheme="minorEastAsia" w:cs="Times New Roman" w:hint="eastAsia"/>
          <w:kern w:val="0"/>
          <w:szCs w:val="24"/>
        </w:rPr>
        <w:t xml:space="preserve">proposed </w:t>
      </w:r>
      <w:r w:rsidRPr="008976A0">
        <w:rPr>
          <w:rFonts w:eastAsiaTheme="minorEastAsia" w:cs="Times New Roman"/>
          <w:kern w:val="0"/>
          <w:szCs w:val="24"/>
        </w:rPr>
        <w:t>system is also based on this kind of method.</w:t>
      </w:r>
    </w:p>
    <w:p w:rsidR="007D06CB" w:rsidRPr="008976A0" w:rsidRDefault="007D06CB" w:rsidP="007D06CB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</w:p>
    <w:p w:rsidR="0044313C" w:rsidRPr="00072C05" w:rsidRDefault="0044313C" w:rsidP="00737E28">
      <w:pPr>
        <w:pStyle w:val="2"/>
        <w:spacing w:line="276" w:lineRule="auto"/>
      </w:pPr>
      <w:bookmarkStart w:id="50" w:name="_Toc388350402"/>
      <w:r w:rsidRPr="00DF77E6">
        <w:rPr>
          <w:rFonts w:hint="eastAsia"/>
        </w:rPr>
        <w:t>2.</w:t>
      </w:r>
      <w:r w:rsidR="007825BA" w:rsidRPr="00DF77E6">
        <w:rPr>
          <w:rFonts w:hint="eastAsia"/>
        </w:rPr>
        <w:t>3</w:t>
      </w:r>
      <w:r w:rsidR="00A21D5E" w:rsidRPr="00072C05">
        <w:rPr>
          <w:rFonts w:hint="eastAsia"/>
        </w:rPr>
        <w:t xml:space="preserve"> </w:t>
      </w:r>
      <w:r w:rsidRPr="00072C05">
        <w:t xml:space="preserve">Classification </w:t>
      </w:r>
      <w:r w:rsidR="00D46C1E" w:rsidRPr="00072C05">
        <w:rPr>
          <w:rFonts w:hint="eastAsia"/>
        </w:rPr>
        <w:t>T</w:t>
      </w:r>
      <w:r w:rsidRPr="00072C05">
        <w:t>echniques</w:t>
      </w:r>
      <w:bookmarkEnd w:id="50"/>
    </w:p>
    <w:p w:rsidR="0044313C" w:rsidRPr="00646058" w:rsidRDefault="0044313C" w:rsidP="008F354F">
      <w:pPr>
        <w:rPr>
          <w:rFonts w:eastAsiaTheme="minorEastAsia"/>
          <w:kern w:val="0"/>
        </w:rPr>
      </w:pPr>
      <w:r w:rsidRPr="00072C05">
        <w:rPr>
          <w:kern w:val="0"/>
        </w:rPr>
        <w:t xml:space="preserve">The classification techniques </w:t>
      </w:r>
      <w:r w:rsidR="00DF77E6">
        <w:rPr>
          <w:rFonts w:eastAsiaTheme="minorEastAsia" w:hint="eastAsia"/>
          <w:kern w:val="0"/>
        </w:rPr>
        <w:t xml:space="preserve">are </w:t>
      </w:r>
      <w:r w:rsidRPr="00072C05">
        <w:rPr>
          <w:kern w:val="0"/>
        </w:rPr>
        <w:t xml:space="preserve">used to determine the content of the detected list </w:t>
      </w:r>
      <w:r w:rsidR="00813AF4">
        <w:rPr>
          <w:rFonts w:eastAsiaTheme="minorEastAsia" w:hint="eastAsia"/>
          <w:kern w:val="0"/>
        </w:rPr>
        <w:t xml:space="preserve">of </w:t>
      </w:r>
      <w:r w:rsidRPr="00072C05">
        <w:rPr>
          <w:kern w:val="0"/>
        </w:rPr>
        <w:lastRenderedPageBreak/>
        <w:t xml:space="preserve">ROIs </w:t>
      </w:r>
      <w:r w:rsidR="00813AF4">
        <w:rPr>
          <w:rFonts w:eastAsiaTheme="minorEastAsia" w:hint="eastAsia"/>
          <w:kern w:val="0"/>
        </w:rPr>
        <w:t xml:space="preserve">which </w:t>
      </w:r>
      <w:r w:rsidRPr="00072C05">
        <w:rPr>
          <w:kern w:val="0"/>
        </w:rPr>
        <w:t>possibly contains one or more signs. They are then classified, with regard</w:t>
      </w:r>
      <w:r w:rsidR="00DF77E6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to their content, into the appropriate categories (stop signs, speed limit signs</w:t>
      </w:r>
      <w:r w:rsidR="00A244D2">
        <w:rPr>
          <w:rFonts w:eastAsiaTheme="minorEastAsia" w:hint="eastAsia"/>
          <w:kern w:val="0"/>
        </w:rPr>
        <w:t xml:space="preserve">, </w:t>
      </w:r>
      <w:r w:rsidR="00646058">
        <w:rPr>
          <w:kern w:val="0"/>
        </w:rPr>
        <w:t>etc</w:t>
      </w:r>
      <w:r w:rsidR="00A244D2">
        <w:rPr>
          <w:rFonts w:eastAsiaTheme="minorEastAsia" w:hint="eastAsia"/>
          <w:kern w:val="0"/>
        </w:rPr>
        <w:t>.</w:t>
      </w:r>
      <w:r w:rsidRPr="00072C05">
        <w:rPr>
          <w:kern w:val="0"/>
        </w:rPr>
        <w:t>)</w:t>
      </w:r>
      <w:r w:rsidR="00646058">
        <w:rPr>
          <w:rFonts w:eastAsiaTheme="minorEastAsia" w:hint="eastAsia"/>
          <w:kern w:val="0"/>
        </w:rPr>
        <w:t>.</w:t>
      </w:r>
    </w:p>
    <w:p w:rsidR="008B33F9" w:rsidRPr="008B33F9" w:rsidRDefault="008B33F9" w:rsidP="008F354F">
      <w:pPr>
        <w:rPr>
          <w:rFonts w:eastAsiaTheme="minorEastAsia"/>
          <w:kern w:val="0"/>
        </w:rPr>
      </w:pPr>
    </w:p>
    <w:p w:rsidR="008B33F9" w:rsidRDefault="00B443B9" w:rsidP="008F354F">
      <w:pPr>
        <w:rPr>
          <w:rFonts w:eastAsiaTheme="minorEastAsia"/>
          <w:kern w:val="0"/>
        </w:rPr>
      </w:pPr>
      <w:r>
        <w:rPr>
          <w:kern w:val="0"/>
        </w:rPr>
        <w:t>The main methods</w:t>
      </w:r>
      <w:r>
        <w:rPr>
          <w:rFonts w:eastAsiaTheme="minorEastAsia" w:hint="eastAsia"/>
          <w:kern w:val="0"/>
        </w:rPr>
        <w:t xml:space="preserve">, </w:t>
      </w:r>
      <w:r w:rsidR="008B33F9" w:rsidRPr="00072C05">
        <w:rPr>
          <w:kern w:val="0"/>
        </w:rPr>
        <w:t>in this stage</w:t>
      </w:r>
      <w:r>
        <w:rPr>
          <w:rFonts w:eastAsiaTheme="minorEastAsia" w:hint="eastAsia"/>
          <w:kern w:val="0"/>
        </w:rPr>
        <w:t xml:space="preserve">, </w:t>
      </w:r>
      <w:r w:rsidR="008B33F9" w:rsidRPr="00072C05">
        <w:rPr>
          <w:kern w:val="0"/>
        </w:rPr>
        <w:t>for recognizing signs are machine learning techniques, digit r</w:t>
      </w:r>
      <w:r>
        <w:rPr>
          <w:kern w:val="0"/>
        </w:rPr>
        <w:t>ecognition techniques (only for</w:t>
      </w:r>
      <w:r>
        <w:rPr>
          <w:rFonts w:eastAsiaTheme="minorEastAsia" w:hint="eastAsia"/>
          <w:kern w:val="0"/>
        </w:rPr>
        <w:t xml:space="preserve"> </w:t>
      </w:r>
      <w:r w:rsidR="008B33F9" w:rsidRPr="00072C05">
        <w:rPr>
          <w:kern w:val="0"/>
        </w:rPr>
        <w:t>signs with digit</w:t>
      </w:r>
      <w:r>
        <w:rPr>
          <w:rFonts w:eastAsiaTheme="minorEastAsia" w:hint="eastAsia"/>
          <w:kern w:val="0"/>
        </w:rPr>
        <w:t>s</w:t>
      </w:r>
      <w:r w:rsidR="008B33F9" w:rsidRPr="00072C05">
        <w:rPr>
          <w:kern w:val="0"/>
        </w:rPr>
        <w:t xml:space="preserve"> or text), template matching, and tree classifiers such as K-d trees and Random forests. The choice of which </w:t>
      </w:r>
      <w:r>
        <w:rPr>
          <w:rFonts w:eastAsiaTheme="minorEastAsia" w:hint="eastAsia"/>
          <w:kern w:val="0"/>
        </w:rPr>
        <w:t xml:space="preserve">technique </w:t>
      </w:r>
      <w:r w:rsidR="008B33F9" w:rsidRPr="00072C05">
        <w:rPr>
          <w:kern w:val="0"/>
        </w:rPr>
        <w:t xml:space="preserve">to use depends on the output of the detection </w:t>
      </w:r>
      <w:r w:rsidR="007D06CB">
        <w:rPr>
          <w:rFonts w:eastAsiaTheme="minorEastAsia" w:hint="eastAsia"/>
          <w:kern w:val="0"/>
        </w:rPr>
        <w:t>phase</w:t>
      </w:r>
      <w:r w:rsidR="008B33F9" w:rsidRPr="00072C05">
        <w:rPr>
          <w:kern w:val="0"/>
        </w:rPr>
        <w:t>.</w:t>
      </w:r>
    </w:p>
    <w:p w:rsidR="000F2A04" w:rsidRPr="007D06CB" w:rsidRDefault="000F2A04" w:rsidP="008F354F">
      <w:pPr>
        <w:autoSpaceDE w:val="0"/>
        <w:autoSpaceDN w:val="0"/>
        <w:adjustRightInd w:val="0"/>
        <w:rPr>
          <w:rFonts w:eastAsiaTheme="minorEastAsia"/>
          <w:kern w:val="0"/>
        </w:rPr>
      </w:pPr>
    </w:p>
    <w:p w:rsidR="00545B24" w:rsidRPr="000F2A04" w:rsidRDefault="007D06CB" w:rsidP="008F354F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  <w:r>
        <w:rPr>
          <w:rFonts w:eastAsiaTheme="minorEastAsia" w:cs="Times New Roman"/>
          <w:kern w:val="0"/>
          <w:szCs w:val="24"/>
        </w:rPr>
        <w:t>W</w:t>
      </w:r>
      <w:r>
        <w:rPr>
          <w:rFonts w:eastAsiaTheme="minorEastAsia" w:cs="Times New Roman" w:hint="eastAsia"/>
          <w:kern w:val="0"/>
          <w:szCs w:val="24"/>
        </w:rPr>
        <w:t xml:space="preserve">e have already introduced </w:t>
      </w:r>
      <w:r w:rsidR="001E44D8">
        <w:rPr>
          <w:rFonts w:eastAsiaTheme="minorEastAsia" w:cs="Times New Roman" w:hint="eastAsia"/>
          <w:kern w:val="0"/>
          <w:szCs w:val="24"/>
        </w:rPr>
        <w:t>template matching</w:t>
      </w:r>
      <w:r>
        <w:rPr>
          <w:rFonts w:eastAsiaTheme="minorEastAsia" w:cs="Times New Roman" w:hint="eastAsia"/>
          <w:kern w:val="0"/>
          <w:szCs w:val="24"/>
        </w:rPr>
        <w:t xml:space="preserve"> in </w:t>
      </w:r>
      <w:r w:rsidR="00B443B9">
        <w:rPr>
          <w:rFonts w:eastAsiaTheme="minorEastAsia" w:cs="Times New Roman" w:hint="eastAsia"/>
          <w:kern w:val="0"/>
          <w:szCs w:val="24"/>
        </w:rPr>
        <w:t xml:space="preserve">the </w:t>
      </w:r>
      <w:r>
        <w:rPr>
          <w:rFonts w:eastAsiaTheme="minorEastAsia" w:cs="Times New Roman" w:hint="eastAsia"/>
          <w:kern w:val="0"/>
          <w:szCs w:val="24"/>
        </w:rPr>
        <w:t>former section (</w:t>
      </w:r>
      <w:r>
        <w:rPr>
          <w:rFonts w:eastAsiaTheme="minorEastAsia" w:cs="Times New Roman"/>
          <w:kern w:val="0"/>
          <w:szCs w:val="24"/>
        </w:rPr>
        <w:t>Section</w:t>
      </w:r>
      <w:r>
        <w:rPr>
          <w:rFonts w:eastAsiaTheme="minorEastAsia" w:cs="Times New Roman" w:hint="eastAsia"/>
          <w:kern w:val="0"/>
          <w:szCs w:val="24"/>
        </w:rPr>
        <w:t xml:space="preserve"> 2.2.2). It still can be used in this chapter. </w:t>
      </w:r>
      <w:r w:rsidR="00E4206E">
        <w:rPr>
          <w:rFonts w:eastAsiaTheme="minorEastAsia" w:cs="Times New Roman" w:hint="eastAsia"/>
          <w:kern w:val="0"/>
          <w:szCs w:val="24"/>
        </w:rPr>
        <w:t xml:space="preserve">It </w:t>
      </w:r>
      <w:r w:rsidR="00B443B9">
        <w:rPr>
          <w:rFonts w:eastAsiaTheme="minorEastAsia" w:cs="Times New Roman" w:hint="eastAsia"/>
          <w:kern w:val="0"/>
          <w:szCs w:val="24"/>
        </w:rPr>
        <w:t xml:space="preserve">requires </w:t>
      </w:r>
      <w:r w:rsidR="001E44D8">
        <w:rPr>
          <w:rFonts w:eastAsiaTheme="minorEastAsia" w:cs="Times New Roman"/>
          <w:kern w:val="0"/>
          <w:szCs w:val="24"/>
        </w:rPr>
        <w:t>a lot</w:t>
      </w:r>
      <w:r w:rsidR="00E4206E">
        <w:rPr>
          <w:rFonts w:eastAsiaTheme="minorEastAsia" w:cs="Times New Roman" w:hint="eastAsia"/>
          <w:kern w:val="0"/>
          <w:szCs w:val="24"/>
        </w:rPr>
        <w:t xml:space="preserve"> of template</w:t>
      </w:r>
      <w:r w:rsidR="00B443B9">
        <w:rPr>
          <w:rFonts w:eastAsiaTheme="minorEastAsia" w:cs="Times New Roman" w:hint="eastAsia"/>
          <w:kern w:val="0"/>
          <w:szCs w:val="24"/>
        </w:rPr>
        <w:t>s</w:t>
      </w:r>
      <w:r w:rsidR="00E4206E">
        <w:rPr>
          <w:rFonts w:eastAsiaTheme="minorEastAsia" w:cs="Times New Roman" w:hint="eastAsia"/>
          <w:kern w:val="0"/>
          <w:szCs w:val="24"/>
        </w:rPr>
        <w:t xml:space="preserve"> in </w:t>
      </w:r>
      <w:r w:rsidR="00B443B9">
        <w:rPr>
          <w:rFonts w:eastAsiaTheme="minorEastAsia" w:cs="Times New Roman" w:hint="eastAsia"/>
          <w:kern w:val="0"/>
          <w:szCs w:val="24"/>
        </w:rPr>
        <w:t xml:space="preserve">a </w:t>
      </w:r>
      <w:r w:rsidR="00E4206E">
        <w:rPr>
          <w:rFonts w:eastAsiaTheme="minorEastAsia" w:cs="Times New Roman" w:hint="eastAsia"/>
          <w:kern w:val="0"/>
          <w:szCs w:val="24"/>
        </w:rPr>
        <w:t>data</w:t>
      </w:r>
      <w:r w:rsidR="00B443B9">
        <w:rPr>
          <w:rFonts w:eastAsiaTheme="minorEastAsia" w:cs="Times New Roman" w:hint="eastAsia"/>
          <w:kern w:val="0"/>
          <w:szCs w:val="24"/>
        </w:rPr>
        <w:t>set,</w:t>
      </w:r>
      <w:r w:rsidR="00E4206E">
        <w:rPr>
          <w:rFonts w:eastAsiaTheme="minorEastAsia" w:cs="Times New Roman" w:hint="eastAsia"/>
          <w:kern w:val="0"/>
          <w:szCs w:val="24"/>
        </w:rPr>
        <w:t xml:space="preserve"> when </w:t>
      </w:r>
      <w:r w:rsidR="000F2A04" w:rsidRPr="000F2A04">
        <w:rPr>
          <w:rFonts w:eastAsiaTheme="minorEastAsia" w:cs="Times New Roman"/>
          <w:kern w:val="0"/>
          <w:szCs w:val="24"/>
        </w:rPr>
        <w:t xml:space="preserve">similar </w:t>
      </w:r>
      <w:r w:rsidR="00E4206E">
        <w:rPr>
          <w:rFonts w:eastAsiaTheme="minorEastAsia" w:cs="Times New Roman" w:hint="eastAsia"/>
          <w:kern w:val="0"/>
          <w:szCs w:val="24"/>
        </w:rPr>
        <w:t>reappearance</w:t>
      </w:r>
      <w:r w:rsidR="00B443B9">
        <w:rPr>
          <w:rFonts w:eastAsiaTheme="minorEastAsia" w:cs="Times New Roman" w:hint="eastAsia"/>
          <w:kern w:val="0"/>
          <w:szCs w:val="24"/>
        </w:rPr>
        <w:t>s</w:t>
      </w:r>
      <w:r w:rsidR="00E4206E">
        <w:rPr>
          <w:rFonts w:eastAsiaTheme="minorEastAsia" w:cs="Times New Roman" w:hint="eastAsia"/>
          <w:kern w:val="0"/>
          <w:szCs w:val="24"/>
        </w:rPr>
        <w:t xml:space="preserve"> </w:t>
      </w:r>
      <w:r w:rsidR="00B443B9">
        <w:rPr>
          <w:rFonts w:eastAsiaTheme="minorEastAsia" w:cs="Times New Roman" w:hint="eastAsia"/>
          <w:kern w:val="0"/>
          <w:szCs w:val="24"/>
        </w:rPr>
        <w:t>of</w:t>
      </w:r>
      <w:r w:rsidR="000F2A04" w:rsidRPr="000F2A04">
        <w:rPr>
          <w:rFonts w:eastAsiaTheme="minorEastAsia" w:cs="Times New Roman"/>
          <w:kern w:val="0"/>
          <w:szCs w:val="24"/>
        </w:rPr>
        <w:t xml:space="preserve"> unknown ROIs</w:t>
      </w:r>
      <w:r w:rsidR="00B443B9">
        <w:rPr>
          <w:rFonts w:eastAsiaTheme="minorEastAsia" w:cs="Times New Roman" w:hint="eastAsia"/>
          <w:kern w:val="0"/>
          <w:szCs w:val="24"/>
        </w:rPr>
        <w:t xml:space="preserve"> are being searched for</w:t>
      </w:r>
      <w:r w:rsidR="000F2A04" w:rsidRPr="000F2A04">
        <w:rPr>
          <w:rFonts w:eastAsiaTheme="minorEastAsia" w:cs="Times New Roman"/>
          <w:kern w:val="0"/>
          <w:szCs w:val="24"/>
        </w:rPr>
        <w:t xml:space="preserve">. </w:t>
      </w:r>
      <w:r w:rsidR="000F2A04" w:rsidRPr="000F2A04">
        <w:rPr>
          <w:rFonts w:cs="Times New Roman"/>
          <w:kern w:val="0"/>
          <w:szCs w:val="24"/>
        </w:rPr>
        <w:t>An interesting method for simultaneous</w:t>
      </w:r>
      <w:r w:rsidR="001E44D8">
        <w:rPr>
          <w:rFonts w:cs="Times New Roman"/>
          <w:kern w:val="0"/>
          <w:szCs w:val="24"/>
        </w:rPr>
        <w:t xml:space="preserve"> detection and recognition</w:t>
      </w:r>
      <w:r w:rsidR="00B443B9">
        <w:rPr>
          <w:rFonts w:eastAsiaTheme="minorEastAsia" w:cs="Times New Roman" w:hint="eastAsia"/>
          <w:kern w:val="0"/>
          <w:szCs w:val="24"/>
        </w:rPr>
        <w:t>,</w:t>
      </w:r>
      <w:r w:rsidR="001E44D8">
        <w:rPr>
          <w:rFonts w:eastAsiaTheme="minorEastAsia" w:cs="Times New Roman" w:hint="eastAsia"/>
          <w:kern w:val="0"/>
          <w:szCs w:val="24"/>
        </w:rPr>
        <w:t xml:space="preserve"> </w:t>
      </w:r>
      <w:r w:rsidR="000F2A04" w:rsidRPr="000F2A04">
        <w:rPr>
          <w:rFonts w:cs="Times New Roman"/>
          <w:kern w:val="0"/>
          <w:szCs w:val="24"/>
        </w:rPr>
        <w:t xml:space="preserve">based on </w:t>
      </w:r>
      <w:r w:rsidR="000F2A04" w:rsidRPr="000F2A04">
        <w:rPr>
          <w:rFonts w:eastAsiaTheme="minorEastAsia" w:cs="Times New Roman"/>
          <w:kern w:val="0"/>
          <w:szCs w:val="24"/>
        </w:rPr>
        <w:t>template matching</w:t>
      </w:r>
      <w:r w:rsidR="00B443B9">
        <w:rPr>
          <w:rFonts w:eastAsiaTheme="minorEastAsia" w:cs="Times New Roman" w:hint="eastAsia"/>
          <w:kern w:val="0"/>
          <w:szCs w:val="24"/>
        </w:rPr>
        <w:t>,</w:t>
      </w:r>
      <w:r w:rsidR="000F2A04" w:rsidRPr="000F2A04">
        <w:rPr>
          <w:rFonts w:eastAsiaTheme="minorEastAsia" w:cs="Times New Roman"/>
          <w:kern w:val="0"/>
          <w:szCs w:val="24"/>
        </w:rPr>
        <w:t xml:space="preserve"> </w:t>
      </w:r>
      <w:r w:rsidR="00B443B9">
        <w:rPr>
          <w:rFonts w:eastAsiaTheme="minorEastAsia" w:cs="Times New Roman" w:hint="eastAsia"/>
          <w:kern w:val="0"/>
          <w:szCs w:val="24"/>
        </w:rPr>
        <w:t>is</w:t>
      </w:r>
      <w:r w:rsidR="00646058">
        <w:rPr>
          <w:rFonts w:eastAsiaTheme="minorEastAsia" w:cs="Times New Roman" w:hint="eastAsia"/>
          <w:kern w:val="0"/>
          <w:szCs w:val="24"/>
        </w:rPr>
        <w:t xml:space="preserve"> </w:t>
      </w:r>
      <w:r w:rsidR="00B443B9">
        <w:rPr>
          <w:rFonts w:eastAsiaTheme="minorEastAsia" w:cs="Times New Roman" w:hint="eastAsia"/>
          <w:kern w:val="0"/>
          <w:szCs w:val="24"/>
        </w:rPr>
        <w:t xml:space="preserve">found in </w:t>
      </w:r>
      <w:r w:rsidR="000F2A04" w:rsidRPr="00646058">
        <w:rPr>
          <w:rFonts w:eastAsiaTheme="minorEastAsia" w:cs="Times New Roman" w:hint="eastAsia"/>
          <w:kern w:val="0"/>
          <w:szCs w:val="24"/>
        </w:rPr>
        <w:t>[</w:t>
      </w:r>
      <w:fldSimple w:instr=" NOTEREF _Ref383774329 \f \h  \* MERGEFORMAT ">
        <w:r w:rsidR="00AE69A1" w:rsidRPr="00AE69A1">
          <w:rPr>
            <w:rStyle w:val="af5"/>
            <w:rFonts w:eastAsiaTheme="minorEastAsia" w:cs="Times New Roman"/>
            <w:szCs w:val="24"/>
            <w:vertAlign w:val="baseline"/>
          </w:rPr>
          <w:t>18</w:t>
        </w:r>
      </w:fldSimple>
      <w:r w:rsidR="000F2A04" w:rsidRPr="00646058">
        <w:rPr>
          <w:rFonts w:eastAsiaTheme="minorEastAsia" w:cs="Times New Roman" w:hint="eastAsia"/>
          <w:kern w:val="0"/>
          <w:szCs w:val="24"/>
        </w:rPr>
        <w:t>]</w:t>
      </w:r>
      <w:r w:rsidR="001E44D8">
        <w:rPr>
          <w:rFonts w:eastAsiaTheme="minorEastAsia" w:cs="Times New Roman" w:hint="eastAsia"/>
          <w:kern w:val="0"/>
          <w:szCs w:val="24"/>
        </w:rPr>
        <w:t xml:space="preserve">. </w:t>
      </w:r>
      <w:r w:rsidR="00182021">
        <w:t xml:space="preserve">With </w:t>
      </w:r>
      <w:r w:rsidR="00182021">
        <w:rPr>
          <w:rFonts w:eastAsiaTheme="minorEastAsia" w:hint="eastAsia"/>
        </w:rPr>
        <w:t xml:space="preserve">the appearance of </w:t>
      </w:r>
      <w:r w:rsidR="001B1B4C">
        <w:rPr>
          <w:rFonts w:eastAsiaTheme="minorEastAsia" w:hint="eastAsia"/>
        </w:rPr>
        <w:t>Genetic Algorithm</w:t>
      </w:r>
      <w:r w:rsidR="001E44D8">
        <w:rPr>
          <w:rFonts w:eastAsiaTheme="minorEastAsia" w:hint="eastAsia"/>
        </w:rPr>
        <w:t xml:space="preserve"> (GA)</w:t>
      </w:r>
      <w:r w:rsidR="00182021">
        <w:t>, Neural Network</w:t>
      </w:r>
      <w:r w:rsidR="001E44D8">
        <w:rPr>
          <w:rFonts w:eastAsiaTheme="minorEastAsia" w:hint="eastAsia"/>
        </w:rPr>
        <w:t xml:space="preserve"> (NN)</w:t>
      </w:r>
      <w:r w:rsidR="00182021">
        <w:t xml:space="preserve">, </w:t>
      </w:r>
      <w:r w:rsidR="001B1B4C">
        <w:t>Support Vector Machines</w:t>
      </w:r>
      <w:r w:rsidR="001E44D8">
        <w:rPr>
          <w:rFonts w:eastAsiaTheme="minorEastAsia" w:hint="eastAsia"/>
        </w:rPr>
        <w:t xml:space="preserve"> (SVM</w:t>
      </w:r>
      <w:r w:rsidR="00F324FC">
        <w:rPr>
          <w:rFonts w:eastAsiaTheme="minorEastAsia" w:hint="eastAsia"/>
        </w:rPr>
        <w:t>s</w:t>
      </w:r>
      <w:r w:rsidR="001E44D8">
        <w:rPr>
          <w:rFonts w:eastAsiaTheme="minorEastAsia" w:hint="eastAsia"/>
        </w:rPr>
        <w:t>)</w:t>
      </w:r>
      <w:r w:rsidR="00A244D2">
        <w:rPr>
          <w:rFonts w:eastAsiaTheme="minorEastAsia" w:hint="eastAsia"/>
        </w:rPr>
        <w:t xml:space="preserve">, </w:t>
      </w:r>
      <w:r w:rsidR="00182021">
        <w:t>etc</w:t>
      </w:r>
      <w:r w:rsidR="00B443B9">
        <w:rPr>
          <w:rFonts w:eastAsiaTheme="minorEastAsia" w:hint="eastAsia"/>
        </w:rPr>
        <w:t>.</w:t>
      </w:r>
      <w:r w:rsidR="001E44D8">
        <w:rPr>
          <w:rFonts w:eastAsiaTheme="minorEastAsia" w:hint="eastAsia"/>
        </w:rPr>
        <w:t>,</w:t>
      </w:r>
      <w:r w:rsidR="00182021">
        <w:rPr>
          <w:rFonts w:eastAsiaTheme="minorEastAsia" w:hint="eastAsia"/>
        </w:rPr>
        <w:t xml:space="preserve"> </w:t>
      </w:r>
      <w:r w:rsidR="001E44D8">
        <w:rPr>
          <w:rFonts w:eastAsiaTheme="minorEastAsia"/>
        </w:rPr>
        <w:t>more</w:t>
      </w:r>
      <w:r w:rsidR="00182021">
        <w:t xml:space="preserve"> and more </w:t>
      </w:r>
      <w:r w:rsidR="00E65CE5">
        <w:rPr>
          <w:rFonts w:eastAsiaTheme="minorEastAsia" w:hint="eastAsia"/>
        </w:rPr>
        <w:t>researcher</w:t>
      </w:r>
      <w:r w:rsidR="00182021">
        <w:t xml:space="preserve">s </w:t>
      </w:r>
      <w:r w:rsidR="00B443B9">
        <w:rPr>
          <w:rFonts w:eastAsiaTheme="minorEastAsia" w:hint="eastAsia"/>
        </w:rPr>
        <w:t xml:space="preserve">have </w:t>
      </w:r>
      <w:r w:rsidR="00182021">
        <w:t>appl</w:t>
      </w:r>
      <w:r w:rsidR="00182021">
        <w:rPr>
          <w:rFonts w:eastAsiaTheme="minorEastAsia" w:hint="eastAsia"/>
        </w:rPr>
        <w:t>ied</w:t>
      </w:r>
      <w:r w:rsidR="00182021">
        <w:t xml:space="preserve"> the</w:t>
      </w:r>
      <w:r w:rsidR="00B443B9">
        <w:rPr>
          <w:rFonts w:eastAsiaTheme="minorEastAsia" w:hint="eastAsia"/>
        </w:rPr>
        <w:t>se</w:t>
      </w:r>
      <w:r w:rsidR="00182021">
        <w:t xml:space="preserve"> </w:t>
      </w:r>
      <w:r w:rsidR="00B443B9">
        <w:rPr>
          <w:rFonts w:eastAsiaTheme="minorEastAsia" w:hint="eastAsia"/>
        </w:rPr>
        <w:t xml:space="preserve">algorithms </w:t>
      </w:r>
      <w:r w:rsidR="00182021">
        <w:t xml:space="preserve">to </w:t>
      </w:r>
      <w:r w:rsidR="00B443B9">
        <w:rPr>
          <w:rFonts w:eastAsiaTheme="minorEastAsia" w:hint="eastAsia"/>
        </w:rPr>
        <w:t xml:space="preserve">the </w:t>
      </w:r>
      <w:r w:rsidR="00182021">
        <w:t xml:space="preserve">traffic sign recognition </w:t>
      </w:r>
      <w:r w:rsidR="001E44D8">
        <w:rPr>
          <w:rFonts w:eastAsiaTheme="minorEastAsia" w:hint="eastAsia"/>
        </w:rPr>
        <w:t>phase</w:t>
      </w:r>
      <w:r w:rsidR="00182021">
        <w:t xml:space="preserve">. </w:t>
      </w:r>
      <w:r w:rsidR="00182021">
        <w:rPr>
          <w:rFonts w:eastAsiaTheme="minorEastAsia" w:hint="eastAsia"/>
        </w:rPr>
        <w:t>For example</w:t>
      </w:r>
      <w:r w:rsidR="001E44D8">
        <w:rPr>
          <w:rFonts w:eastAsiaTheme="minorEastAsia" w:hint="eastAsia"/>
        </w:rPr>
        <w:t>,</w:t>
      </w:r>
      <w:r w:rsidR="00182021">
        <w:rPr>
          <w:rFonts w:eastAsiaTheme="minorEastAsia" w:hint="eastAsia"/>
        </w:rPr>
        <w:t xml:space="preserve"> Y</w:t>
      </w:r>
      <w:r w:rsidR="00182021">
        <w:t xml:space="preserve">uji Aoyagi </w:t>
      </w:r>
      <w:r w:rsidR="00902D23">
        <w:rPr>
          <w:rFonts w:eastAsiaTheme="minorEastAsia" w:hint="eastAsia"/>
        </w:rPr>
        <w:t>et al</w:t>
      </w:r>
      <w:r w:rsidR="00E80481">
        <w:rPr>
          <w:rFonts w:eastAsiaTheme="minorEastAsia" w:hint="eastAsia"/>
        </w:rPr>
        <w:t>.</w:t>
      </w:r>
      <w:r w:rsidR="00182021">
        <w:t xml:space="preserve"> </w:t>
      </w:r>
      <w:r w:rsidR="00182021">
        <w:rPr>
          <w:rFonts w:eastAsiaTheme="minorEastAsia" w:hint="eastAsia"/>
        </w:rPr>
        <w:t xml:space="preserve">combine </w:t>
      </w:r>
      <w:r w:rsidR="00B443B9">
        <w:rPr>
          <w:rFonts w:eastAsiaTheme="minorEastAsia" w:hint="eastAsia"/>
        </w:rPr>
        <w:t xml:space="preserve">GA </w:t>
      </w:r>
      <w:r w:rsidR="00182021">
        <w:t xml:space="preserve">and </w:t>
      </w:r>
      <w:r w:rsidR="00B443B9">
        <w:rPr>
          <w:rFonts w:eastAsiaTheme="minorEastAsia" w:hint="eastAsia"/>
        </w:rPr>
        <w:t>NN; this results in the use of</w:t>
      </w:r>
      <w:r w:rsidR="00182021">
        <w:t xml:space="preserve"> </w:t>
      </w:r>
      <w:r w:rsidR="00182021">
        <w:rPr>
          <w:rFonts w:eastAsiaTheme="minorEastAsia" w:hint="eastAsia"/>
        </w:rPr>
        <w:t xml:space="preserve">GA </w:t>
      </w:r>
      <w:r w:rsidR="00182021">
        <w:t xml:space="preserve">for the detection of traffic signs </w:t>
      </w:r>
      <w:r w:rsidR="00182021">
        <w:rPr>
          <w:rFonts w:eastAsiaTheme="minorEastAsia" w:hint="eastAsia"/>
        </w:rPr>
        <w:t xml:space="preserve">and NN </w:t>
      </w:r>
      <w:r w:rsidR="00B443B9">
        <w:rPr>
          <w:rFonts w:eastAsiaTheme="minorEastAsia" w:hint="eastAsia"/>
        </w:rPr>
        <w:t xml:space="preserve">for the process of </w:t>
      </w:r>
      <w:proofErr w:type="gramStart"/>
      <w:r w:rsidR="00B443B9">
        <w:rPr>
          <w:rFonts w:eastAsiaTheme="minorEastAsia"/>
        </w:rPr>
        <w:t>classifying</w:t>
      </w:r>
      <w:r w:rsidR="00B443B9">
        <w:rPr>
          <w:rFonts w:eastAsiaTheme="minorEastAsia" w:hint="eastAsia"/>
        </w:rPr>
        <w:t xml:space="preserve"> </w:t>
      </w:r>
      <w:proofErr w:type="gramEnd"/>
      <w:r w:rsidR="0079329B" w:rsidRPr="004A31D7">
        <w:rPr>
          <w:rStyle w:val="af5"/>
          <w:rFonts w:eastAsiaTheme="minorEastAsia"/>
          <w:vertAlign w:val="baseline"/>
        </w:rPr>
        <w:t>[</w:t>
      </w:r>
      <w:r w:rsidR="0079329B" w:rsidRPr="004A31D7">
        <w:rPr>
          <w:rStyle w:val="af5"/>
          <w:rFonts w:eastAsiaTheme="minorEastAsia"/>
          <w:vertAlign w:val="baseline"/>
        </w:rPr>
        <w:endnoteReference w:id="90"/>
      </w:r>
      <w:r w:rsidR="0079329B" w:rsidRPr="004A31D7">
        <w:rPr>
          <w:rStyle w:val="af5"/>
          <w:rFonts w:eastAsiaTheme="minorEastAsia"/>
          <w:vertAlign w:val="baseline"/>
        </w:rPr>
        <w:t>]</w:t>
      </w:r>
      <w:r w:rsidR="00182021" w:rsidRPr="004A31D7">
        <w:t>.</w:t>
      </w:r>
      <w:r w:rsidR="004A31D7">
        <w:rPr>
          <w:rFonts w:eastAsiaTheme="minorEastAsia" w:hint="eastAsia"/>
        </w:rPr>
        <w:t xml:space="preserve"> </w:t>
      </w:r>
      <w:r w:rsidR="00182021">
        <w:t>However,</w:t>
      </w:r>
      <w:r w:rsidR="00B443B9">
        <w:rPr>
          <w:rFonts w:eastAsiaTheme="minorEastAsia" w:hint="eastAsia"/>
        </w:rPr>
        <w:t xml:space="preserve"> </w:t>
      </w:r>
      <w:r w:rsidR="00182021">
        <w:t xml:space="preserve">GA </w:t>
      </w:r>
      <w:r w:rsidR="00182021">
        <w:rPr>
          <w:rFonts w:eastAsiaTheme="minorEastAsia" w:hint="eastAsia"/>
        </w:rPr>
        <w:t xml:space="preserve">has </w:t>
      </w:r>
      <w:r w:rsidR="00B443B9">
        <w:rPr>
          <w:rFonts w:eastAsiaTheme="minorEastAsia" w:hint="eastAsia"/>
        </w:rPr>
        <w:t xml:space="preserve">the following </w:t>
      </w:r>
      <w:r w:rsidR="00182021">
        <w:rPr>
          <w:rFonts w:eastAsiaTheme="minorEastAsia"/>
        </w:rPr>
        <w:t>disadvantages</w:t>
      </w:r>
      <w:r w:rsidR="00B443B9">
        <w:rPr>
          <w:rFonts w:eastAsiaTheme="minorEastAsia" w:hint="eastAsia"/>
        </w:rPr>
        <w:t xml:space="preserve">: </w:t>
      </w:r>
      <w:r w:rsidR="00182021">
        <w:t>premature convergence and local optimum</w:t>
      </w:r>
      <w:r w:rsidR="00623D37">
        <w:rPr>
          <w:rFonts w:eastAsiaTheme="minorEastAsia" w:hint="eastAsia"/>
        </w:rPr>
        <w:t xml:space="preserve"> solutions;</w:t>
      </w:r>
      <w:r w:rsidR="00182021">
        <w:t xml:space="preserve"> </w:t>
      </w:r>
      <w:r w:rsidR="00182021">
        <w:rPr>
          <w:rFonts w:eastAsiaTheme="minorEastAsia" w:hint="eastAsia"/>
        </w:rPr>
        <w:t xml:space="preserve">the </w:t>
      </w:r>
      <w:r w:rsidR="00182021">
        <w:t xml:space="preserve">application </w:t>
      </w:r>
      <w:r w:rsidR="00182021">
        <w:rPr>
          <w:rFonts w:eastAsiaTheme="minorEastAsia" w:hint="eastAsia"/>
        </w:rPr>
        <w:t xml:space="preserve">of </w:t>
      </w:r>
      <w:r w:rsidR="00623D37">
        <w:rPr>
          <w:rFonts w:eastAsiaTheme="minorEastAsia" w:hint="eastAsia"/>
        </w:rPr>
        <w:t xml:space="preserve">this </w:t>
      </w:r>
      <w:r w:rsidR="00182021">
        <w:rPr>
          <w:rFonts w:eastAsiaTheme="minorEastAsia" w:hint="eastAsia"/>
        </w:rPr>
        <w:t>algorithm</w:t>
      </w:r>
      <w:r w:rsidR="00623D37">
        <w:rPr>
          <w:rFonts w:eastAsiaTheme="minorEastAsia" w:hint="eastAsia"/>
        </w:rPr>
        <w:t xml:space="preserve"> is</w:t>
      </w:r>
      <w:r w:rsidR="00182021">
        <w:rPr>
          <w:rFonts w:eastAsiaTheme="minorEastAsia" w:hint="eastAsia"/>
        </w:rPr>
        <w:t xml:space="preserve"> </w:t>
      </w:r>
      <w:r w:rsidR="001E44D8">
        <w:t>subject to restrictions.</w:t>
      </w:r>
      <w:r w:rsidR="001E44D8">
        <w:rPr>
          <w:rFonts w:eastAsiaTheme="minorEastAsia" w:hint="eastAsia"/>
        </w:rPr>
        <w:t xml:space="preserve"> </w:t>
      </w:r>
      <w:r w:rsidR="00623D37">
        <w:rPr>
          <w:rFonts w:eastAsiaTheme="minorEastAsia" w:hint="eastAsia"/>
        </w:rPr>
        <w:t>Over</w:t>
      </w:r>
      <w:r w:rsidR="00182021">
        <w:t xml:space="preserve"> recent years, </w:t>
      </w:r>
      <w:r w:rsidR="00182021">
        <w:rPr>
          <w:rFonts w:eastAsiaTheme="minorEastAsia" w:hint="eastAsia"/>
        </w:rPr>
        <w:t>s</w:t>
      </w:r>
      <w:r w:rsidR="00182021">
        <w:t>tatistic</w:t>
      </w:r>
      <w:r w:rsidR="00182021">
        <w:rPr>
          <w:rFonts w:eastAsiaTheme="minorEastAsia" w:hint="eastAsia"/>
        </w:rPr>
        <w:t>-</w:t>
      </w:r>
      <w:r w:rsidR="00182021">
        <w:t xml:space="preserve">based theory </w:t>
      </w:r>
      <w:r w:rsidR="00182021">
        <w:rPr>
          <w:rFonts w:eastAsiaTheme="minorEastAsia" w:hint="eastAsia"/>
        </w:rPr>
        <w:t>like</w:t>
      </w:r>
      <w:r w:rsidR="00182021">
        <w:t xml:space="preserve"> </w:t>
      </w:r>
      <w:r w:rsidR="008B33F9">
        <w:rPr>
          <w:rFonts w:eastAsiaTheme="minorEastAsia" w:hint="eastAsia"/>
        </w:rPr>
        <w:t>SVM</w:t>
      </w:r>
      <w:r w:rsidR="00182021">
        <w:t xml:space="preserve"> algorithm seems to be more popular, </w:t>
      </w:r>
      <w:r w:rsidR="00C9491E">
        <w:rPr>
          <w:rFonts w:eastAsiaTheme="minorEastAsia" w:hint="eastAsia"/>
        </w:rPr>
        <w:t xml:space="preserve">this is </w:t>
      </w:r>
      <w:r w:rsidR="00182021">
        <w:t>because it is based on</w:t>
      </w:r>
      <w:r w:rsidR="00C9491E">
        <w:rPr>
          <w:rFonts w:eastAsiaTheme="minorEastAsia" w:hint="eastAsia"/>
        </w:rPr>
        <w:t xml:space="preserve"> a </w:t>
      </w:r>
      <w:r w:rsidR="008B33F9">
        <w:rPr>
          <w:rFonts w:eastAsiaTheme="minorEastAsia" w:hint="eastAsia"/>
        </w:rPr>
        <w:t>minimum</w:t>
      </w:r>
      <w:r w:rsidR="00C9491E">
        <w:rPr>
          <w:rFonts w:eastAsiaTheme="minorEastAsia" w:hint="eastAsia"/>
        </w:rPr>
        <w:t xml:space="preserve"> </w:t>
      </w:r>
      <w:r w:rsidR="00182021">
        <w:t>structural</w:t>
      </w:r>
      <w:r w:rsidR="00C9491E">
        <w:rPr>
          <w:rFonts w:eastAsiaTheme="minorEastAsia" w:hint="eastAsia"/>
        </w:rPr>
        <w:t xml:space="preserve"> risk;</w:t>
      </w:r>
      <w:r w:rsidR="00182021">
        <w:t xml:space="preserve"> </w:t>
      </w:r>
      <w:r w:rsidR="008B33F9">
        <w:rPr>
          <w:rFonts w:eastAsiaTheme="minorEastAsia" w:hint="eastAsia"/>
        </w:rPr>
        <w:t xml:space="preserve">it </w:t>
      </w:r>
      <w:r w:rsidR="00182021">
        <w:t xml:space="preserve">is a </w:t>
      </w:r>
      <w:r w:rsidR="008B33F9">
        <w:rPr>
          <w:rFonts w:eastAsiaTheme="minorEastAsia" w:hint="eastAsia"/>
        </w:rPr>
        <w:t xml:space="preserve">learning algorithm </w:t>
      </w:r>
      <w:r w:rsidR="00C9491E">
        <w:rPr>
          <w:rFonts w:eastAsiaTheme="minorEastAsia" w:hint="eastAsia"/>
        </w:rPr>
        <w:t>that uses</w:t>
      </w:r>
      <w:r w:rsidR="008B33F9">
        <w:rPr>
          <w:rFonts w:eastAsiaTheme="minorEastAsia" w:hint="eastAsia"/>
        </w:rPr>
        <w:t xml:space="preserve"> </w:t>
      </w:r>
      <w:r w:rsidR="008B33F9">
        <w:t>small sampl</w:t>
      </w:r>
      <w:r w:rsidR="008B33F9">
        <w:rPr>
          <w:rFonts w:eastAsiaTheme="minorEastAsia" w:hint="eastAsia"/>
        </w:rPr>
        <w:t>e</w:t>
      </w:r>
      <w:r w:rsidR="001E44D8">
        <w:rPr>
          <w:rFonts w:eastAsiaTheme="minorEastAsia" w:hint="eastAsia"/>
        </w:rPr>
        <w:t>s</w:t>
      </w:r>
      <w:r w:rsidR="008B33F9">
        <w:rPr>
          <w:rFonts w:eastAsiaTheme="minorEastAsia" w:hint="eastAsia"/>
        </w:rPr>
        <w:t xml:space="preserve"> and this method can achieve better results</w:t>
      </w:r>
      <w:r w:rsidR="00182021">
        <w:t xml:space="preserve"> for traffic sign</w:t>
      </w:r>
      <w:r w:rsidR="008B33F9">
        <w:t xml:space="preserve"> classification</w:t>
      </w:r>
      <w:r w:rsidR="00C9491E">
        <w:rPr>
          <w:rFonts w:eastAsiaTheme="minorEastAsia" w:hint="eastAsia"/>
        </w:rPr>
        <w:t>. It</w:t>
      </w:r>
      <w:r w:rsidR="00745469">
        <w:rPr>
          <w:rFonts w:eastAsiaTheme="minorEastAsia" w:hint="eastAsia"/>
        </w:rPr>
        <w:t xml:space="preserve"> </w:t>
      </w:r>
      <w:r w:rsidR="00545B24">
        <w:t>guarantee</w:t>
      </w:r>
      <w:r w:rsidR="00C9491E">
        <w:rPr>
          <w:rFonts w:eastAsiaTheme="minorEastAsia" w:hint="eastAsia"/>
        </w:rPr>
        <w:t>s</w:t>
      </w:r>
      <w:r w:rsidR="00545B24">
        <w:t xml:space="preserve"> a high</w:t>
      </w:r>
      <w:r w:rsidR="00780C89">
        <w:t xml:space="preserve"> recognition rate and is </w:t>
      </w:r>
      <w:r w:rsidR="00C9491E">
        <w:rPr>
          <w:rFonts w:eastAsiaTheme="minorEastAsia" w:hint="eastAsia"/>
        </w:rPr>
        <w:t xml:space="preserve">moreover </w:t>
      </w:r>
      <w:r w:rsidR="00780C89">
        <w:t>robust</w:t>
      </w:r>
      <w:r w:rsidR="00545B24">
        <w:t>.</w:t>
      </w:r>
      <w:r w:rsidR="008B33F9">
        <w:rPr>
          <w:rFonts w:eastAsiaTheme="minorEastAsia" w:hint="eastAsia"/>
        </w:rPr>
        <w:t xml:space="preserve"> </w:t>
      </w:r>
      <w:r w:rsidR="00545B24">
        <w:rPr>
          <w:rFonts w:eastAsiaTheme="minorEastAsia" w:hint="eastAsia"/>
        </w:rPr>
        <w:t>In</w:t>
      </w:r>
      <w:r w:rsidR="004A31D7">
        <w:rPr>
          <w:rFonts w:eastAsiaTheme="minorEastAsia" w:hint="eastAsia"/>
        </w:rPr>
        <w:t xml:space="preserve"> </w:t>
      </w:r>
      <w:r w:rsidR="00A649ED">
        <w:rPr>
          <w:rFonts w:eastAsiaTheme="minorEastAsia" w:hint="eastAsia"/>
        </w:rPr>
        <w:t>[</w:t>
      </w:r>
      <w:r w:rsidR="008401BD">
        <w:rPr>
          <w:rFonts w:eastAsiaTheme="minorEastAsia"/>
        </w:rPr>
        <w:fldChar w:fldCharType="begin"/>
      </w:r>
      <w:r w:rsidR="00A649ED">
        <w:rPr>
          <w:rFonts w:eastAsiaTheme="minorEastAsia"/>
        </w:rPr>
        <w:instrText xml:space="preserve"> </w:instrText>
      </w:r>
      <w:r w:rsidR="00A649ED">
        <w:rPr>
          <w:rFonts w:eastAsiaTheme="minorEastAsia" w:hint="eastAsia"/>
        </w:rPr>
        <w:instrText>NOTEREF _Ref383774677 \h</w:instrText>
      </w:r>
      <w:r w:rsidR="00A649ED">
        <w:rPr>
          <w:rFonts w:eastAsiaTheme="minorEastAsia"/>
        </w:rPr>
        <w:instrText xml:space="preserve"> </w:instrText>
      </w:r>
      <w:r w:rsidR="008401BD">
        <w:rPr>
          <w:rFonts w:eastAsiaTheme="minorEastAsia"/>
        </w:rPr>
      </w:r>
      <w:r w:rsidR="008401BD">
        <w:rPr>
          <w:rFonts w:eastAsiaTheme="minorEastAsia"/>
        </w:rPr>
        <w:fldChar w:fldCharType="separate"/>
      </w:r>
      <w:r w:rsidR="00AE69A1">
        <w:rPr>
          <w:rFonts w:eastAsiaTheme="minorEastAsia"/>
        </w:rPr>
        <w:t>37</w:t>
      </w:r>
      <w:r w:rsidR="008401BD">
        <w:rPr>
          <w:rFonts w:eastAsiaTheme="minorEastAsia"/>
        </w:rPr>
        <w:fldChar w:fldCharType="end"/>
      </w:r>
      <w:r w:rsidR="00A649ED">
        <w:rPr>
          <w:rFonts w:eastAsiaTheme="minorEastAsia" w:hint="eastAsia"/>
        </w:rPr>
        <w:t>]</w:t>
      </w:r>
      <w:r w:rsidR="00C9491E">
        <w:rPr>
          <w:rFonts w:eastAsiaTheme="minorEastAsia" w:hint="eastAsia"/>
        </w:rPr>
        <w:t xml:space="preserve"> and</w:t>
      </w:r>
      <w:r w:rsidR="00A649ED">
        <w:rPr>
          <w:rFonts w:eastAsiaTheme="minorEastAsia" w:hint="eastAsia"/>
        </w:rPr>
        <w:t xml:space="preserve"> [</w:t>
      </w:r>
      <w:r w:rsidR="0079329B" w:rsidRPr="004A31D7">
        <w:rPr>
          <w:rStyle w:val="af5"/>
          <w:rFonts w:eastAsiaTheme="minorEastAsia"/>
          <w:vertAlign w:val="baseline"/>
        </w:rPr>
        <w:endnoteReference w:id="91"/>
      </w:r>
      <w:r w:rsidR="0079329B" w:rsidRPr="004A31D7">
        <w:rPr>
          <w:rStyle w:val="af5"/>
          <w:rFonts w:eastAsiaTheme="minorEastAsia"/>
          <w:vertAlign w:val="baseline"/>
        </w:rPr>
        <w:t>]</w:t>
      </w:r>
      <w:r w:rsidR="00FC6992">
        <w:rPr>
          <w:rFonts w:eastAsiaTheme="minorEastAsia" w:hint="eastAsia"/>
        </w:rPr>
        <w:t xml:space="preserve">, </w:t>
      </w:r>
      <w:r w:rsidR="00545B24">
        <w:rPr>
          <w:rFonts w:eastAsiaTheme="minorEastAsia" w:hint="eastAsia"/>
        </w:rPr>
        <w:t>SVM</w:t>
      </w:r>
      <w:r w:rsidR="00545B24">
        <w:t xml:space="preserve"> algorithm </w:t>
      </w:r>
      <w:r w:rsidR="00C9491E">
        <w:rPr>
          <w:rFonts w:eastAsiaTheme="minorEastAsia" w:hint="eastAsia"/>
        </w:rPr>
        <w:t xml:space="preserve">was </w:t>
      </w:r>
      <w:r w:rsidR="00545B24">
        <w:t>use</w:t>
      </w:r>
      <w:r w:rsidR="00C9491E">
        <w:rPr>
          <w:rFonts w:eastAsiaTheme="minorEastAsia" w:hint="eastAsia"/>
        </w:rPr>
        <w:t>d</w:t>
      </w:r>
      <w:r w:rsidR="00C9491E">
        <w:t xml:space="preserve"> to identify traffic signs.</w:t>
      </w:r>
      <w:r w:rsidR="00C9491E">
        <w:rPr>
          <w:rFonts w:eastAsiaTheme="minorEastAsia" w:hint="eastAsia"/>
        </w:rPr>
        <w:t xml:space="preserve"> </w:t>
      </w:r>
      <w:r w:rsidR="00780C89">
        <w:rPr>
          <w:rFonts w:eastAsiaTheme="minorEastAsia"/>
        </w:rPr>
        <w:t>In</w:t>
      </w:r>
      <w:r w:rsidR="004A31D7">
        <w:rPr>
          <w:rFonts w:eastAsiaTheme="minorEastAsia" w:hint="eastAsia"/>
        </w:rPr>
        <w:t xml:space="preserve"> </w:t>
      </w:r>
      <w:r w:rsidR="002B20DA">
        <w:rPr>
          <w:rFonts w:eastAsiaTheme="minorEastAsia" w:hint="eastAsia"/>
        </w:rPr>
        <w:t>[</w:t>
      </w:r>
      <w:r w:rsidR="008401BD">
        <w:rPr>
          <w:rFonts w:eastAsiaTheme="minorEastAsia"/>
        </w:rPr>
        <w:fldChar w:fldCharType="begin"/>
      </w:r>
      <w:r w:rsidR="002B20DA">
        <w:rPr>
          <w:rFonts w:eastAsiaTheme="minorEastAsia"/>
        </w:rPr>
        <w:instrText xml:space="preserve"> </w:instrText>
      </w:r>
      <w:r w:rsidR="002B20DA">
        <w:rPr>
          <w:rFonts w:eastAsiaTheme="minorEastAsia" w:hint="eastAsia"/>
        </w:rPr>
        <w:instrText>NOTEREF _Ref387682354 \h</w:instrText>
      </w:r>
      <w:r w:rsidR="002B20DA">
        <w:rPr>
          <w:rFonts w:eastAsiaTheme="minorEastAsia"/>
        </w:rPr>
        <w:instrText xml:space="preserve"> </w:instrText>
      </w:r>
      <w:r w:rsidR="008401BD">
        <w:rPr>
          <w:rFonts w:eastAsiaTheme="minorEastAsia"/>
        </w:rPr>
      </w:r>
      <w:r w:rsidR="008401BD">
        <w:rPr>
          <w:rFonts w:eastAsiaTheme="minorEastAsia"/>
        </w:rPr>
        <w:fldChar w:fldCharType="separate"/>
      </w:r>
      <w:r w:rsidR="00AE69A1">
        <w:rPr>
          <w:rFonts w:eastAsiaTheme="minorEastAsia"/>
        </w:rPr>
        <w:t>92</w:t>
      </w:r>
      <w:r w:rsidR="008401BD">
        <w:rPr>
          <w:rFonts w:eastAsiaTheme="minorEastAsia"/>
        </w:rPr>
        <w:fldChar w:fldCharType="end"/>
      </w:r>
      <w:r w:rsidR="00FC6992">
        <w:rPr>
          <w:rFonts w:eastAsiaTheme="minorEastAsia" w:hint="eastAsia"/>
        </w:rPr>
        <w:t xml:space="preserve">], </w:t>
      </w:r>
      <w:r w:rsidR="00745469" w:rsidRPr="00745469">
        <w:rPr>
          <w:rFonts w:eastAsiaTheme="minorEastAsia" w:hint="eastAsia"/>
        </w:rPr>
        <w:t xml:space="preserve">the authors </w:t>
      </w:r>
      <w:r w:rsidR="002B20DA">
        <w:rPr>
          <w:rFonts w:eastAsia="宋体" w:cs="Times New Roman"/>
          <w:kern w:val="0"/>
          <w:szCs w:val="24"/>
        </w:rPr>
        <w:t>S.</w:t>
      </w:r>
      <w:r w:rsidR="00C9491E"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 w:rsidR="002B20DA">
        <w:rPr>
          <w:rFonts w:eastAsia="宋体" w:cs="Times New Roman"/>
          <w:kern w:val="0"/>
          <w:szCs w:val="24"/>
        </w:rPr>
        <w:t>Lafuente</w:t>
      </w:r>
      <w:proofErr w:type="spellEnd"/>
      <w:r w:rsidR="002B20DA">
        <w:rPr>
          <w:rFonts w:eastAsia="宋体" w:cs="Times New Roman"/>
          <w:kern w:val="0"/>
          <w:szCs w:val="24"/>
        </w:rPr>
        <w:t>-Arroyo</w:t>
      </w:r>
      <w:r w:rsidR="00745469">
        <w:t xml:space="preserve"> </w:t>
      </w:r>
      <w:r w:rsidR="00C9491E">
        <w:rPr>
          <w:rFonts w:eastAsiaTheme="minorEastAsia" w:hint="eastAsia"/>
        </w:rPr>
        <w:t xml:space="preserve">et al. </w:t>
      </w:r>
      <w:r w:rsidR="00545B24">
        <w:t>use</w:t>
      </w:r>
      <w:r w:rsidR="00C9491E">
        <w:rPr>
          <w:rFonts w:eastAsiaTheme="minorEastAsia" w:hint="eastAsia"/>
        </w:rPr>
        <w:t>d</w:t>
      </w:r>
      <w:r w:rsidR="00545B24">
        <w:t xml:space="preserve"> different kernel functions and different types of SVM </w:t>
      </w:r>
      <w:r w:rsidR="00DC2E8D">
        <w:t>model</w:t>
      </w:r>
      <w:r w:rsidR="00C9491E">
        <w:rPr>
          <w:rFonts w:eastAsiaTheme="minorEastAsia" w:hint="eastAsia"/>
        </w:rPr>
        <w:t>s. They</w:t>
      </w:r>
      <w:r w:rsidR="00545B24">
        <w:t xml:space="preserve"> compared the </w:t>
      </w:r>
      <w:r w:rsidR="00780C89">
        <w:rPr>
          <w:rFonts w:eastAsiaTheme="minorEastAsia" w:hint="eastAsia"/>
        </w:rPr>
        <w:t xml:space="preserve">ability of </w:t>
      </w:r>
      <w:r w:rsidR="00C9491E">
        <w:rPr>
          <w:rFonts w:eastAsiaTheme="minorEastAsia" w:hint="eastAsia"/>
        </w:rPr>
        <w:t xml:space="preserve">the </w:t>
      </w:r>
      <w:r w:rsidR="00545B24">
        <w:t>simulated annealing search method</w:t>
      </w:r>
      <w:r w:rsidR="00545B24">
        <w:rPr>
          <w:rFonts w:eastAsiaTheme="minorEastAsia" w:hint="eastAsia"/>
        </w:rPr>
        <w:t xml:space="preserve"> </w:t>
      </w:r>
      <w:r w:rsidR="00545B24">
        <w:t xml:space="preserve">and </w:t>
      </w:r>
      <w:r w:rsidR="00C9491E">
        <w:rPr>
          <w:rFonts w:eastAsiaTheme="minorEastAsia" w:hint="eastAsia"/>
        </w:rPr>
        <w:t xml:space="preserve">the </w:t>
      </w:r>
      <w:r w:rsidR="00545B24">
        <w:t>grid search method</w:t>
      </w:r>
      <w:r w:rsidR="00745469">
        <w:rPr>
          <w:rFonts w:eastAsiaTheme="minorEastAsia" w:hint="eastAsia"/>
        </w:rPr>
        <w:t>.</w:t>
      </w:r>
      <w:r w:rsidR="00780C89">
        <w:rPr>
          <w:rFonts w:eastAsiaTheme="minorEastAsia" w:hint="eastAsia"/>
        </w:rPr>
        <w:t xml:space="preserve"> </w:t>
      </w:r>
      <w:r w:rsidR="002A15DA">
        <w:rPr>
          <w:rFonts w:eastAsiaTheme="minorEastAsia" w:hint="eastAsia"/>
        </w:rPr>
        <w:t>A</w:t>
      </w:r>
      <w:r w:rsidR="00545B24">
        <w:t>nd</w:t>
      </w:r>
      <w:r w:rsidR="00780C89">
        <w:t xml:space="preserve"> finally</w:t>
      </w:r>
      <w:r w:rsidR="00C9491E">
        <w:rPr>
          <w:rFonts w:eastAsiaTheme="minorEastAsia" w:hint="eastAsia"/>
        </w:rPr>
        <w:t>,</w:t>
      </w:r>
      <w:r w:rsidR="00780C89">
        <w:t xml:space="preserve"> with SVM </w:t>
      </w:r>
      <w:r w:rsidR="00C9491E">
        <w:rPr>
          <w:rFonts w:eastAsiaTheme="minorEastAsia" w:hint="eastAsia"/>
        </w:rPr>
        <w:t xml:space="preserve">test </w:t>
      </w:r>
      <w:r w:rsidR="00780C89">
        <w:t>training,</w:t>
      </w:r>
      <w:r w:rsidR="00780C89">
        <w:rPr>
          <w:rFonts w:eastAsiaTheme="minorEastAsia" w:hint="eastAsia"/>
        </w:rPr>
        <w:t xml:space="preserve"> </w:t>
      </w:r>
      <w:r w:rsidR="00813AF4">
        <w:rPr>
          <w:rFonts w:eastAsiaTheme="minorEastAsia" w:hint="eastAsia"/>
        </w:rPr>
        <w:t xml:space="preserve">they </w:t>
      </w:r>
      <w:r w:rsidR="00545B24">
        <w:t>achieve</w:t>
      </w:r>
      <w:r w:rsidR="00813AF4">
        <w:rPr>
          <w:rFonts w:eastAsiaTheme="minorEastAsia" w:hint="eastAsia"/>
        </w:rPr>
        <w:t>d</w:t>
      </w:r>
      <w:r w:rsidR="00780C89">
        <w:rPr>
          <w:rFonts w:eastAsiaTheme="minorEastAsia" w:hint="eastAsia"/>
        </w:rPr>
        <w:t xml:space="preserve"> </w:t>
      </w:r>
      <w:r w:rsidR="00545B24">
        <w:t>traffic sign</w:t>
      </w:r>
      <w:r w:rsidR="00780C89">
        <w:t xml:space="preserve"> recognitio</w:t>
      </w:r>
      <w:r w:rsidR="00780C89">
        <w:rPr>
          <w:rFonts w:eastAsiaTheme="minorEastAsia" w:hint="eastAsia"/>
        </w:rPr>
        <w:t xml:space="preserve">n </w:t>
      </w:r>
      <w:r w:rsidR="002A15DA">
        <w:rPr>
          <w:rFonts w:eastAsiaTheme="minorEastAsia" w:hint="eastAsia"/>
        </w:rPr>
        <w:t>results</w:t>
      </w:r>
      <w:r w:rsidR="00780C89">
        <w:rPr>
          <w:rFonts w:eastAsiaTheme="minorEastAsia" w:hint="eastAsia"/>
        </w:rPr>
        <w:t>.</w:t>
      </w:r>
      <w:r w:rsidR="00545B24">
        <w:t xml:space="preserve"> </w:t>
      </w:r>
      <w:r w:rsidR="00C9491E">
        <w:rPr>
          <w:rFonts w:eastAsiaTheme="minorEastAsia" w:hint="eastAsia"/>
        </w:rPr>
        <w:t>At</w:t>
      </w:r>
      <w:r w:rsidR="00813AF4">
        <w:rPr>
          <w:rFonts w:eastAsiaTheme="minorEastAsia" w:hint="eastAsia"/>
        </w:rPr>
        <w:t xml:space="preserve"> the same time, HOG descriptors</w:t>
      </w:r>
      <w:r w:rsidR="00DC2E8D">
        <w:rPr>
          <w:rFonts w:eastAsiaTheme="minorEastAsia" w:hint="eastAsia"/>
        </w:rPr>
        <w:t xml:space="preserve"> </w:t>
      </w:r>
      <w:r w:rsidR="00C9491E">
        <w:rPr>
          <w:rFonts w:eastAsiaTheme="minorEastAsia" w:hint="eastAsia"/>
        </w:rPr>
        <w:t xml:space="preserve">were </w:t>
      </w:r>
      <w:r w:rsidR="00DC2E8D">
        <w:rPr>
          <w:rFonts w:eastAsiaTheme="minorEastAsia" w:hint="eastAsia"/>
        </w:rPr>
        <w:t xml:space="preserve">also applied </w:t>
      </w:r>
      <w:r w:rsidR="00C9491E">
        <w:rPr>
          <w:rFonts w:eastAsiaTheme="minorEastAsia" w:hint="eastAsia"/>
        </w:rPr>
        <w:t xml:space="preserve">to </w:t>
      </w:r>
      <w:r w:rsidR="00DC2E8D">
        <w:rPr>
          <w:rFonts w:eastAsiaTheme="minorEastAsia" w:hint="eastAsia"/>
        </w:rPr>
        <w:t>SVM</w:t>
      </w:r>
      <w:r w:rsidR="001901CA">
        <w:rPr>
          <w:rFonts w:eastAsiaTheme="minorEastAsia" w:hint="eastAsia"/>
        </w:rPr>
        <w:t xml:space="preserve"> </w:t>
      </w:r>
      <w:r w:rsidR="001901CA" w:rsidRPr="004A31D7">
        <w:rPr>
          <w:rFonts w:eastAsiaTheme="minorEastAsia" w:hint="eastAsia"/>
        </w:rPr>
        <w:t>[</w:t>
      </w:r>
      <w:fldSimple w:instr=" NOTEREF _Ref385871422 \f \h  \* MERGEFORMAT ">
        <w:r w:rsidR="00AE69A1" w:rsidRPr="00AE69A1">
          <w:rPr>
            <w:rStyle w:val="af5"/>
            <w:rFonts w:eastAsiaTheme="minorEastAsia"/>
            <w:vertAlign w:val="baseline"/>
          </w:rPr>
          <w:t>82</w:t>
        </w:r>
      </w:fldSimple>
      <w:r w:rsidR="001901CA" w:rsidRPr="004A31D7">
        <w:rPr>
          <w:rFonts w:eastAsiaTheme="minorEastAsia" w:hint="eastAsia"/>
        </w:rPr>
        <w:t>]</w:t>
      </w:r>
      <w:r w:rsidR="00DC2E8D">
        <w:rPr>
          <w:rFonts w:eastAsiaTheme="minorEastAsia" w:hint="eastAsia"/>
        </w:rPr>
        <w:t>.</w:t>
      </w:r>
    </w:p>
    <w:p w:rsidR="00545B24" w:rsidRPr="002A15DA" w:rsidRDefault="00545B24" w:rsidP="008F354F">
      <w:pPr>
        <w:rPr>
          <w:rFonts w:eastAsiaTheme="minorEastAsia"/>
        </w:rPr>
      </w:pPr>
    </w:p>
    <w:p w:rsidR="00BB4010" w:rsidRDefault="00182021" w:rsidP="008F354F">
      <w:pPr>
        <w:rPr>
          <w:rFonts w:eastAsiaTheme="minorEastAsia"/>
        </w:rPr>
      </w:pPr>
      <w:r>
        <w:lastRenderedPageBreak/>
        <w:t xml:space="preserve">S. </w:t>
      </w:r>
      <w:proofErr w:type="spellStart"/>
      <w:r>
        <w:t>Lafuente</w:t>
      </w:r>
      <w:proofErr w:type="spellEnd"/>
      <w:r>
        <w:t>-A</w:t>
      </w:r>
      <w:r w:rsidR="008B33F9">
        <w:rPr>
          <w:rFonts w:eastAsiaTheme="minorEastAsia" w:hint="eastAsia"/>
        </w:rPr>
        <w:t>rr</w:t>
      </w:r>
      <w:r>
        <w:t>oyo et al</w:t>
      </w:r>
      <w:r w:rsidR="00E80481">
        <w:rPr>
          <w:rFonts w:eastAsiaTheme="minorEastAsia" w:hint="eastAsia"/>
        </w:rPr>
        <w:t>.</w:t>
      </w:r>
      <w:r>
        <w:t xml:space="preserve"> </w:t>
      </w:r>
      <w:r w:rsidR="008B33F9">
        <w:rPr>
          <w:rFonts w:eastAsiaTheme="minorEastAsia" w:hint="eastAsia"/>
        </w:rPr>
        <w:t xml:space="preserve">use </w:t>
      </w:r>
      <w:r>
        <w:t xml:space="preserve">Distance to Borders </w:t>
      </w:r>
      <w:r w:rsidR="00C9491E">
        <w:rPr>
          <w:rFonts w:eastAsiaTheme="minorEastAsia" w:hint="eastAsia"/>
        </w:rPr>
        <w:t>(</w:t>
      </w:r>
      <w:proofErr w:type="spellStart"/>
      <w:r w:rsidR="00C9491E">
        <w:t>DtB</w:t>
      </w:r>
      <w:r w:rsidR="00C9491E">
        <w:rPr>
          <w:rFonts w:eastAsiaTheme="minorEastAsia" w:hint="eastAsia"/>
        </w:rPr>
        <w:t>s</w:t>
      </w:r>
      <w:proofErr w:type="spellEnd"/>
      <w:r w:rsidR="00C9491E">
        <w:rPr>
          <w:rFonts w:eastAsiaTheme="minorEastAsia" w:hint="eastAsia"/>
        </w:rPr>
        <w:t xml:space="preserve">) </w:t>
      </w:r>
      <w:r w:rsidR="008B33F9">
        <w:rPr>
          <w:rFonts w:eastAsiaTheme="minorEastAsia" w:hint="eastAsia"/>
        </w:rPr>
        <w:t xml:space="preserve">to </w:t>
      </w:r>
      <w:r w:rsidR="008B33F9">
        <w:t>extract feature vectors</w:t>
      </w:r>
      <w:r w:rsidR="00E65CE5">
        <w:rPr>
          <w:rFonts w:eastAsiaTheme="minorEastAsia" w:hint="eastAsia"/>
        </w:rPr>
        <w:t>.</w:t>
      </w:r>
      <w:r w:rsidR="00C9491E">
        <w:rPr>
          <w:rFonts w:eastAsiaTheme="minorEastAsia" w:hint="eastAsia"/>
        </w:rPr>
        <w:t xml:space="preserve"> </w:t>
      </w:r>
      <w:r w:rsidR="00E65CE5">
        <w:rPr>
          <w:rFonts w:eastAsiaTheme="minorEastAsia" w:hint="eastAsia"/>
        </w:rPr>
        <w:t>T</w:t>
      </w:r>
      <w:r w:rsidR="00C9491E">
        <w:rPr>
          <w:rFonts w:eastAsiaTheme="minorEastAsia" w:hint="eastAsia"/>
        </w:rPr>
        <w:t xml:space="preserve">hey performed this </w:t>
      </w:r>
      <w:r w:rsidR="008B33F9">
        <w:rPr>
          <w:rFonts w:eastAsiaTheme="minorEastAsia" w:hint="eastAsia"/>
        </w:rPr>
        <w:t>with training</w:t>
      </w:r>
      <w:r w:rsidR="00C9491E">
        <w:rPr>
          <w:rFonts w:eastAsiaTheme="minorEastAsia" w:hint="eastAsia"/>
        </w:rPr>
        <w:t xml:space="preserve"> and by </w:t>
      </w:r>
      <w:r w:rsidR="008B33F9">
        <w:rPr>
          <w:rFonts w:eastAsiaTheme="minorEastAsia" w:hint="eastAsia"/>
        </w:rPr>
        <w:t xml:space="preserve">testing </w:t>
      </w:r>
      <w:r w:rsidR="00C9491E">
        <w:rPr>
          <w:rFonts w:eastAsiaTheme="minorEastAsia" w:hint="eastAsia"/>
        </w:rPr>
        <w:t>components</w:t>
      </w:r>
      <w:r w:rsidR="008B33F9">
        <w:rPr>
          <w:rFonts w:eastAsiaTheme="minorEastAsia" w:hint="eastAsia"/>
        </w:rPr>
        <w:t xml:space="preserve"> done by </w:t>
      </w:r>
      <w:r>
        <w:t xml:space="preserve">linear </w:t>
      </w:r>
      <w:r w:rsidR="008B33F9">
        <w:rPr>
          <w:rFonts w:eastAsiaTheme="minorEastAsia" w:hint="eastAsia"/>
        </w:rPr>
        <w:t>SVM</w:t>
      </w:r>
      <w:r>
        <w:t xml:space="preserve">, </w:t>
      </w:r>
      <w:r w:rsidR="00C9491E">
        <w:rPr>
          <w:rFonts w:eastAsiaTheme="minorEastAsia" w:hint="eastAsia"/>
        </w:rPr>
        <w:t>which</w:t>
      </w:r>
      <w:r>
        <w:t xml:space="preserve"> achieved good results</w:t>
      </w:r>
      <w:r w:rsidR="004A31D7">
        <w:rPr>
          <w:rFonts w:eastAsiaTheme="minorEastAsia" w:hint="eastAsia"/>
        </w:rPr>
        <w:t xml:space="preserve"> </w:t>
      </w:r>
      <w:r w:rsidR="00D43DEA" w:rsidRPr="004A31D7">
        <w:rPr>
          <w:rFonts w:eastAsiaTheme="minorEastAsia" w:hint="eastAsia"/>
        </w:rPr>
        <w:t>[</w:t>
      </w:r>
      <w:bookmarkStart w:id="51" w:name="_Ref387682354"/>
      <w:r w:rsidR="00802C8F" w:rsidRPr="004A31D7">
        <w:rPr>
          <w:rStyle w:val="af5"/>
          <w:vertAlign w:val="baseline"/>
        </w:rPr>
        <w:endnoteReference w:id="92"/>
      </w:r>
      <w:bookmarkEnd w:id="51"/>
      <w:r w:rsidR="00D43DEA" w:rsidRPr="004A31D7">
        <w:rPr>
          <w:rFonts w:eastAsiaTheme="minorEastAsia" w:hint="eastAsia"/>
        </w:rPr>
        <w:t>]</w:t>
      </w:r>
      <w:r w:rsidR="008B33F9" w:rsidRPr="004A31D7">
        <w:rPr>
          <w:rFonts w:eastAsiaTheme="minorEastAsia" w:hint="eastAsia"/>
        </w:rPr>
        <w:t>.</w:t>
      </w:r>
      <w:r w:rsidR="008B33F9">
        <w:rPr>
          <w:rFonts w:eastAsiaTheme="minorEastAsia" w:hint="eastAsia"/>
        </w:rPr>
        <w:t xml:space="preserve"> </w:t>
      </w:r>
      <w:proofErr w:type="spellStart"/>
      <w:r w:rsidR="008B33F9">
        <w:rPr>
          <w:rFonts w:eastAsiaTheme="minorEastAsia" w:hint="eastAsia"/>
        </w:rPr>
        <w:t>Kiran</w:t>
      </w:r>
      <w:proofErr w:type="spellEnd"/>
      <w:r w:rsidR="008B33F9">
        <w:rPr>
          <w:rFonts w:eastAsiaTheme="minorEastAsia" w:hint="eastAsia"/>
        </w:rPr>
        <w:t xml:space="preserve"> </w:t>
      </w:r>
      <w:r>
        <w:t xml:space="preserve">C. </w:t>
      </w:r>
      <w:r w:rsidR="008B33F9">
        <w:t>G et al</w:t>
      </w:r>
      <w:r w:rsidR="00E80481">
        <w:rPr>
          <w:rFonts w:eastAsiaTheme="minorEastAsia" w:hint="eastAsia"/>
        </w:rPr>
        <w:t>.</w:t>
      </w:r>
      <w:r w:rsidR="008B33F9">
        <w:t xml:space="preserve"> </w:t>
      </w:r>
      <w:r>
        <w:t>propose</w:t>
      </w:r>
      <w:r w:rsidR="00C9491E">
        <w:rPr>
          <w:rFonts w:eastAsiaTheme="minorEastAsia" w:hint="eastAsia"/>
        </w:rPr>
        <w:t>d</w:t>
      </w:r>
      <w:r>
        <w:t xml:space="preserve"> Distance of Centers </w:t>
      </w:r>
      <w:r w:rsidR="00C9491E">
        <w:rPr>
          <w:rFonts w:eastAsiaTheme="minorEastAsia" w:hint="eastAsia"/>
        </w:rPr>
        <w:t>(</w:t>
      </w:r>
      <w:proofErr w:type="spellStart"/>
      <w:r w:rsidR="00E65CE5">
        <w:t>D</w:t>
      </w:r>
      <w:r w:rsidR="00E65CE5">
        <w:rPr>
          <w:rFonts w:eastAsiaTheme="minorEastAsia" w:hint="eastAsia"/>
        </w:rPr>
        <w:t>o</w:t>
      </w:r>
      <w:r w:rsidR="00C9491E">
        <w:t>Cs</w:t>
      </w:r>
      <w:proofErr w:type="spellEnd"/>
      <w:r w:rsidR="00C9491E">
        <w:rPr>
          <w:rFonts w:eastAsiaTheme="minorEastAsia" w:hint="eastAsia"/>
        </w:rPr>
        <w:t>)</w:t>
      </w:r>
      <w:r w:rsidR="00C9491E">
        <w:t xml:space="preserve"> </w:t>
      </w:r>
      <w:r>
        <w:t>method</w:t>
      </w:r>
      <w:r w:rsidR="008B33F9">
        <w:rPr>
          <w:rFonts w:eastAsiaTheme="minorEastAsia" w:hint="eastAsia"/>
        </w:rPr>
        <w:t xml:space="preserve"> based on </w:t>
      </w:r>
      <w:proofErr w:type="spellStart"/>
      <w:r w:rsidR="008B33F9">
        <w:rPr>
          <w:rFonts w:eastAsiaTheme="minorEastAsia" w:hint="eastAsia"/>
        </w:rPr>
        <w:t>DtBs</w:t>
      </w:r>
      <w:proofErr w:type="spellEnd"/>
      <w:r w:rsidR="00C9491E">
        <w:rPr>
          <w:rFonts w:eastAsiaTheme="minorEastAsia" w:hint="eastAsia"/>
        </w:rPr>
        <w:t>;</w:t>
      </w:r>
      <w:r>
        <w:t xml:space="preserve"> and</w:t>
      </w:r>
      <w:r w:rsidR="00C9491E">
        <w:rPr>
          <w:rFonts w:eastAsiaTheme="minorEastAsia" w:hint="eastAsia"/>
        </w:rPr>
        <w:t>, they</w:t>
      </w:r>
      <w:r>
        <w:t xml:space="preserve"> combine</w:t>
      </w:r>
      <w:r w:rsidR="00C9491E">
        <w:rPr>
          <w:rFonts w:eastAsiaTheme="minorEastAsia" w:hint="eastAsia"/>
        </w:rPr>
        <w:t>d</w:t>
      </w:r>
      <w:r>
        <w:t xml:space="preserve"> these two methods to extract the same </w:t>
      </w:r>
      <w:r w:rsidR="00C9491E">
        <w:rPr>
          <w:rFonts w:eastAsiaTheme="minorEastAsia" w:hint="eastAsia"/>
        </w:rPr>
        <w:t>amount of</w:t>
      </w:r>
      <w:r w:rsidR="008B33F9">
        <w:rPr>
          <w:rFonts w:eastAsiaTheme="minorEastAsia" w:hint="eastAsia"/>
        </w:rPr>
        <w:t xml:space="preserve"> </w:t>
      </w:r>
      <w:r>
        <w:t>data as the feature vector</w:t>
      </w:r>
      <w:r w:rsidR="008B33F9">
        <w:rPr>
          <w:rFonts w:eastAsiaTheme="minorEastAsia" w:hint="eastAsia"/>
        </w:rPr>
        <w:t>s</w:t>
      </w:r>
      <w:r w:rsidR="00C9491E">
        <w:rPr>
          <w:rFonts w:eastAsiaTheme="minorEastAsia" w:hint="eastAsia"/>
        </w:rPr>
        <w:t>.</w:t>
      </w:r>
      <w:r>
        <w:t xml:space="preserve"> </w:t>
      </w:r>
      <w:r w:rsidR="00C9491E">
        <w:rPr>
          <w:rFonts w:eastAsiaTheme="minorEastAsia" w:hint="eastAsia"/>
        </w:rPr>
        <w:t xml:space="preserve">The result is </w:t>
      </w:r>
      <w:r w:rsidR="00C9491E">
        <w:rPr>
          <w:rFonts w:eastAsiaTheme="minorEastAsia"/>
        </w:rPr>
        <w:t>that</w:t>
      </w:r>
      <w:r w:rsidR="00C9491E">
        <w:rPr>
          <w:rFonts w:eastAsiaTheme="minorEastAsia" w:hint="eastAsia"/>
        </w:rPr>
        <w:t xml:space="preserve"> </w:t>
      </w:r>
      <w:r w:rsidR="008B33F9">
        <w:rPr>
          <w:rFonts w:eastAsiaTheme="minorEastAsia" w:hint="eastAsia"/>
        </w:rPr>
        <w:t>the</w:t>
      </w:r>
      <w:r>
        <w:t xml:space="preserve"> accuracy of the algorithm has </w:t>
      </w:r>
      <w:r w:rsidR="008B33F9">
        <w:rPr>
          <w:rFonts w:eastAsiaTheme="minorEastAsia" w:hint="eastAsia"/>
        </w:rPr>
        <w:t xml:space="preserve">been </w:t>
      </w:r>
      <w:r w:rsidR="002A15DA">
        <w:rPr>
          <w:rFonts w:eastAsiaTheme="minorEastAsia"/>
        </w:rPr>
        <w:t>improved</w:t>
      </w:r>
      <w:r w:rsidR="002A15DA">
        <w:rPr>
          <w:rFonts w:eastAsiaTheme="minorEastAsia" w:hint="eastAsia"/>
        </w:rPr>
        <w:t xml:space="preserve"> </w:t>
      </w:r>
      <w:r w:rsidR="002B20DA">
        <w:rPr>
          <w:rFonts w:eastAsiaTheme="minorEastAsia" w:hint="eastAsia"/>
        </w:rPr>
        <w:t>[</w:t>
      </w:r>
      <w:r w:rsidR="008401BD">
        <w:rPr>
          <w:rFonts w:eastAsiaTheme="minorEastAsia"/>
        </w:rPr>
        <w:fldChar w:fldCharType="begin"/>
      </w:r>
      <w:r w:rsidR="002B20DA">
        <w:rPr>
          <w:rFonts w:eastAsiaTheme="minorEastAsia"/>
        </w:rPr>
        <w:instrText xml:space="preserve"> </w:instrText>
      </w:r>
      <w:r w:rsidR="002B20DA">
        <w:rPr>
          <w:rFonts w:eastAsiaTheme="minorEastAsia" w:hint="eastAsia"/>
        </w:rPr>
        <w:instrText>NOTEREF _Ref387682054 \h</w:instrText>
      </w:r>
      <w:r w:rsidR="002B20DA">
        <w:rPr>
          <w:rFonts w:eastAsiaTheme="minorEastAsia"/>
        </w:rPr>
        <w:instrText xml:space="preserve"> </w:instrText>
      </w:r>
      <w:r w:rsidR="008401BD">
        <w:rPr>
          <w:rFonts w:eastAsiaTheme="minorEastAsia"/>
        </w:rPr>
      </w:r>
      <w:r w:rsidR="008401BD">
        <w:rPr>
          <w:rFonts w:eastAsiaTheme="minorEastAsia"/>
        </w:rPr>
        <w:fldChar w:fldCharType="separate"/>
      </w:r>
      <w:r w:rsidR="00AE69A1">
        <w:rPr>
          <w:rFonts w:eastAsiaTheme="minorEastAsia"/>
        </w:rPr>
        <w:t>46</w:t>
      </w:r>
      <w:r w:rsidR="008401BD">
        <w:rPr>
          <w:rFonts w:eastAsiaTheme="minorEastAsia"/>
        </w:rPr>
        <w:fldChar w:fldCharType="end"/>
      </w:r>
      <w:r w:rsidR="002B20DA">
        <w:rPr>
          <w:rFonts w:eastAsiaTheme="minorEastAsia" w:hint="eastAsia"/>
        </w:rPr>
        <w:t>]</w:t>
      </w:r>
      <w:r w:rsidR="00802C8F" w:rsidRPr="004A31D7">
        <w:rPr>
          <w:rFonts w:eastAsiaTheme="minorEastAsia" w:hint="eastAsia"/>
        </w:rPr>
        <w:t>.</w:t>
      </w:r>
      <w:r w:rsidR="005C533B" w:rsidRPr="004A31D7">
        <w:rPr>
          <w:rFonts w:eastAsiaTheme="minorEastAsia" w:hint="eastAsia"/>
        </w:rPr>
        <w:t xml:space="preserve"> </w:t>
      </w:r>
    </w:p>
    <w:p w:rsidR="00BB4010" w:rsidRDefault="00BB4010" w:rsidP="008F354F">
      <w:pPr>
        <w:rPr>
          <w:rFonts w:eastAsiaTheme="minorEastAsia"/>
        </w:rPr>
      </w:pPr>
    </w:p>
    <w:p w:rsidR="00182021" w:rsidRDefault="00C9491E" w:rsidP="008F354F">
      <w:pPr>
        <w:rPr>
          <w:rFonts w:eastAsiaTheme="minorEastAsia"/>
        </w:rPr>
      </w:pPr>
      <w:r>
        <w:rPr>
          <w:rStyle w:val="hps"/>
          <w:rFonts w:eastAsiaTheme="minorEastAsia" w:hint="eastAsia"/>
        </w:rPr>
        <w:t>I</w:t>
      </w:r>
      <w:r w:rsidR="005C533B">
        <w:rPr>
          <w:rStyle w:val="hps"/>
        </w:rPr>
        <w:t>nvariants</w:t>
      </w:r>
      <w:r w:rsidR="005C533B">
        <w:t xml:space="preserve"> </w:t>
      </w:r>
      <w:r>
        <w:rPr>
          <w:rFonts w:eastAsiaTheme="minorEastAsia" w:hint="eastAsia"/>
        </w:rPr>
        <w:t xml:space="preserve">moment </w:t>
      </w:r>
      <w:r w:rsidR="005C533B">
        <w:rPr>
          <w:rStyle w:val="hps"/>
        </w:rPr>
        <w:t>theory</w:t>
      </w:r>
      <w:r w:rsidR="005C533B">
        <w:t xml:space="preserve"> </w:t>
      </w:r>
      <w:r w:rsidR="005C533B">
        <w:rPr>
          <w:rStyle w:val="hps"/>
        </w:rPr>
        <w:t>has been</w:t>
      </w:r>
      <w:r w:rsidR="005C533B">
        <w:t xml:space="preserve"> </w:t>
      </w:r>
      <w:r w:rsidR="005C533B">
        <w:rPr>
          <w:rStyle w:val="hps"/>
        </w:rPr>
        <w:t>applied to the</w:t>
      </w:r>
      <w:r w:rsidR="005C533B">
        <w:t xml:space="preserve"> </w:t>
      </w:r>
      <w:r w:rsidR="005C533B">
        <w:rPr>
          <w:rStyle w:val="hps"/>
        </w:rPr>
        <w:t>detection and recognition</w:t>
      </w:r>
      <w:r w:rsidR="005C533B">
        <w:t xml:space="preserve"> </w:t>
      </w:r>
      <w:r w:rsidR="005C533B">
        <w:rPr>
          <w:rStyle w:val="hps"/>
        </w:rPr>
        <w:t>of traffic signs</w:t>
      </w:r>
      <w:r w:rsidR="00E65CE5">
        <w:rPr>
          <w:rFonts w:eastAsiaTheme="minorEastAsia" w:hint="eastAsia"/>
        </w:rPr>
        <w:t>. T</w:t>
      </w:r>
      <w:r>
        <w:rPr>
          <w:rFonts w:eastAsiaTheme="minorEastAsia" w:hint="eastAsia"/>
        </w:rPr>
        <w:t>his is</w:t>
      </w:r>
      <w:r w:rsidR="005C533B">
        <w:t xml:space="preserve"> </w:t>
      </w:r>
      <w:r w:rsidR="005C533B">
        <w:rPr>
          <w:rStyle w:val="hps"/>
        </w:rPr>
        <w:t>because</w:t>
      </w:r>
      <w:r w:rsidR="005C533B">
        <w:t xml:space="preserve"> </w:t>
      </w:r>
      <w:r w:rsidR="005C533B">
        <w:rPr>
          <w:rStyle w:val="hps"/>
        </w:rPr>
        <w:t>it has</w:t>
      </w:r>
      <w:r>
        <w:rPr>
          <w:rStyle w:val="hps"/>
          <w:rFonts w:eastAsiaTheme="minorEastAsia" w:hint="eastAsia"/>
        </w:rPr>
        <w:t xml:space="preserve"> invariance of</w:t>
      </w:r>
      <w:r w:rsidR="005C533B">
        <w:t xml:space="preserve"> </w:t>
      </w:r>
      <w:r w:rsidR="005C533B">
        <w:rPr>
          <w:rStyle w:val="hps"/>
        </w:rPr>
        <w:t>rotation</w:t>
      </w:r>
      <w:r w:rsidR="00BB4010">
        <w:rPr>
          <w:rFonts w:eastAsiaTheme="minorEastAsia" w:hint="eastAsia"/>
        </w:rPr>
        <w:t xml:space="preserve"> and</w:t>
      </w:r>
      <w:r w:rsidR="005C533B">
        <w:t xml:space="preserve"> </w:t>
      </w:r>
      <w:r w:rsidR="005C533B">
        <w:rPr>
          <w:rStyle w:val="hps"/>
        </w:rPr>
        <w:t>scale</w:t>
      </w:r>
      <w:r w:rsidR="004B400F">
        <w:rPr>
          <w:rFonts w:eastAsiaTheme="minorEastAsia" w:hint="eastAsia"/>
        </w:rPr>
        <w:t>. I</w:t>
      </w:r>
      <w:r w:rsidR="005C533B">
        <w:rPr>
          <w:rStyle w:val="hps"/>
        </w:rPr>
        <w:t>nvariant moment</w:t>
      </w:r>
      <w:r w:rsidR="005C533B">
        <w:t xml:space="preserve"> </w:t>
      </w:r>
      <w:r w:rsidR="005C533B">
        <w:rPr>
          <w:rStyle w:val="hps"/>
        </w:rPr>
        <w:t>algorithm</w:t>
      </w:r>
      <w:r w:rsidR="005C533B">
        <w:t xml:space="preserve"> </w:t>
      </w:r>
      <w:r w:rsidR="005C533B">
        <w:rPr>
          <w:rStyle w:val="hps"/>
        </w:rPr>
        <w:t xml:space="preserve">can </w:t>
      </w:r>
      <w:r w:rsidR="00813AF4">
        <w:rPr>
          <w:rStyle w:val="hps"/>
          <w:rFonts w:eastAsiaTheme="minorEastAsia" w:hint="eastAsia"/>
        </w:rPr>
        <w:t>be also</w:t>
      </w:r>
      <w:r w:rsidR="005C533B">
        <w:rPr>
          <w:rStyle w:val="hps"/>
        </w:rPr>
        <w:t xml:space="preserve"> used to extract</w:t>
      </w:r>
      <w:r w:rsidR="005C533B">
        <w:t xml:space="preserve"> </w:t>
      </w:r>
      <w:r w:rsidR="005C533B">
        <w:rPr>
          <w:rStyle w:val="hps"/>
        </w:rPr>
        <w:t>feature vectors</w:t>
      </w:r>
      <w:r w:rsidR="005C533B">
        <w:t xml:space="preserve"> </w:t>
      </w:r>
      <w:r w:rsidR="005C533B">
        <w:rPr>
          <w:rStyle w:val="hps"/>
        </w:rPr>
        <w:t xml:space="preserve">to </w:t>
      </w:r>
      <w:r w:rsidR="005C533B">
        <w:rPr>
          <w:rStyle w:val="hps"/>
          <w:rFonts w:eastAsiaTheme="minorEastAsia" w:hint="eastAsia"/>
        </w:rPr>
        <w:t>SVM</w:t>
      </w:r>
      <w:r w:rsidR="005C533B">
        <w:t xml:space="preserve"> </w:t>
      </w:r>
      <w:r w:rsidR="005C533B">
        <w:rPr>
          <w:rStyle w:val="hps"/>
        </w:rPr>
        <w:t>for</w:t>
      </w:r>
      <w:r w:rsidR="005C533B">
        <w:t xml:space="preserve"> </w:t>
      </w:r>
      <w:r w:rsidR="004B400F">
        <w:rPr>
          <w:rFonts w:eastAsiaTheme="minorEastAsia" w:hint="eastAsia"/>
        </w:rPr>
        <w:t xml:space="preserve">the </w:t>
      </w:r>
      <w:r w:rsidR="005C533B">
        <w:rPr>
          <w:rStyle w:val="hps"/>
        </w:rPr>
        <w:t>classification and identification</w:t>
      </w:r>
      <w:r w:rsidR="005C533B">
        <w:t xml:space="preserve"> </w:t>
      </w:r>
      <w:r w:rsidR="005C533B">
        <w:rPr>
          <w:rStyle w:val="hps"/>
        </w:rPr>
        <w:t xml:space="preserve">of traffic </w:t>
      </w:r>
      <w:proofErr w:type="gramStart"/>
      <w:r w:rsidR="005C533B">
        <w:rPr>
          <w:rStyle w:val="hps"/>
        </w:rPr>
        <w:t>signs</w:t>
      </w:r>
      <w:r w:rsidR="004A31D7">
        <w:rPr>
          <w:rStyle w:val="hps"/>
          <w:rFonts w:eastAsiaTheme="minorEastAsia" w:hint="eastAsia"/>
        </w:rPr>
        <w:t xml:space="preserve"> </w:t>
      </w:r>
      <w:proofErr w:type="gramEnd"/>
      <w:r w:rsidR="0079329B" w:rsidRPr="004A31D7">
        <w:rPr>
          <w:rStyle w:val="af5"/>
          <w:vertAlign w:val="baseline"/>
        </w:rPr>
        <w:t>[</w:t>
      </w:r>
      <w:r w:rsidR="0079329B" w:rsidRPr="004A31D7">
        <w:rPr>
          <w:rStyle w:val="af5"/>
          <w:vertAlign w:val="baseline"/>
        </w:rPr>
        <w:endnoteReference w:id="93"/>
      </w:r>
      <w:r w:rsidR="0079329B" w:rsidRPr="004A31D7">
        <w:rPr>
          <w:rStyle w:val="af5"/>
          <w:vertAlign w:val="baseline"/>
        </w:rPr>
        <w:t>]</w:t>
      </w:r>
      <w:r w:rsidR="005C533B" w:rsidRPr="004A31D7">
        <w:t>.</w:t>
      </w:r>
    </w:p>
    <w:p w:rsidR="005C533B" w:rsidRDefault="005C533B" w:rsidP="00737E28">
      <w:pPr>
        <w:rPr>
          <w:rFonts w:eastAsiaTheme="minorEastAsia"/>
        </w:rPr>
      </w:pPr>
    </w:p>
    <w:p w:rsidR="005C533B" w:rsidRDefault="005C533B" w:rsidP="00737E28">
      <w:pPr>
        <w:rPr>
          <w:rFonts w:eastAsiaTheme="minorEastAsia"/>
        </w:rPr>
      </w:pPr>
      <w:r>
        <w:t>Joint Transform Correlation</w:t>
      </w:r>
      <w:r w:rsidR="00697DDB">
        <w:rPr>
          <w:rFonts w:eastAsiaTheme="minorEastAsia" w:hint="eastAsia"/>
        </w:rPr>
        <w:t xml:space="preserve"> (JTC)</w:t>
      </w:r>
      <w:r>
        <w:t xml:space="preserve"> </w:t>
      </w:r>
      <w:r w:rsidR="004B400F">
        <w:rPr>
          <w:rFonts w:eastAsiaTheme="minorEastAsia" w:hint="eastAsia"/>
        </w:rPr>
        <w:t>i</w:t>
      </w:r>
      <w:r>
        <w:t xml:space="preserve">s a kind of pattern </w:t>
      </w:r>
      <w:r w:rsidR="005D28C6">
        <w:t>recognition technology</w:t>
      </w:r>
      <w:r w:rsidR="004B400F">
        <w:rPr>
          <w:rFonts w:eastAsiaTheme="minorEastAsia" w:hint="eastAsia"/>
        </w:rPr>
        <w:t>. And, it has</w:t>
      </w:r>
      <w:r w:rsidR="005D28C6">
        <w:t xml:space="preserve"> </w:t>
      </w:r>
      <w:r>
        <w:t>played a good role</w:t>
      </w:r>
      <w:r w:rsidR="008E5747">
        <w:rPr>
          <w:rFonts w:eastAsiaTheme="minorEastAsia" w:hint="eastAsia"/>
        </w:rPr>
        <w:t xml:space="preserve"> in traffic sign classification</w:t>
      </w:r>
      <w:r>
        <w:t xml:space="preserve">. </w:t>
      </w:r>
      <w:r w:rsidR="00F375FB">
        <w:rPr>
          <w:rFonts w:eastAsiaTheme="minorEastAsia"/>
        </w:rPr>
        <w:t>In</w:t>
      </w:r>
      <w:r w:rsidR="00F375FB" w:rsidRPr="001B1B4C">
        <w:rPr>
          <w:rFonts w:eastAsiaTheme="minorEastAsia"/>
          <w:vertAlign w:val="superscript"/>
        </w:rPr>
        <w:t xml:space="preserve"> </w:t>
      </w:r>
      <w:r w:rsidR="00F375FB" w:rsidRPr="004A31D7">
        <w:rPr>
          <w:rFonts w:eastAsiaTheme="minorEastAsia"/>
        </w:rPr>
        <w:t>[</w:t>
      </w:r>
      <w:fldSimple w:instr=" NOTEREF _Ref385871767 \f \h  \* MERGEFORMAT ">
        <w:r w:rsidR="00AE69A1" w:rsidRPr="00AE69A1">
          <w:rPr>
            <w:rStyle w:val="af5"/>
            <w:rFonts w:eastAsiaTheme="minorEastAsia"/>
            <w:vertAlign w:val="baseline"/>
          </w:rPr>
          <w:t>85</w:t>
        </w:r>
      </w:fldSimple>
      <w:r w:rsidR="001B1B4C" w:rsidRPr="004A31D7">
        <w:rPr>
          <w:rFonts w:eastAsiaTheme="minorEastAsia" w:hint="eastAsia"/>
        </w:rPr>
        <w:t>]</w:t>
      </w:r>
      <w:r w:rsidR="005D28C6" w:rsidRPr="004A31D7">
        <w:rPr>
          <w:rFonts w:eastAsiaTheme="minorEastAsia" w:hint="eastAsia"/>
        </w:rPr>
        <w:t>,</w:t>
      </w:r>
      <w:r w:rsidR="005D28C6">
        <w:rPr>
          <w:rFonts w:eastAsiaTheme="minorEastAsia" w:hint="eastAsia"/>
        </w:rPr>
        <w:t xml:space="preserve"> the authors </w:t>
      </w:r>
      <w:r w:rsidR="005D28C6">
        <w:t xml:space="preserve">applied this technique </w:t>
      </w:r>
      <w:r w:rsidR="005D28C6">
        <w:rPr>
          <w:rFonts w:eastAsiaTheme="minorEastAsia" w:hint="eastAsia"/>
        </w:rPr>
        <w:t xml:space="preserve">to </w:t>
      </w:r>
      <w:r>
        <w:t>recogni</w:t>
      </w:r>
      <w:r w:rsidR="005D28C6">
        <w:rPr>
          <w:rFonts w:eastAsiaTheme="minorEastAsia" w:hint="eastAsia"/>
        </w:rPr>
        <w:t>ze</w:t>
      </w:r>
      <w:r w:rsidR="005D28C6">
        <w:t xml:space="preserve"> traffic signs</w:t>
      </w:r>
      <w:r w:rsidR="005D28C6">
        <w:rPr>
          <w:rFonts w:eastAsiaTheme="minorEastAsia" w:hint="eastAsia"/>
        </w:rPr>
        <w:t xml:space="preserve">. They </w:t>
      </w:r>
      <w:r>
        <w:t xml:space="preserve">divided </w:t>
      </w:r>
      <w:r w:rsidR="005D28C6">
        <w:rPr>
          <w:rFonts w:eastAsiaTheme="minorEastAsia" w:hint="eastAsia"/>
        </w:rPr>
        <w:t xml:space="preserve">traffic </w:t>
      </w:r>
      <w:r w:rsidR="005D28C6">
        <w:rPr>
          <w:rFonts w:eastAsiaTheme="minorEastAsia"/>
        </w:rPr>
        <w:t>sign</w:t>
      </w:r>
      <w:r w:rsidR="005D28C6">
        <w:rPr>
          <w:rFonts w:eastAsiaTheme="minorEastAsia" w:hint="eastAsia"/>
        </w:rPr>
        <w:t>s</w:t>
      </w:r>
      <w:r w:rsidR="005D28C6">
        <w:rPr>
          <w:rFonts w:eastAsiaTheme="minorEastAsia"/>
        </w:rPr>
        <w:t xml:space="preserve"> into two groups</w:t>
      </w:r>
      <w:r w:rsidR="004B400F">
        <w:rPr>
          <w:rFonts w:eastAsiaTheme="minorEastAsia" w:hint="eastAsia"/>
        </w:rPr>
        <w:t>:</w:t>
      </w:r>
      <w:r w:rsidR="005D28C6">
        <w:rPr>
          <w:rFonts w:eastAsiaTheme="minorEastAsia" w:hint="eastAsia"/>
        </w:rPr>
        <w:t xml:space="preserve"> </w:t>
      </w:r>
      <w:r w:rsidR="005D28C6">
        <w:rPr>
          <w:rFonts w:eastAsiaTheme="minorEastAsia"/>
        </w:rPr>
        <w:t xml:space="preserve">one </w:t>
      </w:r>
      <w:r w:rsidR="004B400F">
        <w:rPr>
          <w:rFonts w:eastAsiaTheme="minorEastAsia" w:hint="eastAsia"/>
        </w:rPr>
        <w:t xml:space="preserve">group needs </w:t>
      </w:r>
      <w:r w:rsidR="005D28C6">
        <w:t>to be recognized</w:t>
      </w:r>
      <w:r w:rsidR="004B400F">
        <w:rPr>
          <w:rFonts w:eastAsiaTheme="minorEastAsia" w:hint="eastAsia"/>
        </w:rPr>
        <w:t xml:space="preserve">; </w:t>
      </w:r>
      <w:r>
        <w:t>and</w:t>
      </w:r>
      <w:r w:rsidR="004B400F">
        <w:rPr>
          <w:rFonts w:eastAsiaTheme="minorEastAsia" w:hint="eastAsia"/>
        </w:rPr>
        <w:t>,</w:t>
      </w:r>
      <w:r>
        <w:t xml:space="preserve"> the other group </w:t>
      </w:r>
      <w:r w:rsidR="004B400F">
        <w:rPr>
          <w:rFonts w:eastAsiaTheme="minorEastAsia" w:hint="eastAsia"/>
        </w:rPr>
        <w:t xml:space="preserve">encapsulates </w:t>
      </w:r>
      <w:r>
        <w:t>the</w:t>
      </w:r>
      <w:r w:rsidR="005D28C6">
        <w:t xml:space="preserve"> standard image</w:t>
      </w:r>
      <w:r w:rsidR="00FD71A6">
        <w:rPr>
          <w:rFonts w:eastAsiaTheme="minorEastAsia" w:hint="eastAsia"/>
        </w:rPr>
        <w:t xml:space="preserve">s </w:t>
      </w:r>
      <w:r>
        <w:t>stored in the data</w:t>
      </w:r>
      <w:r w:rsidR="004B400F">
        <w:rPr>
          <w:rFonts w:eastAsiaTheme="minorEastAsia" w:hint="eastAsia"/>
        </w:rPr>
        <w:t>set</w:t>
      </w:r>
      <w:r>
        <w:t xml:space="preserve">. When the </w:t>
      </w:r>
      <w:r w:rsidR="00FD71A6">
        <w:rPr>
          <w:rFonts w:eastAsiaTheme="minorEastAsia" w:hint="eastAsia"/>
        </w:rPr>
        <w:t>two groups</w:t>
      </w:r>
      <w:r>
        <w:t xml:space="preserve"> </w:t>
      </w:r>
      <w:r w:rsidR="00FD71A6">
        <w:rPr>
          <w:rFonts w:eastAsiaTheme="minorEastAsia" w:hint="eastAsia"/>
        </w:rPr>
        <w:t xml:space="preserve">are </w:t>
      </w:r>
      <w:r w:rsidR="00FD71A6">
        <w:t>consistent,</w:t>
      </w:r>
      <w:r>
        <w:t xml:space="preserve"> the </w:t>
      </w:r>
      <w:r w:rsidR="004539F8">
        <w:rPr>
          <w:rFonts w:eastAsiaTheme="minorEastAsia" w:hint="eastAsia"/>
        </w:rPr>
        <w:t xml:space="preserve">output of </w:t>
      </w:r>
      <w:r>
        <w:t xml:space="preserve">corresponding </w:t>
      </w:r>
      <w:r w:rsidR="00FD71A6">
        <w:rPr>
          <w:rFonts w:eastAsiaTheme="minorEastAsia" w:hint="eastAsia"/>
        </w:rPr>
        <w:t xml:space="preserve">JTC has </w:t>
      </w:r>
      <w:r w:rsidR="004539F8">
        <w:rPr>
          <w:rFonts w:eastAsiaTheme="minorEastAsia" w:hint="eastAsia"/>
        </w:rPr>
        <w:t xml:space="preserve">a </w:t>
      </w:r>
      <w:r w:rsidR="00FD71A6">
        <w:rPr>
          <w:rFonts w:eastAsiaTheme="minorEastAsia" w:hint="eastAsia"/>
        </w:rPr>
        <w:t xml:space="preserve">large </w:t>
      </w:r>
      <w:r>
        <w:t xml:space="preserve">peak </w:t>
      </w:r>
      <w:r w:rsidR="00FD71A6">
        <w:rPr>
          <w:rFonts w:eastAsiaTheme="minorEastAsia" w:hint="eastAsia"/>
        </w:rPr>
        <w:t>value</w:t>
      </w:r>
      <w:r w:rsidR="004B400F">
        <w:rPr>
          <w:rFonts w:eastAsiaTheme="minorEastAsia" w:hint="eastAsia"/>
        </w:rPr>
        <w:t xml:space="preserve">; </w:t>
      </w:r>
      <w:r>
        <w:t>otherwise</w:t>
      </w:r>
      <w:r w:rsidR="004B400F">
        <w:rPr>
          <w:rFonts w:eastAsiaTheme="minorEastAsia" w:hint="eastAsia"/>
        </w:rPr>
        <w:t>, it</w:t>
      </w:r>
      <w:r>
        <w:t xml:space="preserve"> </w:t>
      </w:r>
      <w:r w:rsidR="00FD71A6">
        <w:rPr>
          <w:rFonts w:eastAsiaTheme="minorEastAsia" w:hint="eastAsia"/>
        </w:rPr>
        <w:t xml:space="preserve">is </w:t>
      </w:r>
      <w:r w:rsidR="00FD71A6">
        <w:t>small</w:t>
      </w:r>
      <w:r w:rsidR="00FD71A6">
        <w:rPr>
          <w:rFonts w:eastAsiaTheme="minorEastAsia" w:hint="eastAsia"/>
        </w:rPr>
        <w:t>. T</w:t>
      </w:r>
      <w:r>
        <w:t>wo correlation peaks can clearly show</w:t>
      </w:r>
      <w:r w:rsidR="00FD71A6">
        <w:t xml:space="preserve"> multiple relationships</w:t>
      </w:r>
      <w:r w:rsidR="004B400F">
        <w:rPr>
          <w:rFonts w:eastAsiaTheme="minorEastAsia" w:hint="eastAsia"/>
        </w:rPr>
        <w:t>.</w:t>
      </w:r>
      <w:r>
        <w:t xml:space="preserve"> </w:t>
      </w:r>
      <w:r w:rsidR="004B400F">
        <w:rPr>
          <w:rFonts w:eastAsiaTheme="minorEastAsia" w:hint="eastAsia"/>
        </w:rPr>
        <w:t>I</w:t>
      </w:r>
      <w:r>
        <w:t xml:space="preserve">n </w:t>
      </w:r>
      <w:r w:rsidR="00FD71A6">
        <w:rPr>
          <w:rFonts w:eastAsiaTheme="minorEastAsia" w:hint="eastAsia"/>
        </w:rPr>
        <w:t>this way</w:t>
      </w:r>
      <w:r w:rsidR="004B400F">
        <w:rPr>
          <w:rFonts w:eastAsiaTheme="minorEastAsia" w:hint="eastAsia"/>
        </w:rPr>
        <w:t>,</w:t>
      </w:r>
      <w:r w:rsidR="00FD71A6">
        <w:rPr>
          <w:rFonts w:eastAsiaTheme="minorEastAsia" w:hint="eastAsia"/>
        </w:rPr>
        <w:t xml:space="preserve"> </w:t>
      </w:r>
      <w:r w:rsidR="00813AF4">
        <w:rPr>
          <w:rFonts w:eastAsiaTheme="minorEastAsia" w:hint="eastAsia"/>
        </w:rPr>
        <w:t>they can</w:t>
      </w:r>
      <w:r>
        <w:t xml:space="preserve"> achieve recognition </w:t>
      </w:r>
      <w:r w:rsidR="00FD71A6">
        <w:rPr>
          <w:rFonts w:eastAsiaTheme="minorEastAsia"/>
        </w:rPr>
        <w:t>results</w:t>
      </w:r>
      <w:r w:rsidR="004B400F">
        <w:t xml:space="preserve"> </w:t>
      </w:r>
      <w:r w:rsidR="004B400F">
        <w:rPr>
          <w:rFonts w:eastAsiaTheme="minorEastAsia" w:hint="eastAsia"/>
        </w:rPr>
        <w:t>for</w:t>
      </w:r>
      <w:r>
        <w:t xml:space="preserve"> traffic </w:t>
      </w:r>
      <w:r w:rsidR="00FD71A6">
        <w:t xml:space="preserve">signs. </w:t>
      </w:r>
    </w:p>
    <w:p w:rsidR="000F2A04" w:rsidRDefault="000F2A04" w:rsidP="00813AF4">
      <w:pPr>
        <w:rPr>
          <w:rFonts w:eastAsiaTheme="minorEastAsia"/>
        </w:rPr>
      </w:pPr>
    </w:p>
    <w:p w:rsidR="000F2A04" w:rsidRDefault="000F2A04" w:rsidP="00813AF4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  <w:r>
        <w:rPr>
          <w:rFonts w:eastAsiaTheme="minorEastAsia" w:cs="Times New Roman" w:hint="eastAsia"/>
          <w:kern w:val="0"/>
          <w:szCs w:val="24"/>
        </w:rPr>
        <w:t>Another</w:t>
      </w:r>
      <w:r w:rsidRPr="000F2A04">
        <w:rPr>
          <w:rFonts w:cs="Times New Roman"/>
          <w:kern w:val="0"/>
          <w:szCs w:val="24"/>
        </w:rPr>
        <w:t xml:space="preserve"> comparative study was introduced to evaluate the performance of </w:t>
      </w:r>
      <w:r w:rsidR="004B400F">
        <w:rPr>
          <w:rFonts w:eastAsiaTheme="minorEastAsia" w:cs="Times New Roman" w:hint="eastAsia"/>
          <w:kern w:val="0"/>
          <w:szCs w:val="24"/>
        </w:rPr>
        <w:t>K</w:t>
      </w:r>
      <w:r w:rsidRPr="000F2A04">
        <w:rPr>
          <w:rFonts w:cs="Times New Roman"/>
          <w:kern w:val="0"/>
          <w:szCs w:val="24"/>
        </w:rPr>
        <w:t>-d trees, random forests, and SVMs for traffic-sign recognition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4A31D7">
        <w:rPr>
          <w:rFonts w:eastAsiaTheme="minorEastAsia" w:cs="Times New Roman" w:hint="eastAsia"/>
          <w:kern w:val="0"/>
          <w:szCs w:val="24"/>
        </w:rPr>
        <w:t>[</w:t>
      </w:r>
      <w:fldSimple w:instr=" NOTEREF _Ref383789228 \f \h  \* MERGEFORMAT ">
        <w:r w:rsidR="00AE69A1" w:rsidRPr="00AE69A1">
          <w:rPr>
            <w:rStyle w:val="af5"/>
            <w:vertAlign w:val="baseline"/>
          </w:rPr>
          <w:t>80</w:t>
        </w:r>
      </w:fldSimple>
      <w:r w:rsidRPr="004A31D7">
        <w:rPr>
          <w:rFonts w:eastAsiaTheme="minorEastAsia" w:cs="Times New Roman" w:hint="eastAsia"/>
          <w:kern w:val="0"/>
          <w:szCs w:val="24"/>
        </w:rPr>
        <w:t>]</w:t>
      </w:r>
      <w:r w:rsidRPr="004A31D7">
        <w:rPr>
          <w:rFonts w:cs="Times New Roman"/>
          <w:kern w:val="0"/>
          <w:szCs w:val="24"/>
        </w:rPr>
        <w:t>.</w:t>
      </w:r>
      <w:r w:rsidRPr="000F2A04">
        <w:rPr>
          <w:rFonts w:cs="Times New Roman"/>
          <w:kern w:val="0"/>
          <w:szCs w:val="24"/>
        </w:rPr>
        <w:t xml:space="preserve"> </w:t>
      </w:r>
      <w:r w:rsidR="004B400F">
        <w:rPr>
          <w:rFonts w:eastAsiaTheme="minorEastAsia" w:cs="Times New Roman" w:hint="eastAsia"/>
          <w:kern w:val="0"/>
          <w:szCs w:val="24"/>
        </w:rPr>
        <w:t>The before-mentioned a</w:t>
      </w:r>
      <w:r>
        <w:rPr>
          <w:rFonts w:eastAsiaTheme="minorEastAsia" w:cs="Times New Roman" w:hint="eastAsia"/>
          <w:kern w:val="0"/>
          <w:szCs w:val="24"/>
        </w:rPr>
        <w:t>uthor</w:t>
      </w:r>
      <w:r w:rsidR="00D347DF">
        <w:rPr>
          <w:rFonts w:eastAsiaTheme="minorEastAsia" w:cs="Times New Roman" w:hint="eastAsia"/>
          <w:kern w:val="0"/>
          <w:szCs w:val="24"/>
        </w:rPr>
        <w:t>s</w:t>
      </w:r>
      <w:r>
        <w:rPr>
          <w:rFonts w:eastAsiaTheme="minorEastAsia" w:cs="Times New Roman" w:hint="eastAsia"/>
          <w:kern w:val="0"/>
          <w:szCs w:val="24"/>
        </w:rPr>
        <w:t xml:space="preserve"> buil</w:t>
      </w:r>
      <w:r w:rsidR="004B400F">
        <w:rPr>
          <w:rFonts w:eastAsiaTheme="minorEastAsia" w:cs="Times New Roman" w:hint="eastAsia"/>
          <w:kern w:val="0"/>
          <w:szCs w:val="24"/>
        </w:rPr>
        <w:t>t</w:t>
      </w:r>
      <w:r>
        <w:rPr>
          <w:rFonts w:eastAsiaTheme="minorEastAsia" w:cs="Times New Roman" w:hint="eastAsia"/>
          <w:kern w:val="0"/>
          <w:szCs w:val="24"/>
        </w:rPr>
        <w:t xml:space="preserve"> a </w:t>
      </w:r>
      <w:r w:rsidRPr="000F2A04">
        <w:rPr>
          <w:rFonts w:cs="Times New Roman"/>
          <w:kern w:val="0"/>
          <w:szCs w:val="24"/>
        </w:rPr>
        <w:t xml:space="preserve">random forest </w:t>
      </w:r>
      <w:r w:rsidR="00813AF4">
        <w:rPr>
          <w:rFonts w:eastAsiaTheme="minorEastAsia" w:cs="Times New Roman" w:hint="eastAsia"/>
          <w:kern w:val="0"/>
          <w:szCs w:val="24"/>
        </w:rPr>
        <w:t xml:space="preserve">which </w:t>
      </w:r>
      <w:r>
        <w:rPr>
          <w:rFonts w:eastAsiaTheme="minorEastAsia" w:cs="Times New Roman" w:hint="eastAsia"/>
          <w:kern w:val="0"/>
          <w:szCs w:val="24"/>
        </w:rPr>
        <w:t xml:space="preserve">had </w:t>
      </w:r>
      <w:r w:rsidRPr="000F2A04">
        <w:rPr>
          <w:rFonts w:cs="Times New Roman"/>
          <w:kern w:val="0"/>
          <w:szCs w:val="24"/>
        </w:rPr>
        <w:t>100 trees with more than 500 features.</w:t>
      </w:r>
      <w:r>
        <w:rPr>
          <w:rFonts w:eastAsiaTheme="minorEastAsia" w:cs="Times New Roman" w:hint="eastAsia"/>
          <w:kern w:val="0"/>
          <w:szCs w:val="24"/>
        </w:rPr>
        <w:t xml:space="preserve"> A random forest classifier is a kind of decision tree. It contains many decision trees and yields the class that is the mode of class </w:t>
      </w:r>
      <w:r w:rsidRPr="000F2A04">
        <w:rPr>
          <w:rFonts w:cs="Times New Roman"/>
          <w:kern w:val="0"/>
          <w:szCs w:val="24"/>
        </w:rPr>
        <w:t>output of individual trees</w:t>
      </w:r>
      <w:r w:rsidR="00D347DF">
        <w:rPr>
          <w:rFonts w:eastAsiaTheme="minorEastAsia" w:cs="Times New Roman" w:hint="eastAsia"/>
          <w:kern w:val="0"/>
          <w:szCs w:val="24"/>
        </w:rPr>
        <w:t>. The authors s</w:t>
      </w:r>
      <w:r w:rsidR="00E65CE5">
        <w:rPr>
          <w:rFonts w:eastAsiaTheme="minorEastAsia" w:cs="Times New Roman" w:hint="eastAsia"/>
          <w:kern w:val="0"/>
          <w:szCs w:val="24"/>
        </w:rPr>
        <w:t>how</w:t>
      </w:r>
      <w:r w:rsidR="00D347DF"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 xml:space="preserve">that </w:t>
      </w:r>
      <w:r w:rsidRPr="000F2A04">
        <w:rPr>
          <w:rFonts w:cs="Times New Roman"/>
          <w:kern w:val="0"/>
          <w:szCs w:val="24"/>
        </w:rPr>
        <w:t>random forests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0F2A04">
        <w:rPr>
          <w:rFonts w:cs="Times New Roman"/>
          <w:kern w:val="0"/>
          <w:szCs w:val="24"/>
        </w:rPr>
        <w:t>outperform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0F2A04">
        <w:rPr>
          <w:rFonts w:cs="Times New Roman"/>
          <w:kern w:val="0"/>
          <w:szCs w:val="24"/>
        </w:rPr>
        <w:t xml:space="preserve">SVMs and k-d trees due to their unbalanced data sets. </w:t>
      </w:r>
    </w:p>
    <w:p w:rsidR="001B1B4C" w:rsidRPr="001B1B4C" w:rsidRDefault="001B1B4C" w:rsidP="001B1B4C">
      <w:pPr>
        <w:autoSpaceDE w:val="0"/>
        <w:autoSpaceDN w:val="0"/>
        <w:adjustRightInd w:val="0"/>
        <w:jc w:val="left"/>
        <w:rPr>
          <w:rFonts w:eastAsiaTheme="minorEastAsia" w:cs="Times New Roman"/>
          <w:kern w:val="0"/>
          <w:szCs w:val="24"/>
        </w:rPr>
      </w:pPr>
    </w:p>
    <w:p w:rsidR="000F2A04" w:rsidRPr="00827A20" w:rsidRDefault="001B1B4C" w:rsidP="00813AF4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  <w:r>
        <w:rPr>
          <w:rFonts w:eastAsiaTheme="minorEastAsia" w:cs="Times New Roman" w:hint="eastAsia"/>
          <w:kern w:val="0"/>
          <w:szCs w:val="24"/>
        </w:rPr>
        <w:t>Digital recognition is also a method us</w:t>
      </w:r>
      <w:r w:rsidR="004B400F">
        <w:rPr>
          <w:rFonts w:eastAsiaTheme="minorEastAsia" w:cs="Times New Roman" w:hint="eastAsia"/>
          <w:kern w:val="0"/>
          <w:szCs w:val="24"/>
        </w:rPr>
        <w:t>ed in this phase</w:t>
      </w:r>
      <w:r w:rsidR="00E65CE5">
        <w:rPr>
          <w:rFonts w:eastAsiaTheme="minorEastAsia" w:cs="Times New Roman" w:hint="eastAsia"/>
          <w:kern w:val="0"/>
          <w:szCs w:val="24"/>
        </w:rPr>
        <w:t>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="00E65CE5">
        <w:rPr>
          <w:rFonts w:eastAsiaTheme="minorEastAsia" w:cs="Times New Roman" w:hint="eastAsia"/>
          <w:kern w:val="0"/>
          <w:szCs w:val="24"/>
        </w:rPr>
        <w:t>I</w:t>
      </w:r>
      <w:r w:rsidR="004B400F">
        <w:rPr>
          <w:rFonts w:eastAsiaTheme="minorEastAsia" w:cs="Times New Roman" w:hint="eastAsia"/>
          <w:kern w:val="0"/>
          <w:szCs w:val="24"/>
        </w:rPr>
        <w:t>t</w:t>
      </w:r>
      <w:r>
        <w:rPr>
          <w:rFonts w:eastAsiaTheme="minorEastAsia" w:cs="Times New Roman" w:hint="eastAsia"/>
          <w:kern w:val="0"/>
          <w:szCs w:val="24"/>
        </w:rPr>
        <w:t xml:space="preserve"> can classify traffic signs </w:t>
      </w:r>
      <w:r>
        <w:rPr>
          <w:rFonts w:eastAsiaTheme="minorEastAsia" w:cs="Times New Roman" w:hint="eastAsia"/>
          <w:kern w:val="0"/>
          <w:szCs w:val="24"/>
        </w:rPr>
        <w:lastRenderedPageBreak/>
        <w:t xml:space="preserve">according to the text </w:t>
      </w:r>
      <w:r w:rsidR="004B400F">
        <w:rPr>
          <w:rFonts w:eastAsiaTheme="minorEastAsia" w:cs="Times New Roman" w:hint="eastAsia"/>
          <w:kern w:val="0"/>
          <w:szCs w:val="24"/>
        </w:rPr>
        <w:t>in them.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827A20">
        <w:rPr>
          <w:rStyle w:val="langwithname"/>
          <w:bCs/>
        </w:rPr>
        <w:t>O</w:t>
      </w:r>
      <w:r w:rsidRPr="00827A20">
        <w:rPr>
          <w:rStyle w:val="langwithname"/>
        </w:rPr>
        <w:t xml:space="preserve">ptical </w:t>
      </w:r>
      <w:r w:rsidRPr="00827A20">
        <w:rPr>
          <w:rStyle w:val="langwithname"/>
          <w:bCs/>
        </w:rPr>
        <w:t>C</w:t>
      </w:r>
      <w:r w:rsidRPr="00827A20">
        <w:rPr>
          <w:rStyle w:val="langwithname"/>
        </w:rPr>
        <w:t xml:space="preserve">haracter </w:t>
      </w:r>
      <w:r w:rsidRPr="00827A20">
        <w:rPr>
          <w:rStyle w:val="langwithname"/>
          <w:bCs/>
        </w:rPr>
        <w:t>R</w:t>
      </w:r>
      <w:r w:rsidRPr="00827A20">
        <w:rPr>
          <w:rStyle w:val="langwithname"/>
        </w:rPr>
        <w:t>ecognition</w:t>
      </w:r>
      <w:r w:rsidR="00D347DF">
        <w:rPr>
          <w:rStyle w:val="langwithname"/>
          <w:rFonts w:eastAsiaTheme="minorEastAsia" w:hint="eastAsia"/>
        </w:rPr>
        <w:t xml:space="preserve"> (OCR)</w:t>
      </w:r>
      <w:r w:rsidR="00827A20">
        <w:rPr>
          <w:rStyle w:val="langwithname"/>
          <w:rFonts w:eastAsiaTheme="minorEastAsia" w:hint="eastAsia"/>
        </w:rPr>
        <w:t xml:space="preserve"> </w:t>
      </w:r>
      <w:r w:rsidR="00813AF4">
        <w:rPr>
          <w:rStyle w:val="langwithname"/>
          <w:rFonts w:eastAsiaTheme="minorEastAsia" w:hint="eastAsia"/>
        </w:rPr>
        <w:t xml:space="preserve">is one of </w:t>
      </w:r>
      <w:r w:rsidR="004B400F">
        <w:rPr>
          <w:rStyle w:val="langwithname"/>
          <w:rFonts w:eastAsiaTheme="minorEastAsia" w:hint="eastAsia"/>
        </w:rPr>
        <w:t xml:space="preserve">the </w:t>
      </w:r>
      <w:r w:rsidR="00813AF4">
        <w:rPr>
          <w:rStyle w:val="langwithname"/>
          <w:rFonts w:eastAsiaTheme="minorEastAsia" w:hint="eastAsia"/>
        </w:rPr>
        <w:t xml:space="preserve">popular </w:t>
      </w:r>
      <w:r w:rsidR="004B400F">
        <w:rPr>
          <w:rStyle w:val="langwithname"/>
          <w:rFonts w:eastAsiaTheme="minorEastAsia" w:hint="eastAsia"/>
        </w:rPr>
        <w:t>methods used</w:t>
      </w:r>
      <w:r w:rsidR="00813AF4">
        <w:rPr>
          <w:rStyle w:val="langwithname"/>
          <w:rFonts w:eastAsiaTheme="minorEastAsia"/>
        </w:rPr>
        <w:t>;</w:t>
      </w:r>
      <w:r w:rsidR="004B400F">
        <w:rPr>
          <w:rStyle w:val="langwithname"/>
          <w:rFonts w:eastAsiaTheme="minorEastAsia" w:hint="eastAsia"/>
        </w:rPr>
        <w:t xml:space="preserve"> the original concept</w:t>
      </w:r>
      <w:r w:rsidR="00813AF4">
        <w:rPr>
          <w:rStyle w:val="langwithname"/>
          <w:rFonts w:eastAsiaTheme="minorEastAsia" w:hint="eastAsia"/>
        </w:rPr>
        <w:t xml:space="preserve"> date</w:t>
      </w:r>
      <w:r w:rsidR="004B400F">
        <w:rPr>
          <w:rStyle w:val="langwithname"/>
          <w:rFonts w:eastAsiaTheme="minorEastAsia" w:hint="eastAsia"/>
        </w:rPr>
        <w:t>s</w:t>
      </w:r>
      <w:r w:rsidR="00813AF4">
        <w:rPr>
          <w:rStyle w:val="langwithname"/>
          <w:rFonts w:eastAsiaTheme="minorEastAsia" w:hint="eastAsia"/>
        </w:rPr>
        <w:t xml:space="preserve"> back to 1929</w:t>
      </w:r>
      <w:r w:rsidR="00E65CE5">
        <w:rPr>
          <w:rStyle w:val="langwithname"/>
          <w:rFonts w:eastAsiaTheme="minorEastAsia" w:hint="eastAsia"/>
        </w:rPr>
        <w:t>.</w:t>
      </w:r>
      <w:r w:rsidR="004B400F">
        <w:rPr>
          <w:rStyle w:val="langwithname"/>
          <w:rFonts w:eastAsiaTheme="minorEastAsia" w:hint="eastAsia"/>
        </w:rPr>
        <w:t xml:space="preserve"> </w:t>
      </w:r>
      <w:r w:rsidR="00E65CE5">
        <w:rPr>
          <w:rStyle w:val="langwithname"/>
          <w:rFonts w:eastAsiaTheme="minorEastAsia" w:hint="eastAsia"/>
        </w:rPr>
        <w:t>I</w:t>
      </w:r>
      <w:r w:rsidR="004B400F">
        <w:rPr>
          <w:rStyle w:val="langwithname"/>
          <w:rFonts w:eastAsiaTheme="minorEastAsia" w:hint="eastAsia"/>
        </w:rPr>
        <w:t xml:space="preserve">t was </w:t>
      </w:r>
      <w:r w:rsidR="00827A20">
        <w:rPr>
          <w:rStyle w:val="langwithname"/>
          <w:rFonts w:eastAsiaTheme="minorEastAsia" w:hint="eastAsia"/>
        </w:rPr>
        <w:t xml:space="preserve">proposed by German scientist </w:t>
      </w:r>
      <w:proofErr w:type="spellStart"/>
      <w:r w:rsidR="00827A20">
        <w:rPr>
          <w:rStyle w:val="langwithname"/>
          <w:rFonts w:eastAsiaTheme="minorEastAsia" w:hint="eastAsia"/>
        </w:rPr>
        <w:t>Tausheck</w:t>
      </w:r>
      <w:proofErr w:type="spellEnd"/>
      <w:r w:rsidR="00813AF4">
        <w:rPr>
          <w:rStyle w:val="langwithname"/>
          <w:rFonts w:eastAsiaTheme="minorEastAsia" w:hint="eastAsia"/>
        </w:rPr>
        <w:t>. I</w:t>
      </w:r>
      <w:r w:rsidR="00827A20">
        <w:rPr>
          <w:rStyle w:val="langwithname"/>
          <w:rFonts w:eastAsiaTheme="minorEastAsia" w:hint="eastAsia"/>
        </w:rPr>
        <w:t xml:space="preserve">t </w:t>
      </w:r>
      <w:r w:rsidR="004B400F">
        <w:rPr>
          <w:rStyle w:val="langwithname"/>
          <w:rFonts w:eastAsiaTheme="minorEastAsia" w:hint="eastAsia"/>
        </w:rPr>
        <w:t xml:space="preserve">is </w:t>
      </w:r>
      <w:r w:rsidR="00827A20">
        <w:rPr>
          <w:rStyle w:val="langwithname"/>
          <w:rFonts w:eastAsiaTheme="minorEastAsia" w:hint="eastAsia"/>
        </w:rPr>
        <w:t xml:space="preserve">used for getting the character information of images. Thus, it </w:t>
      </w:r>
      <w:r w:rsidR="004B400F">
        <w:rPr>
          <w:rStyle w:val="langwithname"/>
          <w:rFonts w:eastAsiaTheme="minorEastAsia" w:hint="eastAsia"/>
        </w:rPr>
        <w:t xml:space="preserve">is </w:t>
      </w:r>
      <w:r w:rsidR="00827A20">
        <w:rPr>
          <w:rStyle w:val="langwithname"/>
          <w:rFonts w:eastAsiaTheme="minorEastAsia" w:hint="eastAsia"/>
        </w:rPr>
        <w:t>used for text recognition of traffic signs</w:t>
      </w:r>
      <w:r w:rsidR="004B400F">
        <w:rPr>
          <w:rStyle w:val="langwithname"/>
          <w:rFonts w:eastAsiaTheme="minorEastAsia" w:hint="eastAsia"/>
        </w:rPr>
        <w:t>;</w:t>
      </w:r>
      <w:r w:rsidR="00827A20">
        <w:rPr>
          <w:rStyle w:val="langwithname"/>
          <w:rFonts w:eastAsiaTheme="minorEastAsia" w:hint="eastAsia"/>
        </w:rPr>
        <w:t xml:space="preserve"> but</w:t>
      </w:r>
      <w:r w:rsidR="004B400F">
        <w:rPr>
          <w:rStyle w:val="langwithname"/>
          <w:rFonts w:eastAsiaTheme="minorEastAsia" w:hint="eastAsia"/>
        </w:rPr>
        <w:t>,</w:t>
      </w:r>
      <w:r w:rsidR="00827A20">
        <w:rPr>
          <w:rStyle w:val="langwithname"/>
          <w:rFonts w:eastAsiaTheme="minorEastAsia" w:hint="eastAsia"/>
        </w:rPr>
        <w:t xml:space="preserve"> only the signs with text fit </w:t>
      </w:r>
      <w:r w:rsidR="00E65CE5">
        <w:rPr>
          <w:rStyle w:val="langwithname"/>
          <w:rFonts w:eastAsiaTheme="minorEastAsia" w:hint="eastAsia"/>
        </w:rPr>
        <w:t xml:space="preserve">to </w:t>
      </w:r>
      <w:r w:rsidR="00827A20">
        <w:rPr>
          <w:rStyle w:val="langwithname"/>
          <w:rFonts w:eastAsiaTheme="minorEastAsia" w:hint="eastAsia"/>
        </w:rPr>
        <w:t>this method</w:t>
      </w:r>
      <w:r w:rsidR="00813AF4">
        <w:rPr>
          <w:rStyle w:val="langwithname"/>
          <w:rFonts w:eastAsiaTheme="minorEastAsia" w:hint="eastAsia"/>
        </w:rPr>
        <w:t>. However, we still have a lot of traffic signs without text</w:t>
      </w:r>
      <w:r w:rsidR="004B400F">
        <w:rPr>
          <w:rStyle w:val="langwithname"/>
          <w:rFonts w:eastAsiaTheme="minorEastAsia" w:hint="eastAsia"/>
        </w:rPr>
        <w:t>:</w:t>
      </w:r>
      <w:r w:rsidR="00813AF4">
        <w:rPr>
          <w:rStyle w:val="langwithname"/>
          <w:rFonts w:eastAsiaTheme="minorEastAsia" w:hint="eastAsia"/>
        </w:rPr>
        <w:t xml:space="preserve"> </w:t>
      </w:r>
      <w:r w:rsidR="004B400F">
        <w:rPr>
          <w:rStyle w:val="langwithname"/>
          <w:rFonts w:eastAsiaTheme="minorEastAsia" w:hint="eastAsia"/>
        </w:rPr>
        <w:t>an example</w:t>
      </w:r>
      <w:r w:rsidR="00813AF4">
        <w:rPr>
          <w:rStyle w:val="langwithname"/>
          <w:rFonts w:eastAsiaTheme="minorEastAsia" w:hint="eastAsia"/>
        </w:rPr>
        <w:t xml:space="preserve"> of </w:t>
      </w:r>
      <w:r w:rsidR="004B400F">
        <w:rPr>
          <w:rStyle w:val="langwithname"/>
          <w:rFonts w:eastAsiaTheme="minorEastAsia" w:hint="eastAsia"/>
        </w:rPr>
        <w:t xml:space="preserve">this is </w:t>
      </w:r>
      <w:r w:rsidR="00813AF4">
        <w:rPr>
          <w:rStyle w:val="langwithname"/>
          <w:rFonts w:eastAsiaTheme="minorEastAsia" w:hint="eastAsia"/>
        </w:rPr>
        <w:t xml:space="preserve">warning signs </w:t>
      </w:r>
      <w:r w:rsidR="004B400F">
        <w:rPr>
          <w:rStyle w:val="langwithname"/>
          <w:rFonts w:eastAsiaTheme="minorEastAsia" w:hint="eastAsia"/>
        </w:rPr>
        <w:t xml:space="preserve">that </w:t>
      </w:r>
      <w:r w:rsidR="00813AF4">
        <w:rPr>
          <w:rStyle w:val="langwithname"/>
          <w:rFonts w:eastAsiaTheme="minorEastAsia"/>
        </w:rPr>
        <w:t>truck</w:t>
      </w:r>
      <w:r w:rsidR="004B400F">
        <w:rPr>
          <w:rStyle w:val="langwithname"/>
          <w:rFonts w:eastAsiaTheme="minorEastAsia" w:hint="eastAsia"/>
        </w:rPr>
        <w:t>s</w:t>
      </w:r>
      <w:r w:rsidR="00813AF4">
        <w:rPr>
          <w:rStyle w:val="langwithname"/>
          <w:rFonts w:eastAsiaTheme="minorEastAsia" w:hint="eastAsia"/>
        </w:rPr>
        <w:t xml:space="preserve"> </w:t>
      </w:r>
      <w:r w:rsidR="004B400F">
        <w:rPr>
          <w:rStyle w:val="langwithname"/>
          <w:rFonts w:eastAsiaTheme="minorEastAsia" w:hint="eastAsia"/>
        </w:rPr>
        <w:t>use</w:t>
      </w:r>
      <w:r w:rsidR="00813AF4">
        <w:rPr>
          <w:rStyle w:val="langwithname"/>
          <w:rFonts w:eastAsiaTheme="minorEastAsia" w:hint="eastAsia"/>
        </w:rPr>
        <w:t xml:space="preserve">. </w:t>
      </w:r>
      <w:r w:rsidR="004B400F">
        <w:rPr>
          <w:rStyle w:val="langwithname"/>
          <w:rFonts w:eastAsiaTheme="minorEastAsia" w:hint="eastAsia"/>
        </w:rPr>
        <w:t xml:space="preserve">This means that </w:t>
      </w:r>
      <w:r w:rsidR="00813AF4">
        <w:rPr>
          <w:rStyle w:val="langwithname"/>
          <w:rFonts w:eastAsiaTheme="minorEastAsia" w:hint="eastAsia"/>
        </w:rPr>
        <w:t>OCR can</w:t>
      </w:r>
      <w:r w:rsidR="004B400F">
        <w:rPr>
          <w:rStyle w:val="langwithname"/>
          <w:rFonts w:eastAsiaTheme="minorEastAsia" w:hint="eastAsia"/>
        </w:rPr>
        <w:t>not</w:t>
      </w:r>
      <w:r w:rsidR="00813AF4">
        <w:rPr>
          <w:rStyle w:val="langwithname"/>
          <w:rFonts w:eastAsiaTheme="minorEastAsia" w:hint="eastAsia"/>
        </w:rPr>
        <w:t xml:space="preserve"> </w:t>
      </w:r>
      <w:r w:rsidR="004B400F">
        <w:rPr>
          <w:rStyle w:val="langwithname"/>
          <w:rFonts w:eastAsiaTheme="minorEastAsia" w:hint="eastAsia"/>
        </w:rPr>
        <w:t>satisfy</w:t>
      </w:r>
      <w:r w:rsidR="00813AF4">
        <w:rPr>
          <w:rStyle w:val="langwithname"/>
          <w:rFonts w:eastAsiaTheme="minorEastAsia" w:hint="eastAsia"/>
        </w:rPr>
        <w:t xml:space="preserve"> the requirements of those traffic signs. </w:t>
      </w:r>
    </w:p>
    <w:p w:rsidR="001B1B4C" w:rsidRDefault="001B1B4C" w:rsidP="000F2A04">
      <w:pPr>
        <w:autoSpaceDE w:val="0"/>
        <w:autoSpaceDN w:val="0"/>
        <w:adjustRightInd w:val="0"/>
        <w:jc w:val="left"/>
        <w:rPr>
          <w:rFonts w:eastAsiaTheme="minorEastAsia" w:cs="Times New Roman"/>
          <w:kern w:val="0"/>
          <w:szCs w:val="24"/>
        </w:rPr>
      </w:pPr>
    </w:p>
    <w:p w:rsidR="000F2A04" w:rsidRDefault="000F2A04" w:rsidP="00DB1DB2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  <w:r w:rsidRPr="000F2A04">
        <w:rPr>
          <w:rFonts w:cs="Times New Roman"/>
          <w:kern w:val="0"/>
          <w:szCs w:val="24"/>
        </w:rPr>
        <w:t xml:space="preserve">Despite the </w:t>
      </w:r>
      <w:r>
        <w:rPr>
          <w:rFonts w:eastAsiaTheme="minorEastAsia" w:cs="Times New Roman" w:hint="eastAsia"/>
          <w:kern w:val="0"/>
          <w:szCs w:val="24"/>
        </w:rPr>
        <w:t>large</w:t>
      </w:r>
      <w:r w:rsidRPr="000F2A04">
        <w:rPr>
          <w:rFonts w:cs="Times New Roman"/>
          <w:kern w:val="0"/>
          <w:szCs w:val="24"/>
        </w:rPr>
        <w:t xml:space="preserve"> number of papers, </w:t>
      </w:r>
      <w:r w:rsidR="004B400F">
        <w:rPr>
          <w:rFonts w:eastAsiaTheme="minorEastAsia" w:cs="Times New Roman" w:hint="eastAsia"/>
          <w:kern w:val="0"/>
          <w:szCs w:val="24"/>
        </w:rPr>
        <w:t>the classification</w:t>
      </w:r>
      <w:r w:rsidRPr="000F2A04">
        <w:rPr>
          <w:rFonts w:cs="Times New Roman"/>
          <w:kern w:val="0"/>
          <w:szCs w:val="24"/>
        </w:rPr>
        <w:t xml:space="preserve"> </w:t>
      </w:r>
      <w:r w:rsidR="00DB1DB2">
        <w:rPr>
          <w:rFonts w:eastAsiaTheme="minorEastAsia" w:cs="Times New Roman" w:hint="eastAsia"/>
          <w:kern w:val="0"/>
          <w:szCs w:val="24"/>
        </w:rPr>
        <w:t>step</w:t>
      </w:r>
      <w:r w:rsidR="004B400F">
        <w:rPr>
          <w:rFonts w:eastAsiaTheme="minorEastAsia" w:cs="Times New Roman" w:hint="eastAsia"/>
          <w:kern w:val="0"/>
          <w:szCs w:val="24"/>
        </w:rPr>
        <w:t>s</w:t>
      </w:r>
      <w:r w:rsidR="00DB1DB2">
        <w:rPr>
          <w:rFonts w:eastAsiaTheme="minorEastAsia" w:cs="Times New Roman" w:hint="eastAsia"/>
          <w:kern w:val="0"/>
          <w:szCs w:val="24"/>
        </w:rPr>
        <w:t xml:space="preserve"> </w:t>
      </w:r>
      <w:r w:rsidRPr="000F2A04">
        <w:rPr>
          <w:rFonts w:cs="Times New Roman"/>
          <w:kern w:val="0"/>
          <w:szCs w:val="24"/>
        </w:rPr>
        <w:t xml:space="preserve">of signs </w:t>
      </w:r>
      <w:r w:rsidR="004B400F">
        <w:rPr>
          <w:rFonts w:eastAsiaTheme="minorEastAsia" w:cs="Times New Roman" w:hint="eastAsia"/>
          <w:kern w:val="0"/>
          <w:szCs w:val="24"/>
        </w:rPr>
        <w:t>are</w:t>
      </w:r>
      <w:r w:rsidRPr="000F2A04">
        <w:rPr>
          <w:rFonts w:cs="Times New Roman"/>
          <w:kern w:val="0"/>
          <w:szCs w:val="24"/>
        </w:rPr>
        <w:t xml:space="preserve"> still not perfect. Among classifiers found in the literature, random forest </w:t>
      </w:r>
      <w:r>
        <w:rPr>
          <w:rFonts w:eastAsiaTheme="minorEastAsia" w:cs="Times New Roman" w:hint="eastAsia"/>
          <w:kern w:val="0"/>
          <w:szCs w:val="24"/>
        </w:rPr>
        <w:t xml:space="preserve">and SVMs </w:t>
      </w:r>
      <w:r w:rsidR="00E65CE5">
        <w:rPr>
          <w:rFonts w:eastAsiaTheme="minorEastAsia" w:cs="Times New Roman" w:hint="eastAsia"/>
          <w:kern w:val="0"/>
          <w:szCs w:val="24"/>
        </w:rPr>
        <w:t xml:space="preserve">which </w:t>
      </w:r>
      <w:r w:rsidR="004B400F">
        <w:rPr>
          <w:rFonts w:eastAsiaTheme="minorEastAsia" w:cs="Times New Roman" w:hint="eastAsia"/>
          <w:kern w:val="0"/>
          <w:szCs w:val="24"/>
        </w:rPr>
        <w:t>occupy</w:t>
      </w:r>
      <w:r w:rsidRPr="000F2A04">
        <w:rPr>
          <w:rFonts w:cs="Times New Roman"/>
          <w:kern w:val="0"/>
          <w:szCs w:val="24"/>
        </w:rPr>
        <w:t xml:space="preserve"> powerful </w:t>
      </w:r>
      <w:r>
        <w:rPr>
          <w:rFonts w:eastAsiaTheme="minorEastAsia" w:cs="Times New Roman" w:hint="eastAsia"/>
          <w:kern w:val="0"/>
          <w:szCs w:val="24"/>
        </w:rPr>
        <w:t>position</w:t>
      </w:r>
      <w:r w:rsidR="004B400F">
        <w:rPr>
          <w:rFonts w:eastAsiaTheme="minorEastAsia" w:cs="Times New Roman" w:hint="eastAsia"/>
          <w:kern w:val="0"/>
          <w:szCs w:val="24"/>
        </w:rPr>
        <w:t>s</w:t>
      </w:r>
      <w:r>
        <w:rPr>
          <w:rFonts w:eastAsiaTheme="minorEastAsia" w:cs="Times New Roman" w:hint="eastAsia"/>
          <w:kern w:val="0"/>
          <w:szCs w:val="24"/>
        </w:rPr>
        <w:t xml:space="preserve"> in </w:t>
      </w:r>
      <w:r w:rsidR="004B400F">
        <w:rPr>
          <w:rFonts w:eastAsiaTheme="minorEastAsia" w:cs="Times New Roman" w:hint="eastAsia"/>
          <w:kern w:val="0"/>
          <w:szCs w:val="24"/>
        </w:rPr>
        <w:t xml:space="preserve">the </w:t>
      </w:r>
      <w:r>
        <w:rPr>
          <w:rFonts w:eastAsiaTheme="minorEastAsia" w:cs="Times New Roman" w:hint="eastAsia"/>
          <w:kern w:val="0"/>
          <w:szCs w:val="24"/>
        </w:rPr>
        <w:t>classification step.</w:t>
      </w:r>
      <w:r w:rsidR="00D347DF">
        <w:rPr>
          <w:rFonts w:eastAsiaTheme="minorEastAsia" w:cs="Times New Roman" w:hint="eastAsia"/>
          <w:kern w:val="0"/>
          <w:szCs w:val="24"/>
        </w:rPr>
        <w:t xml:space="preserve"> </w:t>
      </w:r>
      <w:r w:rsidRPr="000F2A04">
        <w:rPr>
          <w:rFonts w:cs="Times New Roman"/>
          <w:kern w:val="0"/>
          <w:szCs w:val="24"/>
        </w:rPr>
        <w:t xml:space="preserve">Ultimately, </w:t>
      </w:r>
      <w:r>
        <w:rPr>
          <w:rFonts w:eastAsiaTheme="minorEastAsia" w:cs="Times New Roman" w:hint="eastAsia"/>
          <w:kern w:val="0"/>
          <w:szCs w:val="24"/>
        </w:rPr>
        <w:t>the</w:t>
      </w:r>
      <w:r w:rsidR="00DB1DB2">
        <w:rPr>
          <w:rFonts w:eastAsiaTheme="minorEastAsia" w:cs="Times New Roman" w:hint="eastAsia"/>
          <w:kern w:val="0"/>
          <w:szCs w:val="24"/>
        </w:rPr>
        <w:t>se</w:t>
      </w:r>
      <w:r>
        <w:rPr>
          <w:rFonts w:eastAsiaTheme="minorEastAsia" w:cs="Times New Roman" w:hint="eastAsia"/>
          <w:kern w:val="0"/>
          <w:szCs w:val="24"/>
        </w:rPr>
        <w:t xml:space="preserve"> different methods fit different condition</w:t>
      </w:r>
      <w:r w:rsidR="00DB1DB2">
        <w:rPr>
          <w:rFonts w:eastAsiaTheme="minorEastAsia" w:cs="Times New Roman" w:hint="eastAsia"/>
          <w:kern w:val="0"/>
          <w:szCs w:val="24"/>
        </w:rPr>
        <w:t>s</w:t>
      </w:r>
      <w:r w:rsidR="001B1B4C">
        <w:rPr>
          <w:rFonts w:eastAsiaTheme="minorEastAsia" w:cs="Times New Roman" w:hint="eastAsia"/>
          <w:kern w:val="0"/>
          <w:szCs w:val="24"/>
        </w:rPr>
        <w:t>. H</w:t>
      </w:r>
      <w:r w:rsidR="001B1B4C">
        <w:rPr>
          <w:rFonts w:eastAsiaTheme="minorEastAsia" w:cs="Times New Roman"/>
          <w:kern w:val="0"/>
          <w:szCs w:val="24"/>
        </w:rPr>
        <w:t>owever,</w:t>
      </w:r>
      <w:r w:rsidR="00F86716"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>the same purpos</w:t>
      </w:r>
      <w:r w:rsidR="004B400F">
        <w:rPr>
          <w:rFonts w:eastAsiaTheme="minorEastAsia" w:cs="Times New Roman" w:hint="eastAsia"/>
          <w:kern w:val="0"/>
          <w:szCs w:val="24"/>
        </w:rPr>
        <w:t xml:space="preserve">e for </w:t>
      </w:r>
      <w:r w:rsidR="00DB1DB2">
        <w:rPr>
          <w:rFonts w:eastAsiaTheme="minorEastAsia" w:cs="Times New Roman" w:hint="eastAsia"/>
          <w:kern w:val="0"/>
          <w:szCs w:val="24"/>
        </w:rPr>
        <w:t xml:space="preserve">them </w:t>
      </w:r>
      <w:r>
        <w:rPr>
          <w:rFonts w:eastAsiaTheme="minorEastAsia" w:cs="Times New Roman" w:hint="eastAsia"/>
          <w:kern w:val="0"/>
          <w:szCs w:val="24"/>
        </w:rPr>
        <w:t xml:space="preserve">in this phase is to </w:t>
      </w:r>
      <w:r>
        <w:rPr>
          <w:rFonts w:eastAsiaTheme="minorEastAsia" w:cs="Times New Roman"/>
          <w:kern w:val="0"/>
          <w:szCs w:val="24"/>
        </w:rPr>
        <w:t>increase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0F2A04">
        <w:rPr>
          <w:rFonts w:cs="Times New Roman"/>
          <w:kern w:val="0"/>
          <w:szCs w:val="24"/>
        </w:rPr>
        <w:t>the recognition rate.</w:t>
      </w:r>
    </w:p>
    <w:p w:rsidR="00BB0855" w:rsidRPr="00BB0855" w:rsidRDefault="00BB0855" w:rsidP="00DB1DB2">
      <w:pPr>
        <w:autoSpaceDE w:val="0"/>
        <w:autoSpaceDN w:val="0"/>
        <w:adjustRightInd w:val="0"/>
        <w:rPr>
          <w:rFonts w:eastAsiaTheme="minorEastAsia" w:cs="Times New Roman"/>
          <w:kern w:val="0"/>
          <w:szCs w:val="24"/>
        </w:rPr>
      </w:pPr>
    </w:p>
    <w:p w:rsidR="0044313C" w:rsidRPr="005C533B" w:rsidRDefault="0044313C" w:rsidP="00737E28">
      <w:pPr>
        <w:rPr>
          <w:rFonts w:eastAsiaTheme="minorEastAsia"/>
          <w:b/>
          <w:bCs/>
          <w:kern w:val="0"/>
          <w:sz w:val="18"/>
          <w:szCs w:val="18"/>
        </w:rPr>
      </w:pPr>
    </w:p>
    <w:tbl>
      <w:tblPr>
        <w:tblStyle w:val="a7"/>
        <w:tblW w:w="0" w:type="auto"/>
        <w:tblInd w:w="108" w:type="dxa"/>
        <w:tblLook w:val="04A0"/>
      </w:tblPr>
      <w:tblGrid>
        <w:gridCol w:w="1560"/>
        <w:gridCol w:w="2339"/>
        <w:gridCol w:w="2086"/>
        <w:gridCol w:w="2379"/>
      </w:tblGrid>
      <w:tr w:rsidR="0044313C" w:rsidRPr="00072C05" w:rsidTr="004C2006">
        <w:tc>
          <w:tcPr>
            <w:tcW w:w="1560" w:type="dxa"/>
          </w:tcPr>
          <w:p w:rsidR="0044313C" w:rsidRPr="00F324FC" w:rsidRDefault="0044313C" w:rsidP="00F324FC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b/>
                <w:bCs/>
                <w:kern w:val="0"/>
                <w:szCs w:val="24"/>
              </w:rPr>
            </w:pPr>
            <w:r w:rsidRPr="00072C05">
              <w:rPr>
                <w:rFonts w:cs="Times New Roman"/>
                <w:b/>
                <w:bCs/>
                <w:kern w:val="0"/>
                <w:szCs w:val="24"/>
              </w:rPr>
              <w:t>Ref</w:t>
            </w:r>
            <w:r w:rsidR="00F324FC">
              <w:rPr>
                <w:rFonts w:eastAsiaTheme="minorEastAsia" w:cs="Times New Roman" w:hint="eastAsia"/>
                <w:b/>
                <w:bCs/>
                <w:kern w:val="0"/>
                <w:szCs w:val="24"/>
              </w:rPr>
              <w:t>.</w:t>
            </w:r>
          </w:p>
        </w:tc>
        <w:tc>
          <w:tcPr>
            <w:tcW w:w="2339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bCs/>
                <w:kern w:val="0"/>
                <w:szCs w:val="24"/>
              </w:rPr>
            </w:pPr>
            <w:r w:rsidRPr="00072C05">
              <w:rPr>
                <w:rFonts w:cs="Times New Roman"/>
                <w:b/>
                <w:bCs/>
                <w:kern w:val="0"/>
                <w:szCs w:val="24"/>
              </w:rPr>
              <w:t>Techniques</w:t>
            </w:r>
          </w:p>
        </w:tc>
        <w:tc>
          <w:tcPr>
            <w:tcW w:w="2086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bCs/>
                <w:kern w:val="0"/>
                <w:szCs w:val="24"/>
              </w:rPr>
            </w:pPr>
            <w:r w:rsidRPr="00072C05">
              <w:rPr>
                <w:rFonts w:cs="Times New Roman"/>
                <w:b/>
                <w:bCs/>
                <w:kern w:val="0"/>
                <w:szCs w:val="24"/>
              </w:rPr>
              <w:t>Advantages</w:t>
            </w:r>
          </w:p>
        </w:tc>
        <w:tc>
          <w:tcPr>
            <w:tcW w:w="2379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/>
                <w:bCs/>
                <w:kern w:val="0"/>
                <w:szCs w:val="24"/>
              </w:rPr>
            </w:pPr>
            <w:r w:rsidRPr="00072C05">
              <w:rPr>
                <w:rFonts w:cs="Times New Roman"/>
                <w:b/>
                <w:bCs/>
                <w:kern w:val="0"/>
                <w:szCs w:val="24"/>
              </w:rPr>
              <w:t>Disadvantages</w:t>
            </w:r>
          </w:p>
        </w:tc>
      </w:tr>
      <w:tr w:rsidR="0044313C" w:rsidRPr="00072C05" w:rsidTr="004C2006">
        <w:trPr>
          <w:trHeight w:val="1151"/>
        </w:trPr>
        <w:tc>
          <w:tcPr>
            <w:tcW w:w="1560" w:type="dxa"/>
          </w:tcPr>
          <w:p w:rsidR="0044313C" w:rsidRPr="004A31D7" w:rsidRDefault="00212C81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Cs/>
                <w:kern w:val="0"/>
                <w:szCs w:val="24"/>
              </w:rPr>
            </w:pPr>
            <w:r w:rsidRPr="004A31D7">
              <w:rPr>
                <w:rFonts w:cs="Times New Roman" w:hint="eastAsia"/>
              </w:rPr>
              <w:t>[</w:t>
            </w:r>
            <w:fldSimple w:instr=" NOTEREF _Ref383774329 \f \h  \* MERGEFORMAT ">
              <w:r w:rsidR="00AE69A1" w:rsidRPr="00AE69A1">
                <w:rPr>
                  <w:rStyle w:val="af5"/>
                  <w:rFonts w:cs="Times New Roman"/>
                  <w:szCs w:val="24"/>
                  <w:vertAlign w:val="baseline"/>
                </w:rPr>
                <w:t>18</w:t>
              </w:r>
            </w:fldSimple>
            <w:r w:rsidRPr="004A31D7">
              <w:rPr>
                <w:rFonts w:cs="Times New Roman" w:hint="eastAsia"/>
              </w:rPr>
              <w:t>]</w:t>
            </w:r>
          </w:p>
        </w:tc>
        <w:tc>
          <w:tcPr>
            <w:tcW w:w="2339" w:type="dxa"/>
          </w:tcPr>
          <w:p w:rsidR="0044313C" w:rsidRPr="00E65CE5" w:rsidRDefault="0044313C" w:rsidP="004B400F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Distance</w:t>
            </w:r>
            <w:r w:rsidR="00444783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Transform Hierarchical</w:t>
            </w:r>
            <w:r w:rsidR="00846AE5"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matching</w:t>
            </w:r>
            <w:r w:rsidR="00E65CE5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086" w:type="dxa"/>
          </w:tcPr>
          <w:p w:rsidR="0044313C" w:rsidRPr="00255BFF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bCs/>
                <w:kern w:val="0"/>
                <w:szCs w:val="24"/>
              </w:rPr>
            </w:pPr>
            <w:r w:rsidRPr="00072C05">
              <w:rPr>
                <w:rFonts w:cs="Times New Roman"/>
                <w:bCs/>
                <w:kern w:val="0"/>
                <w:szCs w:val="24"/>
              </w:rPr>
              <w:t>Fast</w:t>
            </w:r>
            <w:r w:rsidR="00255BFF">
              <w:rPr>
                <w:rFonts w:eastAsiaTheme="minorEastAsia" w:cs="Times New Roman" w:hint="eastAsia"/>
                <w:bCs/>
                <w:kern w:val="0"/>
                <w:szCs w:val="24"/>
              </w:rPr>
              <w:t>.</w:t>
            </w:r>
          </w:p>
        </w:tc>
        <w:tc>
          <w:tcPr>
            <w:tcW w:w="2379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Not robust to</w:t>
            </w:r>
          </w:p>
          <w:p w:rsidR="0044313C" w:rsidRPr="00E65CE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proofErr w:type="gramStart"/>
            <w:r w:rsidRPr="00072C05">
              <w:rPr>
                <w:rFonts w:cs="Times New Roman"/>
                <w:kern w:val="0"/>
                <w:szCs w:val="24"/>
              </w:rPr>
              <w:t>occlusions</w:t>
            </w:r>
            <w:proofErr w:type="gramEnd"/>
            <w:r w:rsidRPr="00072C05">
              <w:rPr>
                <w:rFonts w:cs="Times New Roman"/>
                <w:kern w:val="0"/>
                <w:szCs w:val="24"/>
              </w:rPr>
              <w:t>, sensitive</w:t>
            </w:r>
            <w:r w:rsidR="00E65CE5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to pre-segmentation</w:t>
            </w:r>
            <w:r w:rsidR="004B400F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</w:tr>
      <w:tr w:rsidR="0044313C" w:rsidRPr="00072C05" w:rsidTr="004C2006">
        <w:trPr>
          <w:trHeight w:val="506"/>
        </w:trPr>
        <w:tc>
          <w:tcPr>
            <w:tcW w:w="1560" w:type="dxa"/>
          </w:tcPr>
          <w:p w:rsidR="0044313C" w:rsidRPr="00E84D06" w:rsidRDefault="004B400F" w:rsidP="004B400F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</w:rPr>
            </w:pPr>
            <w:r w:rsidRPr="004A31D7">
              <w:rPr>
                <w:rFonts w:cs="Times New Roman" w:hint="eastAsia"/>
                <w:bCs/>
                <w:kern w:val="0"/>
                <w:szCs w:val="24"/>
              </w:rPr>
              <w:t>[</w:t>
            </w:r>
            <w:fldSimple w:instr=" NOTEREF _Ref383789285 \f \h  \* MERGEFORMAT ">
              <w:r w:rsidR="00AE69A1" w:rsidRPr="00AE69A1">
                <w:rPr>
                  <w:rStyle w:val="af5"/>
                  <w:rFonts w:cs="Times New Roman"/>
                  <w:szCs w:val="24"/>
                  <w:vertAlign w:val="baseline"/>
                </w:rPr>
                <w:t>78</w:t>
              </w:r>
            </w:fldSimple>
            <w:r w:rsidRPr="004A31D7">
              <w:rPr>
                <w:rFonts w:cs="Times New Roman" w:hint="eastAsia"/>
              </w:rPr>
              <w:t>]</w:t>
            </w:r>
            <w:r w:rsidR="00F324FC">
              <w:rPr>
                <w:rFonts w:eastAsiaTheme="minorEastAsia" w:cs="Times New Roman" w:hint="eastAsia"/>
              </w:rPr>
              <w:t xml:space="preserve">, </w:t>
            </w:r>
            <w:r w:rsidR="00846AE5"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[</w:t>
            </w:r>
            <w:r w:rsidR="00846AE5"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endnoteReference w:id="94"/>
            </w:r>
            <w:r w:rsidR="00846AE5"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]</w:t>
            </w:r>
            <w:r w:rsidR="00F324FC">
              <w:rPr>
                <w:rFonts w:eastAsiaTheme="minorEastAsia" w:hint="eastAsia"/>
              </w:rPr>
              <w:t xml:space="preserve">, </w:t>
            </w:r>
            <w:r w:rsidR="00846AE5"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[</w:t>
            </w:r>
            <w:r w:rsidR="00846AE5"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endnoteReference w:id="95"/>
            </w:r>
            <w:r w:rsidR="00846AE5"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339" w:type="dxa"/>
          </w:tcPr>
          <w:p w:rsidR="0044313C" w:rsidRPr="00E65CE5" w:rsidRDefault="0044313C" w:rsidP="00255BFF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 xml:space="preserve">Hough </w:t>
            </w:r>
            <w:r w:rsidR="00255BFF">
              <w:rPr>
                <w:rFonts w:eastAsiaTheme="minorEastAsia" w:cs="Times New Roman" w:hint="eastAsia"/>
                <w:kern w:val="0"/>
                <w:szCs w:val="24"/>
              </w:rPr>
              <w:t>T</w:t>
            </w:r>
            <w:r w:rsidRPr="00072C05">
              <w:rPr>
                <w:rFonts w:cs="Times New Roman"/>
                <w:kern w:val="0"/>
                <w:szCs w:val="24"/>
              </w:rPr>
              <w:t>ransforms</w:t>
            </w:r>
            <w:r w:rsidR="00E65CE5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086" w:type="dxa"/>
          </w:tcPr>
          <w:p w:rsidR="0044313C" w:rsidRPr="00255BFF" w:rsidRDefault="0044313C" w:rsidP="00255BFF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Robust, simple</w:t>
            </w:r>
            <w:r w:rsidR="00255BFF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379" w:type="dxa"/>
          </w:tcPr>
          <w:p w:rsidR="0044313C" w:rsidRPr="00255BFF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Parameter tuning</w:t>
            </w:r>
            <w:r w:rsidR="00255BFF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</w:tr>
      <w:tr w:rsidR="0044313C" w:rsidRPr="00072C05" w:rsidTr="004C2006">
        <w:trPr>
          <w:trHeight w:val="1166"/>
        </w:trPr>
        <w:tc>
          <w:tcPr>
            <w:tcW w:w="1560" w:type="dxa"/>
          </w:tcPr>
          <w:p w:rsidR="0044313C" w:rsidRPr="004A31D7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Cs/>
                <w:kern w:val="0"/>
                <w:szCs w:val="24"/>
              </w:rPr>
            </w:pP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[</w:t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endnoteReference w:id="96"/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]</w:t>
            </w:r>
            <w:r w:rsidR="00F324FC">
              <w:rPr>
                <w:rFonts w:eastAsiaTheme="minorEastAsia" w:cs="Times New Roman" w:hint="eastAsia"/>
                <w:bCs/>
                <w:kern w:val="0"/>
                <w:szCs w:val="24"/>
              </w:rPr>
              <w:t xml:space="preserve">, </w:t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[</w:t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endnoteReference w:id="97"/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]</w:t>
            </w:r>
            <w:r w:rsidR="00F324FC">
              <w:rPr>
                <w:rFonts w:eastAsiaTheme="minorEastAsia" w:hint="eastAsia"/>
              </w:rPr>
              <w:t>,</w:t>
            </w:r>
            <w:r w:rsidR="00255BFF">
              <w:rPr>
                <w:rFonts w:eastAsiaTheme="minorEastAsia" w:hint="eastAsia"/>
              </w:rPr>
              <w:t xml:space="preserve"> </w:t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[</w:t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endnoteReference w:id="98"/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339" w:type="dxa"/>
          </w:tcPr>
          <w:p w:rsidR="0044313C" w:rsidRPr="00E65CE5" w:rsidRDefault="00D347DF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>
              <w:rPr>
                <w:rFonts w:cs="Times New Roman"/>
                <w:kern w:val="0"/>
                <w:szCs w:val="24"/>
              </w:rPr>
              <w:t>HOG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 xml:space="preserve">, </w:t>
            </w:r>
            <w:r w:rsidR="0044313C" w:rsidRPr="00072C05">
              <w:rPr>
                <w:rFonts w:cs="Times New Roman"/>
                <w:kern w:val="0"/>
                <w:szCs w:val="24"/>
              </w:rPr>
              <w:t>SVM</w:t>
            </w:r>
            <w:r w:rsidR="00E65CE5">
              <w:rPr>
                <w:rFonts w:eastAsiaTheme="minorEastAsia" w:cs="Times New Roman" w:hint="eastAsia"/>
                <w:kern w:val="0"/>
                <w:szCs w:val="24"/>
              </w:rPr>
              <w:t>s.</w:t>
            </w:r>
          </w:p>
        </w:tc>
        <w:tc>
          <w:tcPr>
            <w:tcW w:w="2086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bCs/>
                <w:kern w:val="0"/>
                <w:szCs w:val="24"/>
              </w:rPr>
              <w:t>Robust</w:t>
            </w:r>
            <w:r w:rsidR="004B400F">
              <w:rPr>
                <w:rFonts w:eastAsiaTheme="minorEastAsia" w:cs="Times New Roman" w:hint="eastAsia"/>
                <w:bCs/>
                <w:kern w:val="0"/>
                <w:szCs w:val="24"/>
              </w:rPr>
              <w:t>,</w:t>
            </w:r>
            <w:r w:rsidRPr="00072C05">
              <w:rPr>
                <w:rFonts w:cs="Times New Roman"/>
                <w:bCs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good</w:t>
            </w:r>
          </w:p>
          <w:p w:rsidR="0044313C" w:rsidRPr="00255BFF" w:rsidRDefault="00255BFF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bCs/>
                <w:kern w:val="0"/>
                <w:szCs w:val="24"/>
              </w:rPr>
            </w:pPr>
            <w:proofErr w:type="gramStart"/>
            <w:r>
              <w:rPr>
                <w:rFonts w:eastAsiaTheme="minorEastAsia" w:cs="Times New Roman" w:hint="eastAsia"/>
                <w:kern w:val="0"/>
                <w:szCs w:val="24"/>
              </w:rPr>
              <w:t>p</w:t>
            </w:r>
            <w:r w:rsidR="0044313C" w:rsidRPr="00072C05">
              <w:rPr>
                <w:rFonts w:cs="Times New Roman"/>
                <w:kern w:val="0"/>
                <w:szCs w:val="24"/>
              </w:rPr>
              <w:t>erformance</w:t>
            </w:r>
            <w:proofErr w:type="gramEnd"/>
            <w:r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379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Slow</w:t>
            </w:r>
            <w:r w:rsidR="000F5D8D">
              <w:rPr>
                <w:rFonts w:eastAsiaTheme="minorEastAsia" w:cs="Times New Roman" w:hint="eastAsia"/>
                <w:kern w:val="0"/>
                <w:szCs w:val="24"/>
              </w:rPr>
              <w:t>,</w:t>
            </w:r>
            <w:r w:rsidRPr="00072C05">
              <w:rPr>
                <w:rFonts w:cs="Times New Roman"/>
                <w:kern w:val="0"/>
                <w:szCs w:val="24"/>
              </w:rPr>
              <w:t xml:space="preserve"> large</w:t>
            </w:r>
            <w:r w:rsidR="00E84D06">
              <w:rPr>
                <w:rFonts w:eastAsiaTheme="minorEastAsia" w:cs="Times New Roman" w:hint="eastAsia"/>
                <w:kern w:val="0"/>
                <w:szCs w:val="24"/>
              </w:rPr>
              <w:t xml:space="preserve"> </w:t>
            </w:r>
            <w:r w:rsidRPr="00072C05">
              <w:rPr>
                <w:rFonts w:cs="Times New Roman"/>
                <w:kern w:val="0"/>
                <w:szCs w:val="24"/>
              </w:rPr>
              <w:t>concatenated</w:t>
            </w:r>
          </w:p>
          <w:p w:rsidR="0044313C" w:rsidRPr="000F5D8D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HOG vectors</w:t>
            </w:r>
            <w:r w:rsidR="000F5D8D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</w:tr>
      <w:tr w:rsidR="0044313C" w:rsidRPr="00072C05" w:rsidTr="004C2006">
        <w:trPr>
          <w:trHeight w:val="842"/>
        </w:trPr>
        <w:tc>
          <w:tcPr>
            <w:tcW w:w="1560" w:type="dxa"/>
          </w:tcPr>
          <w:p w:rsidR="0044313C" w:rsidRPr="004A31D7" w:rsidRDefault="00212C81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Cs/>
                <w:kern w:val="0"/>
                <w:szCs w:val="24"/>
              </w:rPr>
            </w:pPr>
            <w:r w:rsidRPr="004A31D7">
              <w:rPr>
                <w:rFonts w:cs="Times New Roman" w:hint="eastAsia"/>
              </w:rPr>
              <w:t>[</w:t>
            </w:r>
            <w:fldSimple w:instr=" NOTEREF _Ref383789228 \f \h  \* MERGEFORMAT ">
              <w:r w:rsidR="00AE69A1" w:rsidRPr="00AE69A1">
                <w:rPr>
                  <w:rStyle w:val="af5"/>
                  <w:rFonts w:cs="Times New Roman"/>
                  <w:szCs w:val="24"/>
                  <w:vertAlign w:val="baseline"/>
                </w:rPr>
                <w:t>80</w:t>
              </w:r>
            </w:fldSimple>
            <w:r w:rsidRPr="004A31D7">
              <w:rPr>
                <w:rFonts w:cs="Times New Roman" w:hint="eastAsia"/>
              </w:rPr>
              <w:t>]</w:t>
            </w:r>
          </w:p>
        </w:tc>
        <w:tc>
          <w:tcPr>
            <w:tcW w:w="2339" w:type="dxa"/>
          </w:tcPr>
          <w:p w:rsidR="0044313C" w:rsidRPr="00E65CE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Tree classifiers</w:t>
            </w:r>
            <w:r w:rsidR="00E65CE5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086" w:type="dxa"/>
          </w:tcPr>
          <w:p w:rsidR="0044313C" w:rsidRPr="00072C0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Cs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Easy to train and</w:t>
            </w:r>
            <w:r w:rsidR="004B400F">
              <w:rPr>
                <w:rFonts w:eastAsiaTheme="minorEastAsia" w:cs="Times New Roman" w:hint="eastAsia"/>
                <w:kern w:val="0"/>
                <w:szCs w:val="24"/>
              </w:rPr>
              <w:t xml:space="preserve"> to</w:t>
            </w:r>
            <w:r w:rsidRPr="00072C05">
              <w:rPr>
                <w:rFonts w:cs="Times New Roman"/>
                <w:kern w:val="0"/>
                <w:szCs w:val="24"/>
              </w:rPr>
              <w:t xml:space="preserve"> update.</w:t>
            </w:r>
          </w:p>
        </w:tc>
        <w:tc>
          <w:tcPr>
            <w:tcW w:w="2379" w:type="dxa"/>
          </w:tcPr>
          <w:p w:rsidR="0044313C" w:rsidRPr="000F5D8D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Generally require</w:t>
            </w:r>
            <w:r w:rsidR="000F5D8D">
              <w:rPr>
                <w:rFonts w:eastAsiaTheme="minorEastAsia" w:cs="Times New Roman" w:hint="eastAsia"/>
                <w:kern w:val="0"/>
                <w:szCs w:val="24"/>
              </w:rPr>
              <w:t>s</w:t>
            </w:r>
            <w:r w:rsidRPr="00072C05">
              <w:rPr>
                <w:rFonts w:cs="Times New Roman"/>
                <w:kern w:val="0"/>
                <w:szCs w:val="24"/>
              </w:rPr>
              <w:t xml:space="preserve"> a large training set</w:t>
            </w:r>
            <w:r w:rsidR="000F5D8D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</w:tr>
      <w:tr w:rsidR="0044313C" w:rsidRPr="00072C05" w:rsidTr="004C2006">
        <w:trPr>
          <w:trHeight w:val="840"/>
        </w:trPr>
        <w:tc>
          <w:tcPr>
            <w:tcW w:w="1560" w:type="dxa"/>
          </w:tcPr>
          <w:p w:rsidR="0044313C" w:rsidRPr="004A31D7" w:rsidRDefault="00846AE5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bCs/>
                <w:kern w:val="0"/>
                <w:szCs w:val="24"/>
              </w:rPr>
            </w:pP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[</w:t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endnoteReference w:id="99"/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]</w:t>
            </w:r>
            <w:r w:rsidR="00255BFF">
              <w:rPr>
                <w:rFonts w:eastAsiaTheme="minorEastAsia" w:hint="eastAsia"/>
              </w:rPr>
              <w:t xml:space="preserve">, </w:t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[</w:t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endnoteReference w:id="100"/>
            </w:r>
            <w:r w:rsidRPr="004A31D7">
              <w:rPr>
                <w:rStyle w:val="af5"/>
                <w:rFonts w:cs="Times New Roman"/>
                <w:bCs/>
                <w:kern w:val="0"/>
                <w:szCs w:val="24"/>
                <w:vertAlign w:val="baseline"/>
              </w:rPr>
              <w:t>]</w:t>
            </w:r>
          </w:p>
        </w:tc>
        <w:tc>
          <w:tcPr>
            <w:tcW w:w="2339" w:type="dxa"/>
          </w:tcPr>
          <w:p w:rsidR="0044313C" w:rsidRPr="00E65CE5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Digit recognition</w:t>
            </w:r>
            <w:r w:rsidR="00E65CE5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086" w:type="dxa"/>
          </w:tcPr>
          <w:p w:rsidR="0044313C" w:rsidRPr="000F5D8D" w:rsidRDefault="0044313C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Fast</w:t>
            </w:r>
            <w:r w:rsidR="000F5D8D">
              <w:rPr>
                <w:rFonts w:eastAsiaTheme="minorEastAsia" w:cs="Times New Roman" w:hint="eastAsia"/>
                <w:kern w:val="0"/>
                <w:szCs w:val="24"/>
              </w:rPr>
              <w:t>.</w:t>
            </w:r>
          </w:p>
        </w:tc>
        <w:tc>
          <w:tcPr>
            <w:tcW w:w="2379" w:type="dxa"/>
          </w:tcPr>
          <w:p w:rsidR="0044313C" w:rsidRPr="000F5D8D" w:rsidRDefault="0044313C" w:rsidP="000F5D8D">
            <w:pPr>
              <w:keepNext/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Strong restriction</w:t>
            </w:r>
            <w:r w:rsidR="000F5D8D">
              <w:rPr>
                <w:rFonts w:eastAsiaTheme="minorEastAsia" w:cs="Times New Roman" w:hint="eastAsia"/>
                <w:kern w:val="0"/>
                <w:szCs w:val="24"/>
              </w:rPr>
              <w:t>s</w:t>
            </w:r>
            <w:r w:rsidRPr="00072C05">
              <w:rPr>
                <w:rFonts w:cs="Times New Roman"/>
                <w:kern w:val="0"/>
                <w:szCs w:val="24"/>
              </w:rPr>
              <w:t xml:space="preserve"> </w:t>
            </w:r>
            <w:r w:rsidR="000F5D8D">
              <w:rPr>
                <w:rFonts w:eastAsiaTheme="minorEastAsia" w:cs="Times New Roman" w:hint="eastAsia"/>
                <w:kern w:val="0"/>
                <w:szCs w:val="24"/>
              </w:rPr>
              <w:t>placed.</w:t>
            </w:r>
          </w:p>
        </w:tc>
      </w:tr>
    </w:tbl>
    <w:p w:rsidR="0044313C" w:rsidRPr="00072C05" w:rsidRDefault="00193A83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52" w:name="_Toc388541307"/>
      <w:proofErr w:type="gramStart"/>
      <w:r w:rsidRPr="00072C05">
        <w:rPr>
          <w:rFonts w:cs="Times New Roman"/>
        </w:rPr>
        <w:t>Table 2.3.</w:t>
      </w:r>
      <w:proofErr w:type="gramEnd"/>
      <w:r w:rsidR="008401BD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Table_2.3. \* ARABIC </w:instrText>
      </w:r>
      <w:r w:rsidR="008401BD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1</w:t>
      </w:r>
      <w:r w:rsidR="008401BD" w:rsidRPr="00072C05">
        <w:rPr>
          <w:rFonts w:cs="Times New Roman"/>
        </w:rPr>
        <w:fldChar w:fldCharType="end"/>
      </w:r>
      <w:r w:rsidRPr="00072C05">
        <w:rPr>
          <w:rFonts w:eastAsiaTheme="minorEastAsia" w:cs="Times New Roman"/>
        </w:rPr>
        <w:t xml:space="preserve"> The overview of some existing classification techniques</w:t>
      </w:r>
      <w:bookmarkEnd w:id="52"/>
    </w:p>
    <w:p w:rsidR="00846AE5" w:rsidRPr="00072C05" w:rsidRDefault="00846AE5" w:rsidP="00737E28">
      <w:pPr>
        <w:spacing w:line="276" w:lineRule="auto"/>
        <w:rPr>
          <w:rFonts w:cs="Times New Roman"/>
        </w:rPr>
      </w:pPr>
    </w:p>
    <w:p w:rsidR="00171E40" w:rsidRPr="00072C05" w:rsidRDefault="00EE4F54" w:rsidP="00737E28">
      <w:pPr>
        <w:pStyle w:val="2"/>
        <w:spacing w:line="276" w:lineRule="auto"/>
      </w:pPr>
      <w:bookmarkStart w:id="53" w:name="_Toc388350403"/>
      <w:r w:rsidRPr="00072C05">
        <w:rPr>
          <w:rFonts w:hint="eastAsia"/>
        </w:rPr>
        <w:lastRenderedPageBreak/>
        <w:t xml:space="preserve">2.4 Tracking </w:t>
      </w:r>
      <w:r w:rsidR="00D46C1E" w:rsidRPr="00072C05">
        <w:rPr>
          <w:rFonts w:hint="eastAsia"/>
        </w:rPr>
        <w:t>T</w:t>
      </w:r>
      <w:r w:rsidRPr="00072C05">
        <w:rPr>
          <w:rFonts w:hint="eastAsia"/>
        </w:rPr>
        <w:t>echniques</w:t>
      </w:r>
      <w:bookmarkEnd w:id="53"/>
    </w:p>
    <w:p w:rsidR="00171E40" w:rsidRPr="00072C05" w:rsidRDefault="00171E40" w:rsidP="008F354F">
      <w:pPr>
        <w:rPr>
          <w:kern w:val="0"/>
        </w:rPr>
      </w:pPr>
      <w:r w:rsidRPr="00072C05">
        <w:rPr>
          <w:kern w:val="0"/>
        </w:rPr>
        <w:t xml:space="preserve">The tracking stage </w:t>
      </w:r>
      <w:r w:rsidR="000411AA" w:rsidRPr="00072C05">
        <w:rPr>
          <w:kern w:val="0"/>
        </w:rPr>
        <w:t>is always used in</w:t>
      </w:r>
      <w:r w:rsidRPr="00072C05">
        <w:rPr>
          <w:kern w:val="0"/>
        </w:rPr>
        <w:t xml:space="preserve"> </w:t>
      </w:r>
      <w:r w:rsidR="00DB1DB2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>situation whe</w:t>
      </w:r>
      <w:r w:rsidR="000F5D8D">
        <w:rPr>
          <w:rFonts w:eastAsiaTheme="minorEastAsia" w:hint="eastAsia"/>
          <w:kern w:val="0"/>
        </w:rPr>
        <w:t>re</w:t>
      </w:r>
      <w:r w:rsidRPr="00072C05">
        <w:rPr>
          <w:kern w:val="0"/>
        </w:rPr>
        <w:t xml:space="preserve"> the object is </w:t>
      </w:r>
      <w:r w:rsidR="00DB1DB2">
        <w:rPr>
          <w:kern w:val="0"/>
        </w:rPr>
        <w:t>moving</w:t>
      </w:r>
      <w:r w:rsidR="00DB1DB2">
        <w:rPr>
          <w:rFonts w:eastAsiaTheme="minorEastAsia" w:hint="eastAsia"/>
          <w:kern w:val="0"/>
        </w:rPr>
        <w:t xml:space="preserve"> </w:t>
      </w:r>
      <w:r w:rsidR="000411AA" w:rsidRPr="00072C05">
        <w:rPr>
          <w:kern w:val="0"/>
        </w:rPr>
        <w:t>quickly</w:t>
      </w:r>
      <w:r w:rsidR="000F5D8D">
        <w:rPr>
          <w:rFonts w:eastAsiaTheme="minorEastAsia" w:hint="eastAsia"/>
          <w:kern w:val="0"/>
        </w:rPr>
        <w:t>.</w:t>
      </w:r>
      <w:r w:rsidRPr="00072C05">
        <w:rPr>
          <w:kern w:val="0"/>
        </w:rPr>
        <w:t xml:space="preserve"> </w:t>
      </w:r>
      <w:r w:rsidR="000F5D8D">
        <w:rPr>
          <w:rFonts w:eastAsiaTheme="minorEastAsia"/>
          <w:kern w:val="0"/>
        </w:rPr>
        <w:t>E</w:t>
      </w:r>
      <w:r w:rsidR="000F5D8D">
        <w:rPr>
          <w:rFonts w:eastAsiaTheme="minorEastAsia" w:hint="eastAsia"/>
          <w:kern w:val="0"/>
        </w:rPr>
        <w:t>xamples of this are found in</w:t>
      </w:r>
      <w:r w:rsidR="00CE7F83" w:rsidRPr="00072C05">
        <w:rPr>
          <w:kern w:val="0"/>
        </w:rPr>
        <w:t xml:space="preserve"> pedestrian detection</w:t>
      </w:r>
      <w:r w:rsidR="00A21D5E" w:rsidRPr="00072C05">
        <w:rPr>
          <w:kern w:val="0"/>
        </w:rPr>
        <w:t xml:space="preserve"> or animal detection</w:t>
      </w:r>
      <w:r w:rsidR="00E65CE5">
        <w:rPr>
          <w:rFonts w:eastAsiaTheme="minorEastAsia" w:hint="eastAsia"/>
          <w:kern w:val="0"/>
        </w:rPr>
        <w:t>.</w:t>
      </w:r>
      <w:r w:rsidR="00A21D5E" w:rsidRPr="00072C05">
        <w:rPr>
          <w:kern w:val="0"/>
        </w:rPr>
        <w:t xml:space="preserve"> </w:t>
      </w:r>
      <w:r w:rsidR="00E65CE5">
        <w:rPr>
          <w:rFonts w:eastAsiaTheme="minorEastAsia" w:hint="eastAsia"/>
          <w:kern w:val="0"/>
        </w:rPr>
        <w:t>T</w:t>
      </w:r>
      <w:r w:rsidR="000F5D8D">
        <w:rPr>
          <w:rFonts w:eastAsiaTheme="minorEastAsia" w:hint="eastAsia"/>
          <w:kern w:val="0"/>
        </w:rPr>
        <w:t xml:space="preserve">his is because </w:t>
      </w:r>
      <w:r w:rsidR="00A21D5E" w:rsidRPr="00072C05">
        <w:rPr>
          <w:kern w:val="0"/>
        </w:rPr>
        <w:t xml:space="preserve">the </w:t>
      </w:r>
      <w:r w:rsidR="00CE7F83" w:rsidRPr="00072C05">
        <w:rPr>
          <w:kern w:val="0"/>
        </w:rPr>
        <w:t xml:space="preserve">position of </w:t>
      </w:r>
      <w:r w:rsidR="000411AA" w:rsidRPr="00072C05">
        <w:rPr>
          <w:kern w:val="0"/>
        </w:rPr>
        <w:t>these objects</w:t>
      </w:r>
      <w:r w:rsidR="00CE7F83" w:rsidRPr="00072C05">
        <w:rPr>
          <w:kern w:val="0"/>
        </w:rPr>
        <w:t xml:space="preserve"> will change randomly. </w:t>
      </w:r>
      <w:r w:rsidR="00DB1DB2">
        <w:rPr>
          <w:rFonts w:eastAsiaTheme="minorEastAsia" w:hint="eastAsia"/>
          <w:kern w:val="0"/>
        </w:rPr>
        <w:t xml:space="preserve">However, </w:t>
      </w:r>
      <w:r w:rsidR="000F5D8D">
        <w:rPr>
          <w:rFonts w:eastAsiaTheme="minorEastAsia" w:hint="eastAsia"/>
          <w:kern w:val="0"/>
        </w:rPr>
        <w:t xml:space="preserve">a </w:t>
      </w:r>
      <w:r w:rsidR="00DE1E1B">
        <w:rPr>
          <w:rFonts w:eastAsiaTheme="minorEastAsia" w:hint="eastAsia"/>
          <w:kern w:val="0"/>
        </w:rPr>
        <w:t xml:space="preserve">traffic sign </w:t>
      </w:r>
      <w:r w:rsidR="000F5D8D">
        <w:rPr>
          <w:rFonts w:eastAsiaTheme="minorEastAsia" w:hint="eastAsia"/>
          <w:kern w:val="0"/>
        </w:rPr>
        <w:t>has</w:t>
      </w:r>
      <w:r w:rsidR="00D12EE0" w:rsidRPr="00072C05">
        <w:rPr>
          <w:kern w:val="0"/>
        </w:rPr>
        <w:t xml:space="preserve"> different</w:t>
      </w:r>
      <w:r w:rsidR="00D347DF">
        <w:rPr>
          <w:rFonts w:eastAsiaTheme="minorEastAsia" w:hint="eastAsia"/>
          <w:kern w:val="0"/>
        </w:rPr>
        <w:t xml:space="preserve"> targets </w:t>
      </w:r>
      <w:r w:rsidR="000F5D8D">
        <w:rPr>
          <w:kern w:val="0"/>
        </w:rPr>
        <w:t xml:space="preserve">since the position of </w:t>
      </w:r>
      <w:r w:rsidR="00DE1E1B">
        <w:rPr>
          <w:rFonts w:eastAsiaTheme="minorEastAsia" w:hint="eastAsia"/>
          <w:kern w:val="0"/>
        </w:rPr>
        <w:t>traffic sign</w:t>
      </w:r>
      <w:r w:rsidR="000F5D8D">
        <w:rPr>
          <w:rFonts w:eastAsiaTheme="minorEastAsia" w:hint="eastAsia"/>
          <w:kern w:val="0"/>
        </w:rPr>
        <w:t xml:space="preserve"> do not</w:t>
      </w:r>
      <w:r w:rsidR="00A21D5E" w:rsidRPr="00072C05">
        <w:rPr>
          <w:kern w:val="0"/>
        </w:rPr>
        <w:t xml:space="preserve"> change</w:t>
      </w:r>
      <w:r w:rsidR="00DB1DB2">
        <w:rPr>
          <w:rFonts w:eastAsiaTheme="minorEastAsia" w:hint="eastAsia"/>
          <w:kern w:val="0"/>
        </w:rPr>
        <w:t xml:space="preserve"> </w:t>
      </w:r>
      <w:r w:rsidR="00CE7F83" w:rsidRPr="00072C05">
        <w:rPr>
          <w:kern w:val="0"/>
        </w:rPr>
        <w:t>automatically</w:t>
      </w:r>
      <w:r w:rsidR="00D347DF">
        <w:rPr>
          <w:kern w:val="0"/>
        </w:rPr>
        <w:t>.</w:t>
      </w:r>
      <w:r w:rsidR="00D347DF">
        <w:rPr>
          <w:rFonts w:eastAsiaTheme="minorEastAsia" w:hint="eastAsia"/>
          <w:kern w:val="0"/>
        </w:rPr>
        <w:t xml:space="preserve"> </w:t>
      </w:r>
      <w:r w:rsidR="00E65CE5">
        <w:rPr>
          <w:rFonts w:eastAsiaTheme="minorEastAsia" w:hint="eastAsia"/>
          <w:kern w:val="0"/>
        </w:rPr>
        <w:t>T</w:t>
      </w:r>
      <w:r w:rsidR="00CE7F83" w:rsidRPr="00072C05">
        <w:rPr>
          <w:kern w:val="0"/>
        </w:rPr>
        <w:t xml:space="preserve">he goal of </w:t>
      </w:r>
      <w:r w:rsidR="00D347DF">
        <w:rPr>
          <w:rFonts w:eastAsiaTheme="minorEastAsia" w:hint="eastAsia"/>
          <w:kern w:val="0"/>
        </w:rPr>
        <w:t>TSDR</w:t>
      </w:r>
      <w:r w:rsidR="00892B45">
        <w:rPr>
          <w:rFonts w:eastAsiaTheme="minorEastAsia" w:hint="eastAsia"/>
          <w:kern w:val="0"/>
        </w:rPr>
        <w:t xml:space="preserve"> </w:t>
      </w:r>
      <w:r w:rsidR="00D347DF">
        <w:rPr>
          <w:rFonts w:eastAsiaTheme="minorEastAsia" w:hint="eastAsia"/>
          <w:kern w:val="0"/>
        </w:rPr>
        <w:t>s</w:t>
      </w:r>
      <w:r w:rsidR="00892B45">
        <w:rPr>
          <w:rFonts w:eastAsiaTheme="minorEastAsia" w:hint="eastAsia"/>
          <w:kern w:val="0"/>
        </w:rPr>
        <w:t>ystem</w:t>
      </w:r>
      <w:r w:rsidR="00D347DF">
        <w:rPr>
          <w:rFonts w:eastAsiaTheme="minorEastAsia" w:hint="eastAsia"/>
          <w:kern w:val="0"/>
        </w:rPr>
        <w:t xml:space="preserve"> </w:t>
      </w:r>
      <w:r w:rsidR="00CE7F83" w:rsidRPr="00072C05">
        <w:rPr>
          <w:kern w:val="0"/>
        </w:rPr>
        <w:t xml:space="preserve">is </w:t>
      </w:r>
      <w:r w:rsidR="00D12EE0" w:rsidRPr="00072C05">
        <w:rPr>
          <w:kern w:val="0"/>
        </w:rPr>
        <w:t xml:space="preserve">to </w:t>
      </w:r>
      <w:r w:rsidR="00CE7F83" w:rsidRPr="00072C05">
        <w:rPr>
          <w:kern w:val="0"/>
        </w:rPr>
        <w:t xml:space="preserve">give warning information </w:t>
      </w:r>
      <w:r w:rsidR="00DB1DB2">
        <w:rPr>
          <w:rFonts w:eastAsiaTheme="minorEastAsia" w:hint="eastAsia"/>
          <w:kern w:val="0"/>
        </w:rPr>
        <w:t>to</w:t>
      </w:r>
      <w:r w:rsidR="00CE7F83" w:rsidRPr="00072C05">
        <w:rPr>
          <w:kern w:val="0"/>
        </w:rPr>
        <w:t xml:space="preserve"> drivers</w:t>
      </w:r>
      <w:r w:rsidR="00E65CE5">
        <w:rPr>
          <w:rFonts w:eastAsiaTheme="minorEastAsia" w:hint="eastAsia"/>
          <w:kern w:val="0"/>
        </w:rPr>
        <w:t>. T</w:t>
      </w:r>
      <w:r w:rsidR="00DB1DB2">
        <w:rPr>
          <w:rFonts w:eastAsiaTheme="minorEastAsia" w:hint="eastAsia"/>
          <w:kern w:val="0"/>
        </w:rPr>
        <w:t>h</w:t>
      </w:r>
      <w:r w:rsidR="000F5D8D">
        <w:rPr>
          <w:rFonts w:eastAsiaTheme="minorEastAsia" w:hint="eastAsia"/>
          <w:kern w:val="0"/>
        </w:rPr>
        <w:t>is</w:t>
      </w:r>
      <w:r w:rsidR="00DB1DB2">
        <w:rPr>
          <w:rFonts w:eastAsiaTheme="minorEastAsia" w:hint="eastAsia"/>
          <w:kern w:val="0"/>
        </w:rPr>
        <w:t xml:space="preserve"> is the reason</w:t>
      </w:r>
      <w:r w:rsidR="00D12EE0" w:rsidRPr="00072C05">
        <w:rPr>
          <w:kern w:val="0"/>
        </w:rPr>
        <w:t xml:space="preserve"> </w:t>
      </w:r>
      <w:r w:rsidR="00CE7F83" w:rsidRPr="00072C05">
        <w:rPr>
          <w:kern w:val="0"/>
        </w:rPr>
        <w:t xml:space="preserve">why there are few researchers working on this part </w:t>
      </w:r>
      <w:r w:rsidR="000F5D8D">
        <w:rPr>
          <w:rFonts w:eastAsiaTheme="minorEastAsia" w:hint="eastAsia"/>
          <w:kern w:val="0"/>
        </w:rPr>
        <w:t xml:space="preserve">other </w:t>
      </w:r>
      <w:r w:rsidR="00CE7F83" w:rsidRPr="00072C05">
        <w:rPr>
          <w:kern w:val="0"/>
        </w:rPr>
        <w:t xml:space="preserve">than </w:t>
      </w:r>
      <w:r w:rsidR="000F5D8D">
        <w:rPr>
          <w:rFonts w:eastAsiaTheme="minorEastAsia" w:hint="eastAsia"/>
          <w:kern w:val="0"/>
        </w:rPr>
        <w:t xml:space="preserve">on </w:t>
      </w:r>
      <w:r w:rsidR="00CE7F83" w:rsidRPr="00072C05">
        <w:rPr>
          <w:kern w:val="0"/>
        </w:rPr>
        <w:t>the above two stage</w:t>
      </w:r>
      <w:r w:rsidR="00D12EE0" w:rsidRPr="00072C05">
        <w:rPr>
          <w:kern w:val="0"/>
        </w:rPr>
        <w:t>s</w:t>
      </w:r>
      <w:r w:rsidR="00CE7F83" w:rsidRPr="00072C05">
        <w:rPr>
          <w:kern w:val="0"/>
        </w:rPr>
        <w:t>.</w:t>
      </w:r>
    </w:p>
    <w:p w:rsidR="00CE7F83" w:rsidRPr="00072C05" w:rsidRDefault="00CE7F83" w:rsidP="008F354F">
      <w:pPr>
        <w:rPr>
          <w:kern w:val="0"/>
        </w:rPr>
      </w:pPr>
    </w:p>
    <w:p w:rsidR="00B010DA" w:rsidRDefault="00D12EE0" w:rsidP="008F354F">
      <w:pPr>
        <w:rPr>
          <w:rFonts w:eastAsiaTheme="minorEastAsia"/>
          <w:kern w:val="0"/>
          <w:szCs w:val="24"/>
        </w:rPr>
      </w:pPr>
      <w:r w:rsidRPr="00F375FB">
        <w:rPr>
          <w:kern w:val="0"/>
          <w:szCs w:val="24"/>
        </w:rPr>
        <w:t>However,</w:t>
      </w:r>
      <w:r w:rsidR="00CE7F83" w:rsidRPr="00F375FB">
        <w:rPr>
          <w:kern w:val="0"/>
          <w:szCs w:val="24"/>
        </w:rPr>
        <w:t xml:space="preserve"> we still found some research </w:t>
      </w:r>
      <w:r w:rsidR="00D347DF">
        <w:rPr>
          <w:rFonts w:eastAsiaTheme="minorEastAsia" w:hint="eastAsia"/>
          <w:kern w:val="0"/>
          <w:szCs w:val="24"/>
        </w:rPr>
        <w:t xml:space="preserve">work </w:t>
      </w:r>
      <w:r w:rsidR="00CE7F83" w:rsidRPr="00F375FB">
        <w:rPr>
          <w:kern w:val="0"/>
          <w:szCs w:val="24"/>
        </w:rPr>
        <w:t xml:space="preserve">on this </w:t>
      </w:r>
      <w:r w:rsidR="000F5D8D">
        <w:rPr>
          <w:rFonts w:eastAsiaTheme="minorEastAsia" w:hint="eastAsia"/>
          <w:kern w:val="0"/>
          <w:szCs w:val="24"/>
        </w:rPr>
        <w:t>step;</w:t>
      </w:r>
      <w:r w:rsidR="00CE7F83" w:rsidRPr="00F375FB">
        <w:rPr>
          <w:kern w:val="0"/>
          <w:szCs w:val="24"/>
        </w:rPr>
        <w:t xml:space="preserve"> </w:t>
      </w:r>
      <w:r w:rsidR="00F702BB" w:rsidRPr="00F375FB">
        <w:rPr>
          <w:kern w:val="0"/>
          <w:szCs w:val="24"/>
        </w:rPr>
        <w:t>i</w:t>
      </w:r>
      <w:r w:rsidR="004A31D7">
        <w:rPr>
          <w:rFonts w:eastAsiaTheme="minorEastAsia" w:hint="eastAsia"/>
          <w:kern w:val="0"/>
          <w:szCs w:val="24"/>
        </w:rPr>
        <w:t xml:space="preserve">n </w:t>
      </w:r>
      <w:r w:rsidR="000F5D8D">
        <w:rPr>
          <w:rFonts w:eastAsiaTheme="minorEastAsia" w:hint="eastAsia"/>
          <w:kern w:val="0"/>
          <w:szCs w:val="24"/>
        </w:rPr>
        <w:t>[</w:t>
      </w:r>
      <w:r w:rsidR="008401BD">
        <w:rPr>
          <w:kern w:val="0"/>
          <w:szCs w:val="24"/>
        </w:rPr>
        <w:fldChar w:fldCharType="begin"/>
      </w:r>
      <w:r w:rsidR="000F5D8D">
        <w:rPr>
          <w:kern w:val="0"/>
          <w:szCs w:val="24"/>
        </w:rPr>
        <w:instrText xml:space="preserve"> NOTEREF _Ref385877470 \h </w:instrText>
      </w:r>
      <w:r w:rsidR="008401BD">
        <w:rPr>
          <w:kern w:val="0"/>
          <w:szCs w:val="24"/>
        </w:rPr>
      </w:r>
      <w:r w:rsidR="008401BD">
        <w:rPr>
          <w:kern w:val="0"/>
          <w:szCs w:val="24"/>
        </w:rPr>
        <w:fldChar w:fldCharType="separate"/>
      </w:r>
      <w:r w:rsidR="00AE69A1">
        <w:rPr>
          <w:kern w:val="0"/>
          <w:szCs w:val="24"/>
        </w:rPr>
        <w:t>74</w:t>
      </w:r>
      <w:r w:rsidR="008401BD">
        <w:rPr>
          <w:kern w:val="0"/>
          <w:szCs w:val="24"/>
        </w:rPr>
        <w:fldChar w:fldCharType="end"/>
      </w:r>
      <w:proofErr w:type="gramStart"/>
      <w:r w:rsidR="000F5D8D">
        <w:rPr>
          <w:rFonts w:eastAsiaTheme="minorEastAsia" w:hint="eastAsia"/>
          <w:kern w:val="0"/>
          <w:szCs w:val="24"/>
        </w:rPr>
        <w:t>]</w:t>
      </w:r>
      <w:proofErr w:type="gramEnd"/>
      <w:r w:rsidR="000F5D8D" w:rsidRPr="004A31D7">
        <w:rPr>
          <w:rStyle w:val="af5"/>
          <w:rFonts w:cs="Times New Roman"/>
          <w:color w:val="000000"/>
          <w:kern w:val="0"/>
          <w:szCs w:val="24"/>
          <w:vertAlign w:val="baseline"/>
        </w:rPr>
        <w:t xml:space="preserve"> </w:t>
      </w:r>
      <w:r w:rsidR="000F5D8D">
        <w:rPr>
          <w:rFonts w:eastAsiaTheme="minorEastAsia" w:cs="Times New Roman" w:hint="eastAsia"/>
          <w:color w:val="000000"/>
          <w:kern w:val="0"/>
          <w:szCs w:val="24"/>
        </w:rPr>
        <w:t xml:space="preserve">and </w:t>
      </w:r>
      <w:r w:rsidR="00846AE5" w:rsidRPr="004A31D7">
        <w:rPr>
          <w:rStyle w:val="af5"/>
          <w:rFonts w:cs="Times New Roman"/>
          <w:color w:val="000000"/>
          <w:kern w:val="0"/>
          <w:szCs w:val="24"/>
          <w:vertAlign w:val="baseline"/>
        </w:rPr>
        <w:t>[</w:t>
      </w:r>
      <w:r w:rsidR="00846AE5" w:rsidRPr="004A31D7">
        <w:rPr>
          <w:rStyle w:val="af5"/>
          <w:rFonts w:cs="Times New Roman"/>
          <w:color w:val="000000"/>
          <w:kern w:val="0"/>
          <w:szCs w:val="24"/>
          <w:vertAlign w:val="baseline"/>
        </w:rPr>
        <w:endnoteReference w:id="101"/>
      </w:r>
      <w:r w:rsidR="00846AE5" w:rsidRPr="004A31D7">
        <w:rPr>
          <w:rStyle w:val="af5"/>
          <w:rFonts w:cs="Times New Roman"/>
          <w:color w:val="000000"/>
          <w:kern w:val="0"/>
          <w:szCs w:val="24"/>
          <w:vertAlign w:val="baseline"/>
        </w:rPr>
        <w:t>]</w:t>
      </w:r>
      <w:r w:rsidR="00B010DA" w:rsidRPr="00F375FB">
        <w:rPr>
          <w:kern w:val="0"/>
          <w:szCs w:val="24"/>
        </w:rPr>
        <w:t>,</w:t>
      </w:r>
      <w:r w:rsidR="00E65CE5">
        <w:rPr>
          <w:rFonts w:eastAsiaTheme="minorEastAsia" w:hint="eastAsia"/>
          <w:kern w:val="0"/>
          <w:szCs w:val="24"/>
        </w:rPr>
        <w:t xml:space="preserve"> </w:t>
      </w:r>
      <w:r w:rsidR="000F5D8D">
        <w:rPr>
          <w:rFonts w:eastAsiaTheme="minorEastAsia" w:hint="eastAsia"/>
          <w:kern w:val="0"/>
          <w:szCs w:val="24"/>
        </w:rPr>
        <w:t xml:space="preserve">tracking is </w:t>
      </w:r>
      <w:r w:rsidR="00B010DA" w:rsidRPr="00F375FB">
        <w:rPr>
          <w:kern w:val="0"/>
          <w:szCs w:val="24"/>
        </w:rPr>
        <w:t xml:space="preserve">used to </w:t>
      </w:r>
      <w:r w:rsidR="00B56DDA" w:rsidRPr="00F375FB">
        <w:rPr>
          <w:kern w:val="0"/>
          <w:szCs w:val="24"/>
        </w:rPr>
        <w:t>reduce the memory</w:t>
      </w:r>
      <w:r w:rsidR="00DB1DB2">
        <w:rPr>
          <w:kern w:val="0"/>
          <w:szCs w:val="24"/>
        </w:rPr>
        <w:t xml:space="preserve"> and processing </w:t>
      </w:r>
      <w:r w:rsidR="00DB1DB2">
        <w:rPr>
          <w:rFonts w:eastAsiaTheme="minorEastAsia" w:hint="eastAsia"/>
          <w:kern w:val="0"/>
          <w:szCs w:val="24"/>
        </w:rPr>
        <w:t>cost</w:t>
      </w:r>
      <w:r w:rsidR="00B010DA" w:rsidRPr="00F375FB">
        <w:rPr>
          <w:kern w:val="0"/>
          <w:szCs w:val="24"/>
        </w:rPr>
        <w:t>s</w:t>
      </w:r>
      <w:r w:rsidR="00B56DDA" w:rsidRPr="00F375FB">
        <w:rPr>
          <w:kern w:val="0"/>
          <w:szCs w:val="24"/>
        </w:rPr>
        <w:t xml:space="preserve">. </w:t>
      </w:r>
      <w:r w:rsidRPr="00F375FB">
        <w:rPr>
          <w:kern w:val="0"/>
          <w:szCs w:val="24"/>
        </w:rPr>
        <w:t>W</w:t>
      </w:r>
      <w:r w:rsidR="00B010DA" w:rsidRPr="00F375FB">
        <w:rPr>
          <w:kern w:val="0"/>
          <w:szCs w:val="24"/>
        </w:rPr>
        <w:t>hen the ROI</w:t>
      </w:r>
      <w:r w:rsidR="00DB1DB2">
        <w:rPr>
          <w:kern w:val="0"/>
          <w:szCs w:val="24"/>
        </w:rPr>
        <w:t>s</w:t>
      </w:r>
      <w:r w:rsidR="00DB1DB2">
        <w:rPr>
          <w:rFonts w:eastAsiaTheme="minorEastAsia" w:hint="eastAsia"/>
          <w:kern w:val="0"/>
          <w:szCs w:val="24"/>
        </w:rPr>
        <w:t xml:space="preserve"> </w:t>
      </w:r>
      <w:r w:rsidR="000F5D8D">
        <w:rPr>
          <w:rFonts w:eastAsiaTheme="minorEastAsia" w:hint="eastAsia"/>
          <w:kern w:val="0"/>
          <w:szCs w:val="24"/>
        </w:rPr>
        <w:t>have been</w:t>
      </w:r>
      <w:r w:rsidR="00DB1DB2">
        <w:rPr>
          <w:rFonts w:eastAsiaTheme="minorEastAsia" w:hint="eastAsia"/>
          <w:kern w:val="0"/>
          <w:szCs w:val="24"/>
        </w:rPr>
        <w:t xml:space="preserve"> found,</w:t>
      </w:r>
      <w:r w:rsidR="00B010DA" w:rsidRPr="00F375FB">
        <w:rPr>
          <w:kern w:val="0"/>
          <w:szCs w:val="24"/>
        </w:rPr>
        <w:t xml:space="preserve"> </w:t>
      </w:r>
      <w:r w:rsidR="00DB1DB2">
        <w:rPr>
          <w:rFonts w:eastAsiaTheme="minorEastAsia" w:hint="eastAsia"/>
          <w:kern w:val="0"/>
          <w:szCs w:val="24"/>
        </w:rPr>
        <w:t>they</w:t>
      </w:r>
      <w:r w:rsidRPr="00F375FB">
        <w:rPr>
          <w:kern w:val="0"/>
          <w:szCs w:val="24"/>
        </w:rPr>
        <w:t xml:space="preserve"> </w:t>
      </w:r>
      <w:r w:rsidR="000F5D8D">
        <w:rPr>
          <w:rFonts w:eastAsiaTheme="minorEastAsia" w:hint="eastAsia"/>
          <w:kern w:val="0"/>
          <w:szCs w:val="24"/>
        </w:rPr>
        <w:t>are</w:t>
      </w:r>
      <w:r w:rsidR="00B010DA" w:rsidRPr="00F375FB">
        <w:rPr>
          <w:kern w:val="0"/>
          <w:szCs w:val="24"/>
        </w:rPr>
        <w:t xml:space="preserve"> tracked over several frames to reinforce the decision and performance</w:t>
      </w:r>
      <w:r w:rsidR="00B56DDA" w:rsidRPr="00F375FB">
        <w:rPr>
          <w:kern w:val="0"/>
          <w:szCs w:val="24"/>
        </w:rPr>
        <w:t xml:space="preserve">. </w:t>
      </w:r>
    </w:p>
    <w:p w:rsidR="00DB1DB2" w:rsidRPr="00DB1DB2" w:rsidRDefault="00DB1DB2" w:rsidP="008F354F">
      <w:pPr>
        <w:rPr>
          <w:rFonts w:eastAsiaTheme="minorEastAsia"/>
          <w:kern w:val="0"/>
          <w:szCs w:val="24"/>
        </w:rPr>
      </w:pPr>
    </w:p>
    <w:p w:rsidR="00CD716F" w:rsidRPr="00F52858" w:rsidRDefault="00DB1DB2" w:rsidP="008F354F">
      <w:pPr>
        <w:rPr>
          <w:rFonts w:eastAsiaTheme="minorEastAsia"/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>There are s</w:t>
      </w:r>
      <w:r w:rsidR="00B56DDA" w:rsidRPr="00F375FB">
        <w:rPr>
          <w:kern w:val="0"/>
          <w:szCs w:val="24"/>
        </w:rPr>
        <w:t>ome implementations</w:t>
      </w:r>
      <w:r w:rsidR="00384215" w:rsidRPr="00F375FB">
        <w:rPr>
          <w:kern w:val="0"/>
          <w:szCs w:val="24"/>
        </w:rPr>
        <w:t xml:space="preserve"> </w:t>
      </w:r>
      <w:r w:rsidR="00B010DA" w:rsidRPr="00F375FB">
        <w:rPr>
          <w:kern w:val="0"/>
          <w:szCs w:val="24"/>
        </w:rPr>
        <w:t xml:space="preserve">based on </w:t>
      </w:r>
      <w:proofErr w:type="spellStart"/>
      <w:r w:rsidR="001C25F9" w:rsidRPr="00F375FB">
        <w:rPr>
          <w:kern w:val="0"/>
          <w:szCs w:val="24"/>
        </w:rPr>
        <w:t>Kalman</w:t>
      </w:r>
      <w:proofErr w:type="spellEnd"/>
      <w:r w:rsidR="001C25F9" w:rsidRPr="00F375FB">
        <w:rPr>
          <w:kern w:val="0"/>
          <w:szCs w:val="24"/>
        </w:rPr>
        <w:t xml:space="preserve"> </w:t>
      </w:r>
      <w:r w:rsidR="000F5D8D">
        <w:rPr>
          <w:rFonts w:eastAsiaTheme="minorEastAsia" w:hint="eastAsia"/>
          <w:kern w:val="0"/>
          <w:szCs w:val="24"/>
        </w:rPr>
        <w:t>F</w:t>
      </w:r>
      <w:r w:rsidR="001C25F9" w:rsidRPr="00F375FB">
        <w:rPr>
          <w:kern w:val="0"/>
          <w:szCs w:val="24"/>
        </w:rPr>
        <w:t>ilter (KF)</w:t>
      </w:r>
      <w:r w:rsidR="000F5D8D">
        <w:rPr>
          <w:rFonts w:eastAsiaTheme="minorEastAsia" w:hint="eastAsia"/>
          <w:kern w:val="0"/>
          <w:szCs w:val="24"/>
        </w:rPr>
        <w:t>.</w:t>
      </w:r>
      <w:r w:rsidR="001C25F9" w:rsidRPr="00F375FB">
        <w:rPr>
          <w:kern w:val="0"/>
          <w:szCs w:val="24"/>
        </w:rPr>
        <w:t xml:space="preserve"> </w:t>
      </w:r>
      <w:r w:rsidR="000F5D8D">
        <w:rPr>
          <w:rFonts w:eastAsiaTheme="minorEastAsia" w:hint="eastAsia"/>
          <w:kern w:val="0"/>
          <w:szCs w:val="24"/>
        </w:rPr>
        <w:t>These</w:t>
      </w:r>
      <w:r w:rsidR="00107DB6" w:rsidRPr="00F375FB">
        <w:rPr>
          <w:kern w:val="0"/>
          <w:szCs w:val="24"/>
        </w:rPr>
        <w:t xml:space="preserve"> came from </w:t>
      </w:r>
      <w:r w:rsidR="00212C81" w:rsidRPr="004A31D7">
        <w:rPr>
          <w:rStyle w:val="af5"/>
          <w:rFonts w:cs="Times New Roman"/>
          <w:kern w:val="0"/>
          <w:szCs w:val="24"/>
          <w:vertAlign w:val="baseline"/>
        </w:rPr>
        <w:t>[</w:t>
      </w:r>
      <w:bookmarkStart w:id="54" w:name="_Ref384754553"/>
      <w:r w:rsidR="00212C81" w:rsidRPr="004A31D7">
        <w:rPr>
          <w:rStyle w:val="af5"/>
          <w:rFonts w:cs="Times New Roman"/>
          <w:kern w:val="0"/>
          <w:szCs w:val="24"/>
          <w:vertAlign w:val="baseline"/>
        </w:rPr>
        <w:endnoteReference w:id="102"/>
      </w:r>
      <w:bookmarkEnd w:id="54"/>
      <w:r w:rsidR="00212C81" w:rsidRPr="004A31D7">
        <w:rPr>
          <w:rStyle w:val="af5"/>
          <w:rFonts w:cs="Times New Roman"/>
          <w:kern w:val="0"/>
          <w:szCs w:val="24"/>
          <w:vertAlign w:val="baseline"/>
        </w:rPr>
        <w:t>]</w:t>
      </w:r>
      <w:r w:rsidR="004A31D7">
        <w:rPr>
          <w:rFonts w:eastAsiaTheme="minorEastAsia" w:hint="eastAsia"/>
          <w:kern w:val="0"/>
          <w:szCs w:val="24"/>
        </w:rPr>
        <w:t xml:space="preserve"> </w:t>
      </w:r>
      <w:r w:rsidR="003725E8" w:rsidRPr="00F375FB">
        <w:rPr>
          <w:kern w:val="0"/>
          <w:szCs w:val="24"/>
        </w:rPr>
        <w:t xml:space="preserve">and </w:t>
      </w:r>
      <w:r w:rsidR="000F5D8D">
        <w:rPr>
          <w:rFonts w:eastAsiaTheme="minorEastAsia" w:hint="eastAsia"/>
          <w:kern w:val="0"/>
          <w:szCs w:val="24"/>
        </w:rPr>
        <w:t xml:space="preserve">are </w:t>
      </w:r>
      <w:r w:rsidR="003725E8" w:rsidRPr="00F375FB">
        <w:rPr>
          <w:kern w:val="0"/>
          <w:szCs w:val="24"/>
        </w:rPr>
        <w:t>used</w:t>
      </w:r>
      <w:r w:rsidR="001C25F9" w:rsidRPr="00F375FB">
        <w:rPr>
          <w:kern w:val="0"/>
          <w:szCs w:val="24"/>
        </w:rPr>
        <w:t xml:space="preserve"> in</w:t>
      </w:r>
      <w:r w:rsidR="00CC0104">
        <w:rPr>
          <w:rFonts w:eastAsiaTheme="minorEastAsia" w:hint="eastAsia"/>
          <w:kern w:val="0"/>
          <w:szCs w:val="24"/>
        </w:rPr>
        <w:t xml:space="preserve"> [</w:t>
      </w:r>
      <w:r w:rsidR="008401BD">
        <w:rPr>
          <w:rFonts w:eastAsiaTheme="minorEastAsia"/>
          <w:kern w:val="0"/>
          <w:szCs w:val="24"/>
        </w:rPr>
        <w:fldChar w:fldCharType="begin"/>
      </w:r>
      <w:r w:rsidR="00CC0104">
        <w:rPr>
          <w:rFonts w:eastAsiaTheme="minorEastAsia"/>
          <w:kern w:val="0"/>
          <w:szCs w:val="24"/>
        </w:rPr>
        <w:instrText xml:space="preserve"> </w:instrText>
      </w:r>
      <w:r w:rsidR="00CC0104">
        <w:rPr>
          <w:rFonts w:eastAsiaTheme="minorEastAsia" w:hint="eastAsia"/>
          <w:kern w:val="0"/>
          <w:szCs w:val="24"/>
        </w:rPr>
        <w:instrText>NOTEREF _Ref385877470 \h</w:instrText>
      </w:r>
      <w:r w:rsidR="00CC0104">
        <w:rPr>
          <w:rFonts w:eastAsiaTheme="minorEastAsia"/>
          <w:kern w:val="0"/>
          <w:szCs w:val="24"/>
        </w:rPr>
        <w:instrText xml:space="preserve"> </w:instrText>
      </w:r>
      <w:r w:rsidR="008401BD">
        <w:rPr>
          <w:rFonts w:eastAsiaTheme="minorEastAsia"/>
          <w:kern w:val="0"/>
          <w:szCs w:val="24"/>
        </w:rPr>
      </w:r>
      <w:r w:rsidR="008401BD">
        <w:rPr>
          <w:rFonts w:eastAsiaTheme="minorEastAsia"/>
          <w:kern w:val="0"/>
          <w:szCs w:val="24"/>
        </w:rPr>
        <w:fldChar w:fldCharType="separate"/>
      </w:r>
      <w:r w:rsidR="00AE69A1">
        <w:rPr>
          <w:rFonts w:eastAsiaTheme="minorEastAsia"/>
          <w:kern w:val="0"/>
          <w:szCs w:val="24"/>
        </w:rPr>
        <w:t>74</w:t>
      </w:r>
      <w:r w:rsidR="008401BD">
        <w:rPr>
          <w:rFonts w:eastAsiaTheme="minorEastAsia"/>
          <w:kern w:val="0"/>
          <w:szCs w:val="24"/>
        </w:rPr>
        <w:fldChar w:fldCharType="end"/>
      </w:r>
      <w:r w:rsidR="00CC0104">
        <w:rPr>
          <w:rFonts w:eastAsiaTheme="minorEastAsia" w:hint="eastAsia"/>
          <w:kern w:val="0"/>
          <w:szCs w:val="24"/>
        </w:rPr>
        <w:t>]</w:t>
      </w:r>
      <w:r w:rsidR="00D347DF">
        <w:rPr>
          <w:rFonts w:eastAsiaTheme="minorEastAsia" w:hint="eastAsia"/>
          <w:kern w:val="0"/>
          <w:szCs w:val="24"/>
        </w:rPr>
        <w:t>.</w:t>
      </w:r>
      <w:r w:rsidR="00CC0104">
        <w:rPr>
          <w:rFonts w:eastAsiaTheme="minorEastAsia" w:hint="eastAsia"/>
          <w:kern w:val="0"/>
          <w:szCs w:val="24"/>
        </w:rPr>
        <w:t xml:space="preserve"> </w:t>
      </w:r>
      <w:r w:rsidR="00E32139" w:rsidRPr="00F375FB">
        <w:rPr>
          <w:kern w:val="0"/>
          <w:szCs w:val="24"/>
        </w:rPr>
        <w:t>KF is often used for linear system</w:t>
      </w:r>
      <w:r w:rsidR="000F5D8D">
        <w:rPr>
          <w:rFonts w:eastAsiaTheme="minorEastAsia" w:hint="eastAsia"/>
          <w:kern w:val="0"/>
          <w:szCs w:val="24"/>
        </w:rPr>
        <w:t>s</w:t>
      </w:r>
      <w:r w:rsidR="00E32139" w:rsidRPr="00F375FB">
        <w:rPr>
          <w:kern w:val="0"/>
          <w:szCs w:val="24"/>
        </w:rPr>
        <w:t xml:space="preserve"> </w:t>
      </w:r>
      <w:r w:rsidR="00D12EE0" w:rsidRPr="00F375FB">
        <w:rPr>
          <w:kern w:val="0"/>
          <w:szCs w:val="24"/>
        </w:rPr>
        <w:t xml:space="preserve">and </w:t>
      </w:r>
      <w:r w:rsidR="00BD03A5" w:rsidRPr="00F375FB">
        <w:rPr>
          <w:kern w:val="0"/>
          <w:szCs w:val="24"/>
        </w:rPr>
        <w:t>is used to produce a statistically optimal estimat</w:t>
      </w:r>
      <w:r>
        <w:rPr>
          <w:rFonts w:eastAsiaTheme="minorEastAsia" w:hint="eastAsia"/>
          <w:kern w:val="0"/>
          <w:szCs w:val="24"/>
        </w:rPr>
        <w:t>ion</w:t>
      </w:r>
      <w:r w:rsidR="00BD03A5" w:rsidRPr="00F375FB">
        <w:rPr>
          <w:kern w:val="0"/>
          <w:szCs w:val="24"/>
        </w:rPr>
        <w:t xml:space="preserve"> of the position and scale of sign</w:t>
      </w:r>
      <w:r w:rsidR="000F5D8D">
        <w:rPr>
          <w:rFonts w:eastAsiaTheme="minorEastAsia" w:hint="eastAsia"/>
          <w:kern w:val="0"/>
          <w:szCs w:val="24"/>
        </w:rPr>
        <w:t>s</w:t>
      </w:r>
      <w:r w:rsidR="00BD03A5" w:rsidRPr="00F375FB">
        <w:rPr>
          <w:kern w:val="0"/>
          <w:szCs w:val="24"/>
        </w:rPr>
        <w:t xml:space="preserve"> in consecutive frames of input video. </w:t>
      </w:r>
      <w:r w:rsidR="00903A38">
        <w:rPr>
          <w:rFonts w:eastAsiaTheme="minorEastAsia" w:hint="eastAsia"/>
          <w:kern w:val="0"/>
          <w:szCs w:val="24"/>
        </w:rPr>
        <w:t>But</w:t>
      </w:r>
      <w:r w:rsidR="000F5D8D">
        <w:rPr>
          <w:rFonts w:eastAsiaTheme="minorEastAsia" w:hint="eastAsia"/>
          <w:kern w:val="0"/>
          <w:szCs w:val="24"/>
        </w:rPr>
        <w:t>,</w:t>
      </w:r>
      <w:r w:rsidR="00903A38">
        <w:rPr>
          <w:rFonts w:eastAsiaTheme="minorEastAsia" w:hint="eastAsia"/>
          <w:kern w:val="0"/>
          <w:szCs w:val="24"/>
        </w:rPr>
        <w:t xml:space="preserve"> </w:t>
      </w:r>
      <w:r w:rsidR="00903A38" w:rsidRPr="00F375FB">
        <w:rPr>
          <w:kern w:val="0"/>
          <w:szCs w:val="24"/>
        </w:rPr>
        <w:t>the</w:t>
      </w:r>
      <w:r w:rsidR="00BD03A5" w:rsidRPr="00F375FB">
        <w:rPr>
          <w:kern w:val="0"/>
          <w:szCs w:val="24"/>
        </w:rPr>
        <w:t xml:space="preserve"> following three </w:t>
      </w:r>
      <w:r w:rsidR="00F52858">
        <w:rPr>
          <w:rFonts w:eastAsiaTheme="minorEastAsia" w:hint="eastAsia"/>
          <w:kern w:val="0"/>
          <w:szCs w:val="24"/>
        </w:rPr>
        <w:t>problems</w:t>
      </w:r>
      <w:r w:rsidR="00BD03A5" w:rsidRPr="00F375FB">
        <w:rPr>
          <w:kern w:val="0"/>
          <w:szCs w:val="24"/>
        </w:rPr>
        <w:t xml:space="preserve"> </w:t>
      </w:r>
      <w:r w:rsidR="00F52858">
        <w:rPr>
          <w:rFonts w:eastAsiaTheme="minorEastAsia"/>
          <w:kern w:val="0"/>
          <w:szCs w:val="24"/>
        </w:rPr>
        <w:t>appear</w:t>
      </w:r>
      <w:r w:rsidR="00F52858">
        <w:rPr>
          <w:rFonts w:eastAsiaTheme="minorEastAsia" w:hint="eastAsia"/>
          <w:kern w:val="0"/>
          <w:szCs w:val="24"/>
        </w:rPr>
        <w:t xml:space="preserve"> in the KF used </w:t>
      </w:r>
      <w:r w:rsidR="000F5D8D">
        <w:rPr>
          <w:rFonts w:eastAsiaTheme="minorEastAsia" w:hint="eastAsia"/>
          <w:kern w:val="0"/>
          <w:szCs w:val="24"/>
        </w:rPr>
        <w:t xml:space="preserve">by </w:t>
      </w:r>
      <w:r w:rsidR="00903A38">
        <w:rPr>
          <w:rFonts w:eastAsiaTheme="minorEastAsia" w:hint="eastAsia"/>
          <w:kern w:val="0"/>
          <w:szCs w:val="24"/>
        </w:rPr>
        <w:t>TSDR</w:t>
      </w:r>
      <w:r w:rsidR="00892B45">
        <w:rPr>
          <w:rFonts w:eastAsiaTheme="minorEastAsia" w:hint="eastAsia"/>
          <w:kern w:val="0"/>
          <w:szCs w:val="24"/>
        </w:rPr>
        <w:t xml:space="preserve"> </w:t>
      </w:r>
      <w:r w:rsidR="00F52858">
        <w:rPr>
          <w:rFonts w:eastAsiaTheme="minorEastAsia" w:hint="eastAsia"/>
          <w:kern w:val="0"/>
          <w:szCs w:val="24"/>
        </w:rPr>
        <w:t>s</w:t>
      </w:r>
      <w:r w:rsidR="00892B45">
        <w:rPr>
          <w:rFonts w:eastAsiaTheme="minorEastAsia" w:hint="eastAsia"/>
          <w:kern w:val="0"/>
          <w:szCs w:val="24"/>
        </w:rPr>
        <w:t>ystem</w:t>
      </w:r>
      <w:r w:rsidR="00F52858">
        <w:rPr>
          <w:rFonts w:eastAsiaTheme="minorEastAsia" w:hint="eastAsia"/>
          <w:kern w:val="0"/>
          <w:szCs w:val="24"/>
        </w:rPr>
        <w:t>:</w:t>
      </w:r>
      <w:r w:rsidR="004A31D7">
        <w:rPr>
          <w:rFonts w:eastAsiaTheme="minorEastAsia" w:hint="eastAsia"/>
          <w:kern w:val="0"/>
          <w:szCs w:val="24"/>
        </w:rPr>
        <w:t xml:space="preserve"> </w:t>
      </w:r>
      <w:r w:rsidR="00D347DF">
        <w:rPr>
          <w:rFonts w:eastAsiaTheme="minorEastAsia" w:hint="eastAsia"/>
          <w:kern w:val="0"/>
          <w:szCs w:val="24"/>
        </w:rPr>
        <w:t xml:space="preserve">(1) </w:t>
      </w:r>
      <w:r w:rsidR="00BD03A5" w:rsidRPr="00F375FB">
        <w:rPr>
          <w:kern w:val="0"/>
          <w:szCs w:val="24"/>
        </w:rPr>
        <w:t>unrealistic assumptions related to the real size of signs</w:t>
      </w:r>
      <w:r w:rsidR="000F5D8D">
        <w:rPr>
          <w:rFonts w:eastAsiaTheme="minorEastAsia" w:hint="eastAsia"/>
          <w:kern w:val="0"/>
          <w:szCs w:val="24"/>
        </w:rPr>
        <w:t>;</w:t>
      </w:r>
      <w:r w:rsidR="00D347DF">
        <w:rPr>
          <w:rFonts w:eastAsiaTheme="minorEastAsia" w:hint="eastAsia"/>
          <w:kern w:val="0"/>
          <w:szCs w:val="24"/>
        </w:rPr>
        <w:t xml:space="preserve"> (2)</w:t>
      </w:r>
      <w:r w:rsidR="00F52858">
        <w:rPr>
          <w:rFonts w:eastAsiaTheme="minorEastAsia" w:hint="eastAsia"/>
          <w:kern w:val="0"/>
          <w:szCs w:val="24"/>
        </w:rPr>
        <w:t xml:space="preserve"> </w:t>
      </w:r>
      <w:r w:rsidR="000F5D8D">
        <w:rPr>
          <w:rFonts w:eastAsiaTheme="minorEastAsia" w:hint="eastAsia"/>
          <w:kern w:val="0"/>
          <w:szCs w:val="24"/>
        </w:rPr>
        <w:t>t</w:t>
      </w:r>
      <w:r w:rsidR="00D347DF" w:rsidRPr="00F375FB">
        <w:rPr>
          <w:kern w:val="0"/>
          <w:szCs w:val="24"/>
        </w:rPr>
        <w:t>he</w:t>
      </w:r>
      <w:r w:rsidR="00BD03A5" w:rsidRPr="00F375FB">
        <w:rPr>
          <w:kern w:val="0"/>
          <w:szCs w:val="24"/>
        </w:rPr>
        <w:t xml:space="preserve"> constant speed of vehicle</w:t>
      </w:r>
      <w:r w:rsidR="00F52858">
        <w:rPr>
          <w:kern w:val="0"/>
          <w:szCs w:val="24"/>
        </w:rPr>
        <w:t>s, which have to be known prior</w:t>
      </w:r>
      <w:r w:rsidR="000F5D8D">
        <w:rPr>
          <w:rFonts w:eastAsiaTheme="minorEastAsia" w:hint="eastAsia"/>
          <w:kern w:val="0"/>
          <w:szCs w:val="24"/>
        </w:rPr>
        <w:t>;</w:t>
      </w:r>
      <w:r w:rsidR="00F52858">
        <w:rPr>
          <w:rFonts w:eastAsiaTheme="minorEastAsia" w:hint="eastAsia"/>
          <w:kern w:val="0"/>
          <w:szCs w:val="24"/>
        </w:rPr>
        <w:t xml:space="preserve"> (3) </w:t>
      </w:r>
      <w:r w:rsidR="000F5D8D">
        <w:rPr>
          <w:rFonts w:eastAsiaTheme="minorEastAsia" w:hint="eastAsia"/>
          <w:kern w:val="0"/>
          <w:szCs w:val="24"/>
        </w:rPr>
        <w:t>the</w:t>
      </w:r>
      <w:r w:rsidR="00BD03A5" w:rsidRPr="00F375FB">
        <w:rPr>
          <w:kern w:val="0"/>
          <w:szCs w:val="24"/>
        </w:rPr>
        <w:t xml:space="preserve"> assumption</w:t>
      </w:r>
      <w:r>
        <w:rPr>
          <w:rFonts w:eastAsiaTheme="minorEastAsia" w:hint="eastAsia"/>
          <w:kern w:val="0"/>
          <w:szCs w:val="24"/>
        </w:rPr>
        <w:t xml:space="preserve"> </w:t>
      </w:r>
      <w:r w:rsidR="00BD03A5" w:rsidRPr="00F375FB">
        <w:rPr>
          <w:kern w:val="0"/>
          <w:szCs w:val="24"/>
        </w:rPr>
        <w:t xml:space="preserve">that trajectories </w:t>
      </w:r>
      <w:r w:rsidR="00F52858">
        <w:rPr>
          <w:rFonts w:eastAsiaTheme="minorEastAsia" w:hint="eastAsia"/>
          <w:kern w:val="0"/>
          <w:szCs w:val="24"/>
        </w:rPr>
        <w:t>should be</w:t>
      </w:r>
      <w:r w:rsidR="00BD03A5" w:rsidRPr="00F375FB">
        <w:rPr>
          <w:kern w:val="0"/>
          <w:szCs w:val="24"/>
        </w:rPr>
        <w:t xml:space="preserve"> straight.</w:t>
      </w:r>
      <w:r w:rsidR="00F52858">
        <w:rPr>
          <w:rStyle w:val="hps"/>
          <w:rFonts w:eastAsiaTheme="minorEastAsia" w:cs="Times New Roman" w:hint="eastAsia"/>
          <w:szCs w:val="24"/>
        </w:rPr>
        <w:t xml:space="preserve"> </w:t>
      </w:r>
      <w:r w:rsidR="00F52858" w:rsidRPr="00071747">
        <w:rPr>
          <w:rStyle w:val="hps"/>
          <w:rFonts w:cs="Times New Roman"/>
          <w:szCs w:val="24"/>
        </w:rPr>
        <w:t xml:space="preserve">KF is as an optimal stochastic filter </w:t>
      </w:r>
      <w:r w:rsidR="000F5D8D">
        <w:rPr>
          <w:rStyle w:val="hps"/>
          <w:rFonts w:eastAsiaTheme="minorEastAsia" w:cs="Times New Roman" w:hint="eastAsia"/>
          <w:szCs w:val="24"/>
        </w:rPr>
        <w:t xml:space="preserve">used </w:t>
      </w:r>
      <w:r w:rsidR="00F52858" w:rsidRPr="00071747">
        <w:rPr>
          <w:rStyle w:val="hps"/>
          <w:rFonts w:cs="Times New Roman"/>
          <w:szCs w:val="24"/>
        </w:rPr>
        <w:t>to estimate the motion parameters in the</w:t>
      </w:r>
      <w:r w:rsidR="000F5D8D">
        <w:rPr>
          <w:rStyle w:val="hps"/>
          <w:rFonts w:eastAsiaTheme="minorEastAsia" w:cs="Times New Roman" w:hint="eastAsia"/>
          <w:szCs w:val="24"/>
        </w:rPr>
        <w:t xml:space="preserve"> respective following</w:t>
      </w:r>
      <w:r w:rsidR="00F52858" w:rsidRPr="00071747">
        <w:rPr>
          <w:rStyle w:val="hps"/>
          <w:rFonts w:cs="Times New Roman"/>
          <w:szCs w:val="24"/>
        </w:rPr>
        <w:t xml:space="preserve"> situation</w:t>
      </w:r>
      <w:r w:rsidR="000F5D8D">
        <w:rPr>
          <w:rStyle w:val="hps"/>
          <w:rFonts w:eastAsiaTheme="minorEastAsia" w:cs="Times New Roman" w:hint="eastAsia"/>
          <w:szCs w:val="24"/>
        </w:rPr>
        <w:t>s</w:t>
      </w:r>
      <w:r w:rsidR="00F52858" w:rsidRPr="00071747">
        <w:rPr>
          <w:rStyle w:val="hps"/>
          <w:rFonts w:cs="Times New Roman"/>
          <w:szCs w:val="24"/>
        </w:rPr>
        <w:t>: prediction and correction. It can</w:t>
      </w:r>
      <w:r w:rsidR="000F5D8D">
        <w:rPr>
          <w:rStyle w:val="hps"/>
          <w:rFonts w:eastAsiaTheme="minorEastAsia" w:cs="Times New Roman" w:hint="eastAsia"/>
          <w:szCs w:val="24"/>
        </w:rPr>
        <w:t>not</w:t>
      </w:r>
      <w:r w:rsidR="00F52858" w:rsidRPr="00071747">
        <w:rPr>
          <w:rStyle w:val="hps"/>
          <w:rFonts w:cs="Times New Roman"/>
          <w:szCs w:val="24"/>
        </w:rPr>
        <w:t xml:space="preserve"> solve the nonlinear problem</w:t>
      </w:r>
      <w:r w:rsidR="00F52858">
        <w:rPr>
          <w:rFonts w:eastAsiaTheme="minorEastAsia" w:hint="eastAsia"/>
          <w:kern w:val="0"/>
          <w:szCs w:val="24"/>
        </w:rPr>
        <w:t>.</w:t>
      </w:r>
    </w:p>
    <w:p w:rsidR="00CD716F" w:rsidRPr="00F375FB" w:rsidRDefault="00CD716F" w:rsidP="00737E28">
      <w:pPr>
        <w:rPr>
          <w:kern w:val="0"/>
          <w:szCs w:val="24"/>
        </w:rPr>
      </w:pPr>
    </w:p>
    <w:p w:rsidR="00F52858" w:rsidRDefault="003725E8" w:rsidP="00737E28">
      <w:pPr>
        <w:rPr>
          <w:rStyle w:val="hps"/>
          <w:rFonts w:eastAsiaTheme="minorEastAsia" w:cs="Times New Roman"/>
          <w:szCs w:val="24"/>
        </w:rPr>
      </w:pPr>
      <w:r w:rsidRPr="00071747">
        <w:rPr>
          <w:color w:val="000000" w:themeColor="text1"/>
          <w:kern w:val="0"/>
          <w:szCs w:val="24"/>
        </w:rPr>
        <w:t xml:space="preserve">The other </w:t>
      </w:r>
      <w:r w:rsidR="00CD716F" w:rsidRPr="00071747">
        <w:rPr>
          <w:color w:val="000000" w:themeColor="text1"/>
          <w:kern w:val="0"/>
          <w:szCs w:val="24"/>
        </w:rPr>
        <w:t>filter</w:t>
      </w:r>
      <w:r w:rsidR="000F5D8D">
        <w:rPr>
          <w:rFonts w:eastAsiaTheme="minorEastAsia" w:hint="eastAsia"/>
          <w:color w:val="000000" w:themeColor="text1"/>
          <w:kern w:val="0"/>
          <w:szCs w:val="24"/>
        </w:rPr>
        <w:t xml:space="preserve"> called</w:t>
      </w:r>
      <w:r w:rsidRPr="00071747">
        <w:rPr>
          <w:color w:val="000000" w:themeColor="text1"/>
          <w:kern w:val="0"/>
          <w:szCs w:val="24"/>
        </w:rPr>
        <w:t xml:space="preserve"> particle filter (PF</w:t>
      </w:r>
      <w:r w:rsidR="00CD716F" w:rsidRPr="00071747">
        <w:rPr>
          <w:color w:val="000000" w:themeColor="text1"/>
          <w:kern w:val="0"/>
          <w:szCs w:val="24"/>
        </w:rPr>
        <w:t>) was</w:t>
      </w:r>
      <w:r w:rsidRPr="00071747">
        <w:rPr>
          <w:color w:val="000000" w:themeColor="text1"/>
          <w:kern w:val="0"/>
          <w:szCs w:val="24"/>
        </w:rPr>
        <w:t xml:space="preserve"> elaborated on </w:t>
      </w:r>
      <w:proofErr w:type="gramStart"/>
      <w:r w:rsidR="00DB1DB2" w:rsidRPr="00071747">
        <w:rPr>
          <w:color w:val="000000" w:themeColor="text1"/>
          <w:kern w:val="0"/>
          <w:szCs w:val="24"/>
        </w:rPr>
        <w:t>in</w:t>
      </w:r>
      <w:r w:rsidR="00DB1DB2">
        <w:rPr>
          <w:rFonts w:eastAsiaTheme="minorEastAsia" w:hint="eastAsia"/>
          <w:color w:val="000000" w:themeColor="text1"/>
          <w:kern w:val="0"/>
          <w:szCs w:val="24"/>
        </w:rPr>
        <w:t xml:space="preserve"> </w:t>
      </w:r>
      <w:proofErr w:type="gramEnd"/>
      <w:r w:rsidR="00846AE5" w:rsidRPr="004A31D7">
        <w:rPr>
          <w:rStyle w:val="af5"/>
          <w:rFonts w:cs="Times New Roman"/>
          <w:color w:val="000000" w:themeColor="text1"/>
          <w:kern w:val="0"/>
          <w:szCs w:val="24"/>
          <w:vertAlign w:val="baseline"/>
        </w:rPr>
        <w:t>[</w:t>
      </w:r>
      <w:r w:rsidR="00846AE5" w:rsidRPr="004A31D7">
        <w:rPr>
          <w:rStyle w:val="af5"/>
          <w:rFonts w:cs="Times New Roman"/>
          <w:color w:val="000000" w:themeColor="text1"/>
          <w:kern w:val="0"/>
          <w:szCs w:val="24"/>
          <w:vertAlign w:val="baseline"/>
        </w:rPr>
        <w:endnoteReference w:id="103"/>
      </w:r>
      <w:r w:rsidR="00846AE5" w:rsidRPr="004A31D7">
        <w:rPr>
          <w:rStyle w:val="af5"/>
          <w:rFonts w:cs="Times New Roman"/>
          <w:color w:val="000000" w:themeColor="text1"/>
          <w:kern w:val="0"/>
          <w:szCs w:val="24"/>
          <w:vertAlign w:val="baseline"/>
        </w:rPr>
        <w:t>]</w:t>
      </w:r>
      <w:r w:rsidRPr="00071747">
        <w:rPr>
          <w:kern w:val="0"/>
          <w:szCs w:val="24"/>
        </w:rPr>
        <w:t>.</w:t>
      </w:r>
      <w:r w:rsidR="00107DB6" w:rsidRPr="00071747">
        <w:rPr>
          <w:kern w:val="0"/>
          <w:szCs w:val="24"/>
        </w:rPr>
        <w:t xml:space="preserve"> </w:t>
      </w:r>
      <w:r w:rsidR="002B239B" w:rsidRPr="00071747">
        <w:rPr>
          <w:kern w:val="0"/>
          <w:szCs w:val="24"/>
        </w:rPr>
        <w:t>S</w:t>
      </w:r>
      <w:r w:rsidR="00107DB6" w:rsidRPr="00071747">
        <w:rPr>
          <w:kern w:val="0"/>
          <w:szCs w:val="24"/>
        </w:rPr>
        <w:t>ome researcher</w:t>
      </w:r>
      <w:r w:rsidR="00D12EE0" w:rsidRPr="00071747">
        <w:rPr>
          <w:kern w:val="0"/>
          <w:szCs w:val="24"/>
        </w:rPr>
        <w:t>s</w:t>
      </w:r>
      <w:r w:rsidR="00107DB6" w:rsidRPr="00071747">
        <w:rPr>
          <w:kern w:val="0"/>
          <w:szCs w:val="24"/>
        </w:rPr>
        <w:t xml:space="preserve"> </w:t>
      </w:r>
      <w:r w:rsidR="000F5D8D">
        <w:rPr>
          <w:rFonts w:eastAsiaTheme="minorEastAsia" w:hint="eastAsia"/>
          <w:kern w:val="0"/>
          <w:szCs w:val="24"/>
        </w:rPr>
        <w:t xml:space="preserve">have </w:t>
      </w:r>
      <w:r w:rsidR="00107DB6" w:rsidRPr="00071747">
        <w:rPr>
          <w:kern w:val="0"/>
          <w:szCs w:val="24"/>
        </w:rPr>
        <w:t>cho</w:t>
      </w:r>
      <w:r w:rsidR="000F5D8D">
        <w:rPr>
          <w:rFonts w:eastAsiaTheme="minorEastAsia" w:hint="eastAsia"/>
          <w:kern w:val="0"/>
          <w:szCs w:val="24"/>
        </w:rPr>
        <w:t xml:space="preserve">sen the </w:t>
      </w:r>
      <w:r w:rsidR="00107DB6" w:rsidRPr="00071747">
        <w:rPr>
          <w:kern w:val="0"/>
          <w:szCs w:val="24"/>
        </w:rPr>
        <w:t>PF</w:t>
      </w:r>
      <w:r w:rsidR="00E65CE5">
        <w:rPr>
          <w:rFonts w:eastAsiaTheme="minorEastAsia" w:hint="eastAsia"/>
          <w:kern w:val="0"/>
          <w:szCs w:val="24"/>
        </w:rPr>
        <w:t>. T</w:t>
      </w:r>
      <w:r w:rsidR="000F5D8D">
        <w:rPr>
          <w:rFonts w:eastAsiaTheme="minorEastAsia" w:hint="eastAsia"/>
          <w:kern w:val="0"/>
          <w:szCs w:val="24"/>
        </w:rPr>
        <w:t xml:space="preserve">his is </w:t>
      </w:r>
      <w:r w:rsidR="00DB1DB2">
        <w:rPr>
          <w:rFonts w:eastAsiaTheme="minorEastAsia" w:hint="eastAsia"/>
          <w:kern w:val="0"/>
          <w:szCs w:val="24"/>
        </w:rPr>
        <w:t>because it</w:t>
      </w:r>
      <w:r w:rsidR="002B239B" w:rsidRPr="00071747">
        <w:rPr>
          <w:kern w:val="0"/>
          <w:szCs w:val="24"/>
        </w:rPr>
        <w:t xml:space="preserve"> can be used </w:t>
      </w:r>
      <w:r w:rsidR="00C13DE0" w:rsidRPr="00071747">
        <w:rPr>
          <w:kern w:val="0"/>
          <w:szCs w:val="24"/>
        </w:rPr>
        <w:t>for nonlinear problem</w:t>
      </w:r>
      <w:r w:rsidR="00D12EE0" w:rsidRPr="00071747">
        <w:rPr>
          <w:kern w:val="0"/>
          <w:szCs w:val="24"/>
        </w:rPr>
        <w:t>s</w:t>
      </w:r>
      <w:r w:rsidR="00C13DE0" w:rsidRPr="00071747">
        <w:rPr>
          <w:kern w:val="0"/>
          <w:szCs w:val="24"/>
        </w:rPr>
        <w:t xml:space="preserve"> and </w:t>
      </w:r>
      <w:r w:rsidR="000F5D8D">
        <w:rPr>
          <w:rFonts w:eastAsiaTheme="minorEastAsia" w:hint="eastAsia"/>
          <w:kern w:val="0"/>
          <w:szCs w:val="24"/>
        </w:rPr>
        <w:t xml:space="preserve">can be </w:t>
      </w:r>
      <w:r w:rsidR="00C13DE0" w:rsidRPr="00071747">
        <w:rPr>
          <w:kern w:val="0"/>
          <w:szCs w:val="24"/>
        </w:rPr>
        <w:t xml:space="preserve">applied to </w:t>
      </w:r>
      <w:r w:rsidR="006C1FBD" w:rsidRPr="00071747">
        <w:rPr>
          <w:kern w:val="0"/>
          <w:szCs w:val="24"/>
        </w:rPr>
        <w:t>multimodal</w:t>
      </w:r>
      <w:r w:rsidR="000F5D8D">
        <w:rPr>
          <w:rFonts w:eastAsiaTheme="minorEastAsia" w:hint="eastAsia"/>
          <w:kern w:val="0"/>
          <w:szCs w:val="24"/>
        </w:rPr>
        <w:t xml:space="preserve"> problems</w:t>
      </w:r>
      <w:r w:rsidR="00C13DE0" w:rsidRPr="00071747">
        <w:rPr>
          <w:kern w:val="0"/>
          <w:szCs w:val="24"/>
        </w:rPr>
        <w:t>.</w:t>
      </w:r>
      <w:r w:rsidR="00C13DE0" w:rsidRPr="00071747">
        <w:rPr>
          <w:szCs w:val="24"/>
        </w:rPr>
        <w:t xml:space="preserve"> </w:t>
      </w:r>
      <w:r w:rsidR="00F52858">
        <w:rPr>
          <w:rFonts w:eastAsiaTheme="minorEastAsia" w:hint="eastAsia"/>
          <w:szCs w:val="24"/>
        </w:rPr>
        <w:t>However, t</w:t>
      </w:r>
      <w:r w:rsidR="00D12EE0" w:rsidRPr="00071747">
        <w:rPr>
          <w:szCs w:val="24"/>
        </w:rPr>
        <w:t>he</w:t>
      </w:r>
      <w:r w:rsidR="00C13DE0" w:rsidRPr="00071747">
        <w:rPr>
          <w:szCs w:val="24"/>
        </w:rPr>
        <w:t xml:space="preserve"> problem </w:t>
      </w:r>
      <w:r w:rsidR="00DB1DB2">
        <w:rPr>
          <w:rFonts w:eastAsiaTheme="minorEastAsia" w:hint="eastAsia"/>
          <w:szCs w:val="24"/>
        </w:rPr>
        <w:t>of</w:t>
      </w:r>
      <w:r w:rsidR="00C13DE0" w:rsidRPr="00071747">
        <w:rPr>
          <w:szCs w:val="24"/>
        </w:rPr>
        <w:t xml:space="preserve"> PF is </w:t>
      </w:r>
      <w:r w:rsidR="00D12EE0" w:rsidRPr="00071747">
        <w:rPr>
          <w:szCs w:val="24"/>
        </w:rPr>
        <w:t xml:space="preserve">that </w:t>
      </w:r>
      <w:r w:rsidR="006C1FBD" w:rsidRPr="00071747">
        <w:rPr>
          <w:szCs w:val="24"/>
        </w:rPr>
        <w:t xml:space="preserve">a large number of samples will be used to </w:t>
      </w:r>
      <w:r w:rsidR="00C13DE0" w:rsidRPr="00071747">
        <w:rPr>
          <w:rStyle w:val="hps"/>
          <w:rFonts w:cs="Times New Roman"/>
          <w:szCs w:val="24"/>
        </w:rPr>
        <w:t>approximate</w:t>
      </w:r>
      <w:r w:rsidR="006C1FBD" w:rsidRPr="00071747">
        <w:rPr>
          <w:rStyle w:val="hps"/>
          <w:rFonts w:cs="Times New Roman"/>
          <w:szCs w:val="24"/>
        </w:rPr>
        <w:t xml:space="preserve"> </w:t>
      </w:r>
      <w:r w:rsidR="00D12EE0" w:rsidRPr="00071747">
        <w:rPr>
          <w:rStyle w:val="hps"/>
          <w:rFonts w:cs="Times New Roman"/>
          <w:szCs w:val="24"/>
        </w:rPr>
        <w:t xml:space="preserve">the </w:t>
      </w:r>
      <w:r w:rsidR="00C13DE0" w:rsidRPr="00071747">
        <w:rPr>
          <w:rStyle w:val="hps"/>
          <w:rFonts w:cs="Times New Roman"/>
          <w:szCs w:val="24"/>
        </w:rPr>
        <w:t>posterior</w:t>
      </w:r>
      <w:r w:rsidR="00C13DE0" w:rsidRPr="00071747">
        <w:rPr>
          <w:szCs w:val="24"/>
        </w:rPr>
        <w:t xml:space="preserve"> </w:t>
      </w:r>
      <w:r w:rsidR="00C13DE0" w:rsidRPr="00071747">
        <w:rPr>
          <w:rStyle w:val="hps"/>
          <w:rFonts w:cs="Times New Roman"/>
          <w:szCs w:val="24"/>
        </w:rPr>
        <w:t>probability</w:t>
      </w:r>
      <w:r w:rsidR="00C13DE0" w:rsidRPr="00071747">
        <w:rPr>
          <w:szCs w:val="24"/>
        </w:rPr>
        <w:t xml:space="preserve"> </w:t>
      </w:r>
      <w:r w:rsidR="00C13DE0" w:rsidRPr="00071747">
        <w:rPr>
          <w:rStyle w:val="hps"/>
          <w:rFonts w:cs="Times New Roman"/>
          <w:szCs w:val="24"/>
        </w:rPr>
        <w:t>density</w:t>
      </w:r>
      <w:r w:rsidR="006C1FBD" w:rsidRPr="00071747">
        <w:rPr>
          <w:rStyle w:val="hps"/>
          <w:rFonts w:cs="Times New Roman"/>
          <w:szCs w:val="24"/>
        </w:rPr>
        <w:t xml:space="preserve"> of </w:t>
      </w:r>
      <w:r w:rsidR="00D12EE0" w:rsidRPr="00071747">
        <w:rPr>
          <w:rStyle w:val="hps"/>
          <w:rFonts w:cs="Times New Roman"/>
          <w:szCs w:val="24"/>
        </w:rPr>
        <w:t xml:space="preserve">the </w:t>
      </w:r>
      <w:r w:rsidR="006C1FBD" w:rsidRPr="00071747">
        <w:rPr>
          <w:rStyle w:val="hps"/>
          <w:rFonts w:cs="Times New Roman"/>
          <w:szCs w:val="24"/>
        </w:rPr>
        <w:t>system.</w:t>
      </w:r>
      <w:r w:rsidR="005E5C9A" w:rsidRPr="00071747">
        <w:rPr>
          <w:rStyle w:val="hps"/>
          <w:rFonts w:cs="Times New Roman"/>
          <w:szCs w:val="24"/>
        </w:rPr>
        <w:t xml:space="preserve"> </w:t>
      </w:r>
    </w:p>
    <w:p w:rsidR="00F52858" w:rsidRDefault="00F52858" w:rsidP="00737E28">
      <w:pPr>
        <w:rPr>
          <w:rStyle w:val="hps"/>
          <w:rFonts w:eastAsiaTheme="minorEastAsia" w:cs="Times New Roman"/>
          <w:szCs w:val="24"/>
        </w:rPr>
      </w:pPr>
    </w:p>
    <w:p w:rsidR="001311D0" w:rsidRPr="00072C05" w:rsidRDefault="00F52858" w:rsidP="00737E28">
      <w:r>
        <w:rPr>
          <w:rStyle w:val="hps"/>
          <w:rFonts w:eastAsiaTheme="minorEastAsia" w:cs="Times New Roman" w:hint="eastAsia"/>
          <w:szCs w:val="24"/>
        </w:rPr>
        <w:t>Thus, t</w:t>
      </w:r>
      <w:r w:rsidR="005E5C9A" w:rsidRPr="00071747">
        <w:rPr>
          <w:rStyle w:val="hps"/>
          <w:rFonts w:cs="Times New Roman"/>
          <w:szCs w:val="24"/>
        </w:rPr>
        <w:t>he author</w:t>
      </w:r>
      <w:r>
        <w:rPr>
          <w:rStyle w:val="hps"/>
          <w:rFonts w:eastAsiaTheme="minorEastAsia" w:cs="Times New Roman" w:hint="eastAsia"/>
          <w:szCs w:val="24"/>
        </w:rPr>
        <w:t>s</w:t>
      </w:r>
      <w:r w:rsidR="005E5C9A" w:rsidRPr="00071747">
        <w:rPr>
          <w:rStyle w:val="hps"/>
          <w:rFonts w:cs="Times New Roman"/>
          <w:szCs w:val="24"/>
        </w:rPr>
        <w:t xml:space="preserve"> in</w:t>
      </w:r>
      <w:r w:rsidR="004A31D7">
        <w:rPr>
          <w:rStyle w:val="hps"/>
          <w:rFonts w:eastAsiaTheme="minorEastAsia" w:cs="Times New Roman" w:hint="eastAsia"/>
          <w:szCs w:val="24"/>
        </w:rPr>
        <w:t xml:space="preserve"> </w:t>
      </w:r>
      <w:r w:rsidR="00846AE5" w:rsidRPr="004A31D7">
        <w:rPr>
          <w:rStyle w:val="af5"/>
          <w:rFonts w:cs="Times New Roman"/>
          <w:szCs w:val="24"/>
          <w:vertAlign w:val="baseline"/>
        </w:rPr>
        <w:t>[</w:t>
      </w:r>
      <w:r w:rsidR="00846AE5" w:rsidRPr="004A31D7">
        <w:rPr>
          <w:rStyle w:val="af5"/>
          <w:rFonts w:cs="Times New Roman"/>
          <w:szCs w:val="24"/>
          <w:vertAlign w:val="baseline"/>
        </w:rPr>
        <w:endnoteReference w:id="104"/>
      </w:r>
      <w:r w:rsidR="00846AE5" w:rsidRPr="004A31D7">
        <w:rPr>
          <w:rStyle w:val="af5"/>
          <w:rFonts w:cs="Times New Roman"/>
          <w:szCs w:val="24"/>
          <w:vertAlign w:val="baseline"/>
        </w:rPr>
        <w:t>]</w:t>
      </w:r>
      <w:r w:rsidR="004A31D7">
        <w:rPr>
          <w:rStyle w:val="hps"/>
          <w:rFonts w:eastAsiaTheme="minorEastAsia" w:cs="Times New Roman" w:hint="eastAsia"/>
          <w:szCs w:val="24"/>
        </w:rPr>
        <w:t xml:space="preserve"> </w:t>
      </w:r>
      <w:r w:rsidR="005E5C9A" w:rsidRPr="00071747">
        <w:rPr>
          <w:rStyle w:val="hps"/>
          <w:rFonts w:cs="Times New Roman"/>
          <w:szCs w:val="24"/>
        </w:rPr>
        <w:t>use</w:t>
      </w:r>
      <w:r w:rsidR="000F5D8D">
        <w:rPr>
          <w:rStyle w:val="hps"/>
          <w:rFonts w:eastAsiaTheme="minorEastAsia" w:cs="Times New Roman" w:hint="eastAsia"/>
          <w:szCs w:val="24"/>
        </w:rPr>
        <w:t>d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="005E5C9A" w:rsidRPr="00071747">
        <w:rPr>
          <w:rStyle w:val="hps"/>
          <w:rFonts w:cs="Times New Roman"/>
          <w:szCs w:val="24"/>
        </w:rPr>
        <w:t xml:space="preserve">another </w:t>
      </w:r>
      <w:r w:rsidR="00D12EE0" w:rsidRPr="00071747">
        <w:rPr>
          <w:rStyle w:val="hps"/>
          <w:rFonts w:cs="Times New Roman"/>
          <w:szCs w:val="24"/>
        </w:rPr>
        <w:t>method</w:t>
      </w:r>
      <w:r w:rsidR="005E5C9A" w:rsidRPr="00071747">
        <w:rPr>
          <w:rStyle w:val="hps"/>
          <w:rFonts w:cs="Times New Roman"/>
          <w:szCs w:val="24"/>
        </w:rPr>
        <w:t xml:space="preserve"> called </w:t>
      </w:r>
      <m:oMath>
        <m:r>
          <m:rPr>
            <m:sty m:val="p"/>
          </m:rPr>
          <w:rPr>
            <w:rStyle w:val="hps"/>
            <w:rFonts w:ascii="Cambria Math" w:cs="Times New Roman"/>
            <w:szCs w:val="24"/>
          </w:rPr>
          <m:t>α-β-γ</m:t>
        </m:r>
      </m:oMath>
      <w:r w:rsidR="005E5C9A" w:rsidRPr="00071747">
        <w:rPr>
          <w:rStyle w:val="hps"/>
          <w:rFonts w:cs="Times New Roman"/>
          <w:szCs w:val="24"/>
        </w:rPr>
        <w:t xml:space="preserve"> filter which came </w:t>
      </w:r>
      <w:proofErr w:type="gramStart"/>
      <w:r w:rsidR="00B96366" w:rsidRPr="00071747">
        <w:rPr>
          <w:rStyle w:val="hps"/>
          <w:rFonts w:cs="Times New Roman"/>
          <w:szCs w:val="24"/>
        </w:rPr>
        <w:lastRenderedPageBreak/>
        <w:t>from</w:t>
      </w:r>
      <w:r w:rsidR="00B96366">
        <w:rPr>
          <w:rStyle w:val="hps"/>
          <w:rFonts w:eastAsiaTheme="minorEastAsia" w:cs="Times New Roman" w:hint="eastAsia"/>
          <w:szCs w:val="24"/>
        </w:rPr>
        <w:t xml:space="preserve"> </w:t>
      </w:r>
      <w:proofErr w:type="gramEnd"/>
      <w:r w:rsidR="00846AE5" w:rsidRPr="004A31D7">
        <w:rPr>
          <w:rStyle w:val="af5"/>
          <w:rFonts w:cs="Times New Roman"/>
          <w:szCs w:val="24"/>
          <w:vertAlign w:val="baseline"/>
        </w:rPr>
        <w:t>[</w:t>
      </w:r>
      <w:r w:rsidR="00846AE5" w:rsidRPr="004A31D7">
        <w:rPr>
          <w:rStyle w:val="af5"/>
          <w:rFonts w:cs="Times New Roman"/>
          <w:szCs w:val="24"/>
          <w:vertAlign w:val="baseline"/>
        </w:rPr>
        <w:endnoteReference w:id="105"/>
      </w:r>
      <w:r w:rsidR="00846AE5" w:rsidRPr="004A31D7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>.</w:t>
      </w:r>
      <w:r w:rsidR="000F5D8D">
        <w:rPr>
          <w:rFonts w:eastAsiaTheme="minorEastAsia" w:cs="Times New Roman" w:hint="eastAsia"/>
          <w:szCs w:val="24"/>
        </w:rPr>
        <w:t xml:space="preserve"> The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m:oMath>
        <m:r>
          <m:rPr>
            <m:sty m:val="p"/>
          </m:rPr>
          <w:rPr>
            <w:rStyle w:val="hps"/>
            <w:rFonts w:ascii="Cambria Math" w:cs="Times New Roman"/>
            <w:szCs w:val="24"/>
          </w:rPr>
          <m:t>α-β-γ</m:t>
        </m:r>
      </m:oMath>
      <w:r w:rsidR="00CD716F" w:rsidRPr="00071747">
        <w:rPr>
          <w:rStyle w:val="hps"/>
          <w:rFonts w:cs="Times New Roman"/>
          <w:szCs w:val="24"/>
        </w:rPr>
        <w:t xml:space="preserve"> </w:t>
      </w:r>
      <w:r w:rsidR="00AC4223" w:rsidRPr="00071747">
        <w:rPr>
          <w:rStyle w:val="hps"/>
          <w:rFonts w:cs="Times New Roman"/>
          <w:szCs w:val="24"/>
        </w:rPr>
        <w:t>filter</w:t>
      </w:r>
      <w:r w:rsidR="00196905" w:rsidRPr="00071747">
        <w:rPr>
          <w:rStyle w:val="hps"/>
          <w:rFonts w:cs="Times New Roman"/>
          <w:szCs w:val="24"/>
        </w:rPr>
        <w:t xml:space="preserve"> is used to model the relative motion between </w:t>
      </w:r>
      <w:r w:rsidR="00D12EE0" w:rsidRPr="00071747">
        <w:rPr>
          <w:rStyle w:val="hps"/>
          <w:rFonts w:cs="Times New Roman"/>
          <w:szCs w:val="24"/>
        </w:rPr>
        <w:t xml:space="preserve">the </w:t>
      </w:r>
      <w:r w:rsidR="00196905" w:rsidRPr="00071747">
        <w:rPr>
          <w:rStyle w:val="hps"/>
          <w:rFonts w:cs="Times New Roman"/>
          <w:szCs w:val="24"/>
        </w:rPr>
        <w:t xml:space="preserve">camera and </w:t>
      </w:r>
      <w:r w:rsidR="00DE1E1B">
        <w:rPr>
          <w:rStyle w:val="hps"/>
          <w:rFonts w:eastAsiaTheme="minorEastAsia" w:cs="Times New Roman" w:hint="eastAsia"/>
          <w:szCs w:val="24"/>
        </w:rPr>
        <w:t>traffic sign</w:t>
      </w:r>
      <w:r>
        <w:rPr>
          <w:rStyle w:val="hps"/>
          <w:rFonts w:cs="Times New Roman"/>
          <w:szCs w:val="24"/>
        </w:rPr>
        <w:t xml:space="preserve"> in the scene.</w:t>
      </w:r>
      <w:r>
        <w:rPr>
          <w:rStyle w:val="hps"/>
          <w:rFonts w:eastAsiaTheme="minorEastAsia" w:cs="Times New Roman" w:hint="eastAsia"/>
          <w:szCs w:val="24"/>
        </w:rPr>
        <w:t xml:space="preserve"> However, </w:t>
      </w:r>
      <w:r w:rsidR="00DB1DB2">
        <w:rPr>
          <w:rStyle w:val="hps"/>
          <w:rFonts w:cs="Times New Roman"/>
          <w:szCs w:val="24"/>
        </w:rPr>
        <w:t>the</w:t>
      </w:r>
      <w:r w:rsidR="00DB1DB2">
        <w:rPr>
          <w:rStyle w:val="hps"/>
          <w:rFonts w:eastAsiaTheme="minorEastAsia" w:cs="Times New Roman" w:hint="eastAsia"/>
          <w:szCs w:val="24"/>
        </w:rPr>
        <w:t xml:space="preserve"> </w:t>
      </w:r>
      <m:oMath>
        <m:r>
          <m:rPr>
            <m:sty m:val="p"/>
          </m:rPr>
          <w:rPr>
            <w:rStyle w:val="hps"/>
            <w:rFonts w:ascii="Cambria Math" w:cs="Times New Roman"/>
            <w:szCs w:val="24"/>
          </w:rPr>
          <m:t xml:space="preserve"> </m:t>
        </m:r>
        <m:r>
          <m:rPr>
            <m:sty m:val="p"/>
          </m:rPr>
          <w:rPr>
            <w:rStyle w:val="hps"/>
            <w:rFonts w:ascii="Cambria Math" w:cs="Times New Roman"/>
            <w:szCs w:val="24"/>
          </w:rPr>
          <m:t>α-β-γ</m:t>
        </m:r>
      </m:oMath>
      <w:r w:rsidR="00AC4223" w:rsidRPr="00071747">
        <w:rPr>
          <w:rStyle w:val="hps"/>
          <w:rFonts w:cs="Times New Roman"/>
          <w:szCs w:val="24"/>
        </w:rPr>
        <w:t xml:space="preserve"> filter is expensively</w:t>
      </w:r>
      <w:r w:rsidR="00B96366" w:rsidRPr="00B96366">
        <w:rPr>
          <w:rStyle w:val="hps"/>
          <w:rFonts w:cs="Times New Roman"/>
          <w:szCs w:val="24"/>
        </w:rPr>
        <w:t xml:space="preserve"> </w:t>
      </w:r>
      <w:r w:rsidR="00B96366" w:rsidRPr="00071747">
        <w:rPr>
          <w:rStyle w:val="hps"/>
          <w:rFonts w:cs="Times New Roman"/>
          <w:szCs w:val="24"/>
        </w:rPr>
        <w:t>computed</w:t>
      </w:r>
      <w:r w:rsidR="00B96366">
        <w:rPr>
          <w:rStyle w:val="hps"/>
          <w:rFonts w:cs="Times New Roman"/>
          <w:szCs w:val="24"/>
        </w:rPr>
        <w:t>.</w:t>
      </w:r>
      <w:r w:rsidR="00B96366">
        <w:rPr>
          <w:rStyle w:val="hps"/>
          <w:rFonts w:eastAsiaTheme="minorEastAsia" w:cs="Times New Roman" w:hint="eastAsia"/>
          <w:szCs w:val="24"/>
        </w:rPr>
        <w:t xml:space="preserve"> </w:t>
      </w:r>
      <w:r w:rsidR="00AC4223" w:rsidRPr="00071747">
        <w:rPr>
          <w:rStyle w:val="hps"/>
          <w:rFonts w:cs="Times New Roman"/>
          <w:szCs w:val="24"/>
        </w:rPr>
        <w:t>Other author</w:t>
      </w:r>
      <w:r w:rsidR="00CB28D7" w:rsidRPr="00071747">
        <w:rPr>
          <w:rStyle w:val="hps"/>
          <w:rFonts w:cs="Times New Roman"/>
          <w:szCs w:val="24"/>
        </w:rPr>
        <w:t>s</w:t>
      </w:r>
      <w:r w:rsidR="00AC4223" w:rsidRPr="00071747">
        <w:rPr>
          <w:rStyle w:val="hps"/>
          <w:rFonts w:cs="Times New Roman"/>
          <w:szCs w:val="24"/>
        </w:rPr>
        <w:t xml:space="preserve"> like </w:t>
      </w:r>
      <w:r w:rsidR="001311D0" w:rsidRPr="00071747">
        <w:rPr>
          <w:rStyle w:val="hps"/>
          <w:rFonts w:cs="Times New Roman"/>
          <w:szCs w:val="24"/>
        </w:rPr>
        <w:t>L.</w:t>
      </w:r>
      <w:r w:rsidR="001311D0" w:rsidRPr="00071747">
        <w:rPr>
          <w:szCs w:val="24"/>
        </w:rPr>
        <w:t xml:space="preserve"> </w:t>
      </w:r>
      <w:r w:rsidR="001311D0" w:rsidRPr="00071747">
        <w:rPr>
          <w:rStyle w:val="hps"/>
          <w:rFonts w:cs="Times New Roman"/>
          <w:szCs w:val="24"/>
        </w:rPr>
        <w:t>D.</w:t>
      </w:r>
      <w:r w:rsidR="001311D0" w:rsidRPr="00071747">
        <w:rPr>
          <w:szCs w:val="24"/>
        </w:rPr>
        <w:t xml:space="preserve"> </w:t>
      </w:r>
      <w:r w:rsidR="001311D0" w:rsidRPr="00071747">
        <w:rPr>
          <w:rStyle w:val="hps"/>
          <w:rFonts w:cs="Times New Roman"/>
          <w:szCs w:val="24"/>
        </w:rPr>
        <w:t>Lopez</w:t>
      </w:r>
      <w:r w:rsidR="001311D0" w:rsidRPr="00071747">
        <w:rPr>
          <w:szCs w:val="24"/>
        </w:rPr>
        <w:t xml:space="preserve"> </w:t>
      </w:r>
      <w:r w:rsidR="001311D0" w:rsidRPr="00071747">
        <w:rPr>
          <w:rStyle w:val="hps"/>
          <w:rFonts w:cs="Times New Roman"/>
          <w:szCs w:val="24"/>
        </w:rPr>
        <w:t>and</w:t>
      </w:r>
      <w:r w:rsidR="001311D0" w:rsidRPr="00071747">
        <w:rPr>
          <w:szCs w:val="24"/>
        </w:rPr>
        <w:t xml:space="preserve"> </w:t>
      </w:r>
      <w:r w:rsidR="001311D0" w:rsidRPr="00071747">
        <w:rPr>
          <w:rStyle w:val="hps"/>
          <w:rFonts w:cs="Times New Roman"/>
          <w:szCs w:val="24"/>
        </w:rPr>
        <w:t>O.</w:t>
      </w:r>
      <w:r w:rsidR="001311D0" w:rsidRPr="00071747">
        <w:rPr>
          <w:szCs w:val="24"/>
        </w:rPr>
        <w:t xml:space="preserve"> </w:t>
      </w:r>
      <w:r w:rsidR="001311D0" w:rsidRPr="00071747">
        <w:rPr>
          <w:rStyle w:val="hps"/>
          <w:rFonts w:cs="Times New Roman"/>
          <w:szCs w:val="24"/>
        </w:rPr>
        <w:t>Fuentes</w:t>
      </w:r>
      <w:r w:rsidR="004A31D7">
        <w:rPr>
          <w:rStyle w:val="hps"/>
          <w:rFonts w:eastAsiaTheme="minorEastAsia" w:cs="Times New Roman" w:hint="eastAsia"/>
          <w:szCs w:val="24"/>
        </w:rPr>
        <w:t xml:space="preserve"> </w:t>
      </w:r>
      <w:r w:rsidR="00902D23">
        <w:rPr>
          <w:rStyle w:val="hps"/>
          <w:rFonts w:eastAsiaTheme="minorEastAsia" w:cs="Times New Roman" w:hint="eastAsia"/>
          <w:szCs w:val="24"/>
        </w:rPr>
        <w:t>et al</w:t>
      </w:r>
      <w:r w:rsidR="00E80481">
        <w:rPr>
          <w:rStyle w:val="hps"/>
          <w:rFonts w:eastAsiaTheme="minorEastAsia" w:cs="Times New Roman" w:hint="eastAsia"/>
          <w:szCs w:val="24"/>
        </w:rPr>
        <w:t>.</w:t>
      </w:r>
      <w:r w:rsidR="00902D23">
        <w:rPr>
          <w:rStyle w:val="hps"/>
          <w:rFonts w:eastAsiaTheme="minorEastAsia" w:cs="Times New Roman" w:hint="eastAsia"/>
          <w:szCs w:val="24"/>
        </w:rPr>
        <w:t xml:space="preserve"> </w:t>
      </w:r>
      <w:r w:rsidR="00212C81" w:rsidRPr="004A31D7">
        <w:rPr>
          <w:rStyle w:val="hps"/>
          <w:rFonts w:cs="Times New Roman"/>
          <w:szCs w:val="24"/>
        </w:rPr>
        <w:t>[</w:t>
      </w:r>
      <w:fldSimple w:instr=" NOTEREF _Ref384153164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51</w:t>
        </w:r>
      </w:fldSimple>
      <w:r w:rsidR="00212C81" w:rsidRPr="004A31D7">
        <w:rPr>
          <w:szCs w:val="24"/>
        </w:rPr>
        <w:t>]</w:t>
      </w:r>
      <w:r w:rsidR="004A31D7">
        <w:rPr>
          <w:rFonts w:eastAsiaTheme="minorEastAsia" w:hint="eastAsia"/>
          <w:szCs w:val="24"/>
          <w:vertAlign w:val="superscript"/>
        </w:rPr>
        <w:t xml:space="preserve"> </w:t>
      </w:r>
      <w:r w:rsidR="001311D0" w:rsidRPr="00071747">
        <w:rPr>
          <w:rFonts w:eastAsia="宋体"/>
          <w:kern w:val="0"/>
          <w:szCs w:val="24"/>
        </w:rPr>
        <w:t>us</w:t>
      </w:r>
      <w:r w:rsidR="001311D0" w:rsidRPr="00072C05">
        <w:rPr>
          <w:rFonts w:eastAsia="宋体"/>
          <w:kern w:val="0"/>
        </w:rPr>
        <w:t>ed Gaussian models to detect road signs. This method combine</w:t>
      </w:r>
      <w:r w:rsidR="00D12EE0" w:rsidRPr="00072C05">
        <w:rPr>
          <w:rFonts w:eastAsia="宋体"/>
          <w:kern w:val="0"/>
        </w:rPr>
        <w:t>s</w:t>
      </w:r>
      <w:r w:rsidR="004C7CB7" w:rsidRPr="00072C05">
        <w:rPr>
          <w:rFonts w:eastAsia="宋体"/>
          <w:kern w:val="0"/>
        </w:rPr>
        <w:t xml:space="preserve"> </w:t>
      </w:r>
      <w:r w:rsidR="001311D0" w:rsidRPr="00072C05">
        <w:rPr>
          <w:rFonts w:eastAsia="宋体"/>
          <w:kern w:val="0"/>
        </w:rPr>
        <w:t xml:space="preserve">detection and tracking in order to reduce the </w:t>
      </w:r>
      <w:r w:rsidR="00B96366">
        <w:rPr>
          <w:rFonts w:eastAsia="宋体" w:hint="eastAsia"/>
          <w:kern w:val="0"/>
        </w:rPr>
        <w:t xml:space="preserve">required </w:t>
      </w:r>
      <w:r w:rsidR="00CB28D7" w:rsidRPr="00072C05">
        <w:rPr>
          <w:rFonts w:eastAsia="宋体"/>
          <w:kern w:val="0"/>
        </w:rPr>
        <w:t>computational time</w:t>
      </w:r>
      <w:r w:rsidR="004C7CB7" w:rsidRPr="00072C05">
        <w:rPr>
          <w:rFonts w:eastAsia="宋体"/>
          <w:kern w:val="0"/>
        </w:rPr>
        <w:t>. I</w:t>
      </w:r>
      <w:r w:rsidR="00CB28D7" w:rsidRPr="00072C05">
        <w:rPr>
          <w:rFonts w:eastAsia="宋体"/>
          <w:kern w:val="0"/>
        </w:rPr>
        <w:t>t change</w:t>
      </w:r>
      <w:r w:rsidR="004C7CB7" w:rsidRPr="00072C05">
        <w:rPr>
          <w:rFonts w:eastAsia="宋体"/>
          <w:kern w:val="0"/>
        </w:rPr>
        <w:t>s</w:t>
      </w:r>
      <w:r w:rsidR="00CB28D7" w:rsidRPr="00072C05">
        <w:rPr>
          <w:rFonts w:eastAsia="宋体"/>
          <w:kern w:val="0"/>
        </w:rPr>
        <w:t xml:space="preserve"> the parameters </w:t>
      </w:r>
      <w:r w:rsidR="004A0B8B">
        <w:rPr>
          <w:rFonts w:eastAsia="宋体" w:hint="eastAsia"/>
          <w:kern w:val="0"/>
        </w:rPr>
        <w:t xml:space="preserve">used </w:t>
      </w:r>
      <w:r w:rsidR="00CB28D7" w:rsidRPr="00072C05">
        <w:rPr>
          <w:rFonts w:eastAsia="宋体"/>
          <w:kern w:val="0"/>
        </w:rPr>
        <w:t>when tracking</w:t>
      </w:r>
      <w:r w:rsidR="004A0B8B">
        <w:rPr>
          <w:rFonts w:eastAsia="宋体" w:hint="eastAsia"/>
          <w:kern w:val="0"/>
        </w:rPr>
        <w:t>.</w:t>
      </w:r>
      <w:r w:rsidR="00CB28D7" w:rsidRPr="00072C05">
        <w:rPr>
          <w:rFonts w:eastAsia="宋体"/>
          <w:kern w:val="0"/>
        </w:rPr>
        <w:t xml:space="preserve"> </w:t>
      </w:r>
      <w:r w:rsidR="004A0B8B">
        <w:rPr>
          <w:rFonts w:eastAsia="宋体" w:hint="eastAsia"/>
          <w:kern w:val="0"/>
        </w:rPr>
        <w:t>B</w:t>
      </w:r>
      <w:r w:rsidR="00CB28D7" w:rsidRPr="00072C05">
        <w:rPr>
          <w:rFonts w:eastAsia="宋体"/>
          <w:kern w:val="0"/>
        </w:rPr>
        <w:t>ut</w:t>
      </w:r>
      <w:r w:rsidR="004A0B8B">
        <w:rPr>
          <w:rFonts w:eastAsia="宋体" w:hint="eastAsia"/>
          <w:kern w:val="0"/>
        </w:rPr>
        <w:t>,</w:t>
      </w:r>
      <w:r w:rsidR="00CB28D7" w:rsidRPr="00072C05">
        <w:rPr>
          <w:rFonts w:eastAsia="宋体"/>
          <w:kern w:val="0"/>
        </w:rPr>
        <w:t xml:space="preserve"> when it i</w:t>
      </w:r>
      <w:r w:rsidR="00CD716F" w:rsidRPr="00072C05">
        <w:rPr>
          <w:rFonts w:eastAsia="宋体"/>
          <w:kern w:val="0"/>
        </w:rPr>
        <w:t xml:space="preserve">s </w:t>
      </w:r>
      <w:r w:rsidR="004A0B8B">
        <w:rPr>
          <w:rFonts w:eastAsia="宋体" w:hint="eastAsia"/>
          <w:kern w:val="0"/>
        </w:rPr>
        <w:t xml:space="preserve">used </w:t>
      </w:r>
      <w:r w:rsidR="00CD716F" w:rsidRPr="00072C05">
        <w:rPr>
          <w:rFonts w:eastAsia="宋体"/>
          <w:kern w:val="0"/>
        </w:rPr>
        <w:t xml:space="preserve">under </w:t>
      </w:r>
      <w:r w:rsidR="004A0B8B">
        <w:rPr>
          <w:rFonts w:eastAsia="宋体" w:hint="eastAsia"/>
          <w:kern w:val="0"/>
        </w:rPr>
        <w:t>a</w:t>
      </w:r>
      <w:r w:rsidR="00CD716F" w:rsidRPr="00072C05">
        <w:rPr>
          <w:rFonts w:eastAsia="宋体"/>
          <w:kern w:val="0"/>
        </w:rPr>
        <w:t xml:space="preserve"> </w:t>
      </w:r>
      <w:r w:rsidR="004C7CB7" w:rsidRPr="00072C05">
        <w:rPr>
          <w:rFonts w:eastAsia="宋体"/>
          <w:kern w:val="0"/>
        </w:rPr>
        <w:t>complex environment</w:t>
      </w:r>
      <w:r>
        <w:rPr>
          <w:rFonts w:eastAsia="宋体" w:hint="eastAsia"/>
          <w:kern w:val="0"/>
        </w:rPr>
        <w:t xml:space="preserve">, </w:t>
      </w:r>
      <w:r w:rsidR="00CB28D7" w:rsidRPr="00072C05">
        <w:rPr>
          <w:rFonts w:eastAsia="宋体"/>
          <w:kern w:val="0"/>
        </w:rPr>
        <w:t>it still can</w:t>
      </w:r>
      <w:r w:rsidR="004A0B8B">
        <w:rPr>
          <w:rFonts w:eastAsia="宋体" w:hint="eastAsia"/>
          <w:kern w:val="0"/>
        </w:rPr>
        <w:t>not</w:t>
      </w:r>
      <w:r w:rsidR="00CB28D7" w:rsidRPr="00072C05">
        <w:rPr>
          <w:rFonts w:eastAsia="宋体"/>
          <w:kern w:val="0"/>
        </w:rPr>
        <w:t xml:space="preserve"> pro</w:t>
      </w:r>
      <w:r w:rsidR="00DB1DB2">
        <w:rPr>
          <w:rFonts w:eastAsia="宋体" w:hint="eastAsia"/>
          <w:kern w:val="0"/>
        </w:rPr>
        <w:t>vide</w:t>
      </w:r>
      <w:r w:rsidR="00CB28D7" w:rsidRPr="00072C05">
        <w:rPr>
          <w:rFonts w:eastAsia="宋体"/>
          <w:kern w:val="0"/>
        </w:rPr>
        <w:t xml:space="preserve"> high accuracy.</w:t>
      </w:r>
    </w:p>
    <w:p w:rsidR="00CB28D7" w:rsidRPr="00072C05" w:rsidRDefault="00CB28D7" w:rsidP="00737E28">
      <w:pPr>
        <w:rPr>
          <w:rFonts w:eastAsia="宋体"/>
          <w:kern w:val="0"/>
        </w:rPr>
      </w:pPr>
    </w:p>
    <w:p w:rsidR="00A21D5E" w:rsidRPr="00072C05" w:rsidRDefault="00CB28D7" w:rsidP="00737E28">
      <w:pPr>
        <w:rPr>
          <w:kern w:val="0"/>
        </w:rPr>
      </w:pPr>
      <w:r w:rsidRPr="00072C05">
        <w:rPr>
          <w:kern w:val="0"/>
        </w:rPr>
        <w:t xml:space="preserve">From the literature we have reviewed, this stage has not received as much attention as other stages. In our opinion, the system is only </w:t>
      </w:r>
      <w:r w:rsidR="00D333E7" w:rsidRPr="00072C05">
        <w:rPr>
          <w:kern w:val="0"/>
        </w:rPr>
        <w:t>intended</w:t>
      </w:r>
      <w:r w:rsidRPr="00072C05">
        <w:rPr>
          <w:kern w:val="0"/>
        </w:rPr>
        <w:t xml:space="preserve"> to give warning information</w:t>
      </w:r>
      <w:r w:rsidR="004A0B8B">
        <w:rPr>
          <w:rFonts w:eastAsiaTheme="minorEastAsia" w:hint="eastAsia"/>
          <w:kern w:val="0"/>
        </w:rPr>
        <w:t>;</w:t>
      </w:r>
      <w:r w:rsidRPr="00072C05">
        <w:rPr>
          <w:kern w:val="0"/>
        </w:rPr>
        <w:t xml:space="preserve"> a</w:t>
      </w:r>
      <w:r w:rsidR="00D333E7" w:rsidRPr="00072C05">
        <w:rPr>
          <w:kern w:val="0"/>
        </w:rPr>
        <w:t>nd</w:t>
      </w:r>
      <w:r w:rsidR="004A0B8B">
        <w:rPr>
          <w:rFonts w:eastAsiaTheme="minorEastAsia" w:hint="eastAsia"/>
          <w:kern w:val="0"/>
        </w:rPr>
        <w:t>,</w:t>
      </w:r>
      <w:r w:rsidR="00D333E7" w:rsidRPr="00072C05">
        <w:rPr>
          <w:kern w:val="0"/>
        </w:rPr>
        <w:t xml:space="preserve"> the information will </w:t>
      </w:r>
      <w:r w:rsidR="004A0B8B">
        <w:rPr>
          <w:rFonts w:eastAsiaTheme="minorEastAsia" w:hint="eastAsia"/>
          <w:kern w:val="0"/>
        </w:rPr>
        <w:t xml:space="preserve">be </w:t>
      </w:r>
      <w:r w:rsidR="00D333E7" w:rsidRPr="00072C05">
        <w:rPr>
          <w:kern w:val="0"/>
        </w:rPr>
        <w:t>transmit</w:t>
      </w:r>
      <w:r w:rsidR="004A0B8B">
        <w:rPr>
          <w:rFonts w:eastAsiaTheme="minorEastAsia" w:hint="eastAsia"/>
          <w:kern w:val="0"/>
        </w:rPr>
        <w:t>ted</w:t>
      </w:r>
      <w:r w:rsidRPr="00072C05">
        <w:rPr>
          <w:kern w:val="0"/>
        </w:rPr>
        <w:t xml:space="preserve"> to other </w:t>
      </w:r>
      <w:r w:rsidR="004A0B8B">
        <w:rPr>
          <w:rFonts w:eastAsiaTheme="minorEastAsia" w:hint="eastAsia"/>
          <w:kern w:val="0"/>
        </w:rPr>
        <w:t>vehicle</w:t>
      </w:r>
      <w:r w:rsidRPr="00072C05">
        <w:rPr>
          <w:kern w:val="0"/>
        </w:rPr>
        <w:t>s</w:t>
      </w:r>
      <w:r w:rsidR="00F52858">
        <w:rPr>
          <w:rFonts w:eastAsiaTheme="minorEastAsia" w:hint="eastAsia"/>
          <w:kern w:val="0"/>
        </w:rPr>
        <w:t xml:space="preserve"> on the same road and </w:t>
      </w:r>
      <w:r w:rsidR="004A0B8B">
        <w:rPr>
          <w:rFonts w:eastAsiaTheme="minorEastAsia" w:hint="eastAsia"/>
          <w:kern w:val="0"/>
        </w:rPr>
        <w:t xml:space="preserve">in the same </w:t>
      </w:r>
      <w:r w:rsidR="00F52858">
        <w:rPr>
          <w:rFonts w:eastAsiaTheme="minorEastAsia" w:hint="eastAsia"/>
          <w:kern w:val="0"/>
        </w:rPr>
        <w:t>direction</w:t>
      </w:r>
      <w:r w:rsidR="004A0B8B">
        <w:rPr>
          <w:rFonts w:eastAsiaTheme="minorEastAsia" w:hint="eastAsia"/>
          <w:kern w:val="0"/>
        </w:rPr>
        <w:t>.</w:t>
      </w:r>
      <w:r w:rsidR="004A0B8B">
        <w:rPr>
          <w:kern w:val="0"/>
        </w:rPr>
        <w:t xml:space="preserve"> </w:t>
      </w:r>
      <w:r w:rsidR="004A0B8B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>o</w:t>
      </w:r>
      <w:r w:rsidR="004A0B8B">
        <w:rPr>
          <w:rFonts w:eastAsiaTheme="minorEastAsia" w:hint="eastAsia"/>
          <w:kern w:val="0"/>
        </w:rPr>
        <w:t>,</w:t>
      </w:r>
      <w:r w:rsidRPr="00072C05">
        <w:rPr>
          <w:kern w:val="0"/>
        </w:rPr>
        <w:t xml:space="preserve"> if accura</w:t>
      </w:r>
      <w:r w:rsidR="00D333E7" w:rsidRPr="00072C05">
        <w:rPr>
          <w:kern w:val="0"/>
        </w:rPr>
        <w:t>te</w:t>
      </w:r>
      <w:r w:rsidRPr="00072C05">
        <w:rPr>
          <w:kern w:val="0"/>
        </w:rPr>
        <w:t xml:space="preserve"> information </w:t>
      </w:r>
      <w:r w:rsidR="00D333E7" w:rsidRPr="00072C05">
        <w:rPr>
          <w:kern w:val="0"/>
        </w:rPr>
        <w:t xml:space="preserve">is obtained </w:t>
      </w:r>
      <w:r w:rsidRPr="00072C05">
        <w:rPr>
          <w:kern w:val="0"/>
        </w:rPr>
        <w:t>easily, it is not necessary to track</w:t>
      </w:r>
      <w:r w:rsidR="00D333E7" w:rsidRPr="00072C05">
        <w:rPr>
          <w:kern w:val="0"/>
        </w:rPr>
        <w:t xml:space="preserve"> the signs;</w:t>
      </w:r>
      <w:r w:rsidRPr="00072C05">
        <w:rPr>
          <w:kern w:val="0"/>
        </w:rPr>
        <w:t xml:space="preserve"> we only need to send the information out</w:t>
      </w:r>
      <w:r w:rsidR="004A0B8B">
        <w:rPr>
          <w:rFonts w:eastAsiaTheme="minorEastAsia" w:hint="eastAsia"/>
          <w:kern w:val="0"/>
        </w:rPr>
        <w:t>. I</w:t>
      </w:r>
      <w:r w:rsidRPr="00072C05">
        <w:rPr>
          <w:kern w:val="0"/>
        </w:rPr>
        <w:t xml:space="preserve">n </w:t>
      </w:r>
      <w:r w:rsidR="00F52858">
        <w:rPr>
          <w:rFonts w:eastAsiaTheme="minorEastAsia" w:hint="eastAsia"/>
          <w:kern w:val="0"/>
        </w:rPr>
        <w:t>our research</w:t>
      </w:r>
      <w:r w:rsidR="00DB1DB2">
        <w:rPr>
          <w:rFonts w:eastAsiaTheme="minorEastAsia" w:hint="eastAsia"/>
          <w:kern w:val="0"/>
        </w:rPr>
        <w:t xml:space="preserve"> work, we </w:t>
      </w:r>
      <w:r w:rsidRPr="00072C05">
        <w:rPr>
          <w:kern w:val="0"/>
        </w:rPr>
        <w:t xml:space="preserve">focus more on the detection and recognition part as </w:t>
      </w:r>
      <w:r w:rsidR="00D333E7" w:rsidRPr="00072C05">
        <w:rPr>
          <w:kern w:val="0"/>
        </w:rPr>
        <w:t xml:space="preserve">many </w:t>
      </w:r>
      <w:r w:rsidRPr="00072C05">
        <w:rPr>
          <w:kern w:val="0"/>
        </w:rPr>
        <w:t xml:space="preserve">researchers </w:t>
      </w:r>
      <w:r w:rsidR="00D333E7" w:rsidRPr="00072C05">
        <w:rPr>
          <w:kern w:val="0"/>
        </w:rPr>
        <w:t>have done.</w:t>
      </w:r>
    </w:p>
    <w:p w:rsidR="00072C05" w:rsidRPr="00071747" w:rsidRDefault="00071747" w:rsidP="00071747">
      <w:pPr>
        <w:widowControl/>
        <w:spacing w:line="240" w:lineRule="auto"/>
        <w:jc w:val="left"/>
        <w:rPr>
          <w:rFonts w:eastAsiaTheme="minorEastAsia"/>
          <w:kern w:val="0"/>
        </w:rPr>
      </w:pPr>
      <w:r>
        <w:rPr>
          <w:kern w:val="0"/>
        </w:rPr>
        <w:br w:type="page"/>
      </w:r>
    </w:p>
    <w:p w:rsidR="0044313C" w:rsidRPr="00072C05" w:rsidRDefault="0044313C" w:rsidP="00737E28">
      <w:pPr>
        <w:pStyle w:val="1"/>
        <w:spacing w:line="276" w:lineRule="auto"/>
      </w:pPr>
      <w:bookmarkStart w:id="55" w:name="_Toc388350404"/>
      <w:r w:rsidRPr="00072C05">
        <w:lastRenderedPageBreak/>
        <w:t>Chapter</w:t>
      </w:r>
      <w:r w:rsidR="00AA496B" w:rsidRPr="00072C05">
        <w:rPr>
          <w:rFonts w:hint="eastAsia"/>
        </w:rPr>
        <w:t xml:space="preserve"> 3 </w:t>
      </w:r>
      <w:r w:rsidRPr="00072C05">
        <w:t xml:space="preserve">Traffic </w:t>
      </w:r>
      <w:r w:rsidR="00D46C1E" w:rsidRPr="00072C05">
        <w:rPr>
          <w:rFonts w:hint="eastAsia"/>
        </w:rPr>
        <w:t>S</w:t>
      </w:r>
      <w:r w:rsidRPr="00072C05">
        <w:t>ign</w:t>
      </w:r>
      <w:r w:rsidR="00EA0AD2" w:rsidRPr="00072C05">
        <w:t>s</w:t>
      </w:r>
      <w:r w:rsidR="00EA0AD2" w:rsidRPr="00072C05">
        <w:rPr>
          <w:rFonts w:hint="eastAsia"/>
        </w:rPr>
        <w:t xml:space="preserve"> </w:t>
      </w:r>
      <w:r w:rsidR="00D46C1E" w:rsidRPr="00072C05">
        <w:rPr>
          <w:rFonts w:hint="eastAsia"/>
        </w:rPr>
        <w:t>D</w:t>
      </w:r>
      <w:r w:rsidR="00F45141" w:rsidRPr="00072C05">
        <w:rPr>
          <w:rFonts w:hint="eastAsia"/>
        </w:rPr>
        <w:t>ata</w:t>
      </w:r>
      <w:r w:rsidR="006F6820">
        <w:rPr>
          <w:rFonts w:hint="eastAsia"/>
        </w:rPr>
        <w:t>set</w:t>
      </w:r>
      <w:r w:rsidR="00F45141" w:rsidRPr="00072C05">
        <w:rPr>
          <w:rFonts w:hint="eastAsia"/>
        </w:rPr>
        <w:t xml:space="preserve"> </w:t>
      </w:r>
      <w:r w:rsidR="00D46C1E" w:rsidRPr="00072C05">
        <w:rPr>
          <w:rFonts w:hint="eastAsia"/>
        </w:rPr>
        <w:t>C</w:t>
      </w:r>
      <w:r w:rsidR="00F45141" w:rsidRPr="00072C05">
        <w:rPr>
          <w:rFonts w:hint="eastAsia"/>
        </w:rPr>
        <w:t>reation</w:t>
      </w:r>
      <w:bookmarkEnd w:id="55"/>
      <w:r w:rsidR="00F45141" w:rsidRPr="00072C05">
        <w:rPr>
          <w:rFonts w:hint="eastAsia"/>
        </w:rPr>
        <w:t xml:space="preserve"> </w:t>
      </w:r>
    </w:p>
    <w:p w:rsidR="00EA0AD2" w:rsidRPr="00072C05" w:rsidRDefault="00EA0AD2" w:rsidP="00737E28">
      <w:pPr>
        <w:spacing w:line="276" w:lineRule="auto"/>
        <w:rPr>
          <w:rFonts w:cs="Times New Roman"/>
          <w:sz w:val="36"/>
          <w:szCs w:val="36"/>
        </w:rPr>
      </w:pPr>
    </w:p>
    <w:p w:rsidR="0044313C" w:rsidRPr="00072C05" w:rsidRDefault="00F45141" w:rsidP="00737E28">
      <w:pPr>
        <w:pStyle w:val="2"/>
        <w:spacing w:line="276" w:lineRule="auto"/>
      </w:pPr>
      <w:bookmarkStart w:id="56" w:name="_Toc388350405"/>
      <w:r w:rsidRPr="00072C05">
        <w:rPr>
          <w:rFonts w:hint="eastAsia"/>
        </w:rPr>
        <w:t>3</w:t>
      </w:r>
      <w:r w:rsidR="0044313C" w:rsidRPr="00072C05">
        <w:t>.1 Background</w:t>
      </w:r>
      <w:bookmarkEnd w:id="56"/>
    </w:p>
    <w:p w:rsidR="00782E9C" w:rsidRPr="00072C05" w:rsidRDefault="00415398" w:rsidP="008F354F">
      <w:pPr>
        <w:rPr>
          <w:kern w:val="0"/>
        </w:rPr>
      </w:pPr>
      <w:r w:rsidRPr="00072C05">
        <w:rPr>
          <w:kern w:val="0"/>
        </w:rPr>
        <w:t xml:space="preserve">Before building the system, another </w:t>
      </w:r>
      <w:r w:rsidR="00D333E7" w:rsidRPr="00072C05">
        <w:rPr>
          <w:kern w:val="0"/>
        </w:rPr>
        <w:t>important component</w:t>
      </w:r>
      <w:r w:rsidRPr="00072C05">
        <w:rPr>
          <w:kern w:val="0"/>
        </w:rPr>
        <w:t xml:space="preserve"> part is </w:t>
      </w:r>
      <w:r w:rsidR="002D3D28">
        <w:rPr>
          <w:rFonts w:eastAsiaTheme="minorEastAsia" w:hint="eastAsia"/>
          <w:kern w:val="0"/>
        </w:rPr>
        <w:t xml:space="preserve">the </w:t>
      </w:r>
      <w:r w:rsidR="00D333E7" w:rsidRPr="00072C05">
        <w:rPr>
          <w:kern w:val="0"/>
        </w:rPr>
        <w:t>data</w:t>
      </w:r>
      <w:r w:rsidR="00A74616">
        <w:rPr>
          <w:rFonts w:eastAsiaTheme="minorEastAsia" w:hint="eastAsia"/>
          <w:kern w:val="0"/>
        </w:rPr>
        <w:t>set</w:t>
      </w:r>
      <w:r w:rsidR="00D333E7" w:rsidRPr="00072C05">
        <w:rPr>
          <w:kern w:val="0"/>
        </w:rPr>
        <w:t>. W</w:t>
      </w:r>
      <w:r w:rsidRPr="00072C05">
        <w:rPr>
          <w:kern w:val="0"/>
        </w:rPr>
        <w:t xml:space="preserve">e </w:t>
      </w:r>
      <w:r w:rsidR="00375081" w:rsidRPr="00072C05">
        <w:rPr>
          <w:kern w:val="0"/>
        </w:rPr>
        <w:t xml:space="preserve">know </w:t>
      </w:r>
      <w:r w:rsidRPr="00072C05">
        <w:rPr>
          <w:kern w:val="0"/>
        </w:rPr>
        <w:t xml:space="preserve">that if we want to </w:t>
      </w:r>
      <w:r w:rsidR="00EC1548" w:rsidRPr="00072C05">
        <w:rPr>
          <w:kern w:val="0"/>
        </w:rPr>
        <w:t>use</w:t>
      </w:r>
      <w:r w:rsidRPr="00072C05">
        <w:rPr>
          <w:kern w:val="0"/>
        </w:rPr>
        <w:t xml:space="preserve"> object</w:t>
      </w:r>
      <w:r w:rsidR="00A74616">
        <w:rPr>
          <w:rFonts w:eastAsiaTheme="minorEastAsia" w:hint="eastAsia"/>
          <w:kern w:val="0"/>
        </w:rPr>
        <w:t xml:space="preserve"> features</w:t>
      </w:r>
      <w:r w:rsidRPr="00072C05">
        <w:rPr>
          <w:kern w:val="0"/>
        </w:rPr>
        <w:t xml:space="preserve">, </w:t>
      </w:r>
      <w:r w:rsidR="006F6820">
        <w:rPr>
          <w:rFonts w:eastAsiaTheme="minorEastAsia" w:hint="eastAsia"/>
          <w:kern w:val="0"/>
        </w:rPr>
        <w:t xml:space="preserve">we need a lot of </w:t>
      </w:r>
      <w:r w:rsidRPr="00072C05">
        <w:rPr>
          <w:kern w:val="0"/>
        </w:rPr>
        <w:t>samples</w:t>
      </w:r>
      <w:r w:rsidR="002D3D28">
        <w:rPr>
          <w:rFonts w:eastAsiaTheme="minorEastAsia" w:hint="eastAsia"/>
          <w:kern w:val="0"/>
        </w:rPr>
        <w:t xml:space="preserve"> for </w:t>
      </w:r>
      <w:r w:rsidR="006F6820">
        <w:rPr>
          <w:rFonts w:eastAsiaTheme="minorEastAsia" w:hint="eastAsia"/>
          <w:kern w:val="0"/>
        </w:rPr>
        <w:t xml:space="preserve">that </w:t>
      </w:r>
      <w:r w:rsidRPr="00072C05">
        <w:rPr>
          <w:kern w:val="0"/>
        </w:rPr>
        <w:t>object</w:t>
      </w:r>
      <w:r w:rsidR="00782E9C" w:rsidRPr="00072C05">
        <w:rPr>
          <w:kern w:val="0"/>
        </w:rPr>
        <w:t xml:space="preserve">. </w:t>
      </w:r>
      <w:r w:rsidR="00D333E7" w:rsidRPr="00072C05">
        <w:rPr>
          <w:kern w:val="0"/>
        </w:rPr>
        <w:t>T</w:t>
      </w:r>
      <w:r w:rsidR="00782E9C" w:rsidRPr="00072C05">
        <w:rPr>
          <w:kern w:val="0"/>
        </w:rPr>
        <w:t xml:space="preserve">he number </w:t>
      </w:r>
      <w:r w:rsidR="002D3D28">
        <w:rPr>
          <w:rFonts w:eastAsiaTheme="minorEastAsia" w:hint="eastAsia"/>
          <w:kern w:val="0"/>
        </w:rPr>
        <w:t xml:space="preserve">in </w:t>
      </w:r>
      <w:r w:rsidR="00782E9C" w:rsidRPr="00072C05">
        <w:rPr>
          <w:kern w:val="0"/>
        </w:rPr>
        <w:t>the data</w:t>
      </w:r>
      <w:r w:rsidR="008E3D8F">
        <w:rPr>
          <w:rFonts w:eastAsiaTheme="minorEastAsia" w:hint="eastAsia"/>
          <w:kern w:val="0"/>
        </w:rPr>
        <w:t>set</w:t>
      </w:r>
      <w:r w:rsidR="00782E9C" w:rsidRPr="00072C05">
        <w:rPr>
          <w:kern w:val="0"/>
        </w:rPr>
        <w:t xml:space="preserve"> depends on the techniques used</w:t>
      </w:r>
      <w:r w:rsidR="008E3D8F">
        <w:rPr>
          <w:rFonts w:eastAsiaTheme="minorEastAsia" w:hint="eastAsia"/>
          <w:kern w:val="0"/>
        </w:rPr>
        <w:t xml:space="preserve"> in detection and recognition steps</w:t>
      </w:r>
      <w:r w:rsidR="00782E9C" w:rsidRPr="00072C05">
        <w:rPr>
          <w:kern w:val="0"/>
        </w:rPr>
        <w:t xml:space="preserve">. </w:t>
      </w:r>
    </w:p>
    <w:p w:rsidR="00782E9C" w:rsidRPr="00072C05" w:rsidRDefault="00782E9C" w:rsidP="008F354F">
      <w:pPr>
        <w:rPr>
          <w:kern w:val="0"/>
        </w:rPr>
      </w:pPr>
    </w:p>
    <w:p w:rsidR="00366815" w:rsidRPr="008F354F" w:rsidRDefault="002D3D28" w:rsidP="008F354F">
      <w:pPr>
        <w:rPr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>E</w:t>
      </w:r>
      <w:r w:rsidR="00105735" w:rsidRPr="00F375FB">
        <w:rPr>
          <w:kern w:val="0"/>
          <w:szCs w:val="24"/>
        </w:rPr>
        <w:t>xist</w:t>
      </w:r>
      <w:r w:rsidR="00D333E7" w:rsidRPr="00F375FB">
        <w:rPr>
          <w:kern w:val="0"/>
          <w:szCs w:val="24"/>
        </w:rPr>
        <w:t>ing</w:t>
      </w:r>
      <w:r w:rsidR="006F6820">
        <w:rPr>
          <w:kern w:val="0"/>
          <w:szCs w:val="24"/>
        </w:rPr>
        <w:t xml:space="preserve"> </w:t>
      </w:r>
      <w:r w:rsidR="00D333E7" w:rsidRPr="00F375FB">
        <w:rPr>
          <w:kern w:val="0"/>
          <w:szCs w:val="24"/>
        </w:rPr>
        <w:t>open source</w:t>
      </w:r>
      <w:r w:rsidR="00C75415" w:rsidRPr="00F375FB">
        <w:rPr>
          <w:kern w:val="0"/>
          <w:szCs w:val="24"/>
        </w:rPr>
        <w:t xml:space="preserve"> dataset</w:t>
      </w:r>
      <w:r w:rsidR="00651E9E">
        <w:rPr>
          <w:rFonts w:eastAsiaTheme="minorEastAsia" w:hint="eastAsia"/>
          <w:kern w:val="0"/>
          <w:szCs w:val="24"/>
        </w:rPr>
        <w:t>s</w:t>
      </w:r>
      <w:r>
        <w:rPr>
          <w:rFonts w:eastAsiaTheme="minorEastAsia" w:hint="eastAsia"/>
          <w:kern w:val="0"/>
          <w:szCs w:val="24"/>
        </w:rPr>
        <w:t>,</w:t>
      </w:r>
      <w:r w:rsidR="00C75415" w:rsidRPr="00F375FB">
        <w:rPr>
          <w:kern w:val="0"/>
          <w:szCs w:val="24"/>
        </w:rPr>
        <w:t xml:space="preserve"> lik</w:t>
      </w:r>
      <w:r w:rsidR="00105735" w:rsidRPr="00F375FB">
        <w:rPr>
          <w:kern w:val="0"/>
          <w:szCs w:val="24"/>
        </w:rPr>
        <w:t>e</w:t>
      </w:r>
      <w:r w:rsidR="00D333E7" w:rsidRPr="00F375FB">
        <w:rPr>
          <w:kern w:val="0"/>
          <w:szCs w:val="24"/>
        </w:rPr>
        <w:t xml:space="preserve"> </w:t>
      </w:r>
      <w:r w:rsidR="00C75415" w:rsidRPr="00F375FB">
        <w:rPr>
          <w:kern w:val="0"/>
          <w:szCs w:val="24"/>
        </w:rPr>
        <w:t>ETH80</w:t>
      </w:r>
      <w:r w:rsidR="00F56620" w:rsidRPr="00F375FB">
        <w:rPr>
          <w:kern w:val="0"/>
          <w:szCs w:val="24"/>
        </w:rPr>
        <w:t>, was</w:t>
      </w:r>
      <w:r w:rsidR="00D333E7" w:rsidRPr="00F375FB">
        <w:rPr>
          <w:kern w:val="0"/>
          <w:szCs w:val="24"/>
        </w:rPr>
        <w:t xml:space="preserve"> </w:t>
      </w:r>
      <w:r w:rsidR="00C75415" w:rsidRPr="00F375FB">
        <w:rPr>
          <w:kern w:val="0"/>
          <w:szCs w:val="24"/>
        </w:rPr>
        <w:t xml:space="preserve">first introduced </w:t>
      </w:r>
      <w:proofErr w:type="gramStart"/>
      <w:r w:rsidR="00C75415" w:rsidRPr="00F375FB">
        <w:rPr>
          <w:kern w:val="0"/>
          <w:szCs w:val="24"/>
        </w:rPr>
        <w:t>in</w:t>
      </w:r>
      <w:r w:rsidR="004A31D7">
        <w:rPr>
          <w:rFonts w:eastAsiaTheme="minorEastAsia" w:hint="eastAsia"/>
          <w:kern w:val="0"/>
          <w:szCs w:val="24"/>
        </w:rPr>
        <w:t xml:space="preserve"> </w:t>
      </w:r>
      <w:proofErr w:type="gramEnd"/>
      <w:r w:rsidR="00846AE5" w:rsidRPr="004A31D7">
        <w:rPr>
          <w:rStyle w:val="af5"/>
          <w:rFonts w:cs="Times New Roman"/>
          <w:bCs/>
          <w:kern w:val="0"/>
          <w:szCs w:val="24"/>
          <w:vertAlign w:val="baseline"/>
        </w:rPr>
        <w:t>[</w:t>
      </w:r>
      <w:r w:rsidR="00846AE5" w:rsidRPr="004A31D7">
        <w:rPr>
          <w:rStyle w:val="af5"/>
          <w:rFonts w:cs="Times New Roman"/>
          <w:bCs/>
          <w:kern w:val="0"/>
          <w:szCs w:val="24"/>
          <w:vertAlign w:val="baseline"/>
        </w:rPr>
        <w:endnoteReference w:id="106"/>
      </w:r>
      <w:r w:rsidR="00846AE5" w:rsidRPr="004A31D7">
        <w:rPr>
          <w:rStyle w:val="af5"/>
          <w:rFonts w:cs="Times New Roman"/>
          <w:bCs/>
          <w:kern w:val="0"/>
          <w:szCs w:val="24"/>
          <w:vertAlign w:val="baseline"/>
        </w:rPr>
        <w:t>]</w:t>
      </w:r>
      <w:r>
        <w:rPr>
          <w:rFonts w:eastAsiaTheme="minorEastAsia" w:cs="Times New Roman" w:hint="eastAsia"/>
          <w:bCs/>
          <w:kern w:val="0"/>
          <w:szCs w:val="24"/>
        </w:rPr>
        <w:t>.</w:t>
      </w:r>
      <w:r w:rsidR="00C75415" w:rsidRPr="004A31D7">
        <w:rPr>
          <w:kern w:val="0"/>
          <w:szCs w:val="24"/>
        </w:rPr>
        <w:t xml:space="preserve"> </w:t>
      </w:r>
      <w:r>
        <w:rPr>
          <w:rFonts w:eastAsiaTheme="minorEastAsia" w:hint="eastAsia"/>
          <w:kern w:val="0"/>
          <w:szCs w:val="24"/>
        </w:rPr>
        <w:t xml:space="preserve">This dataset </w:t>
      </w:r>
      <w:r w:rsidR="00105735" w:rsidRPr="00F375FB">
        <w:rPr>
          <w:kern w:val="0"/>
          <w:szCs w:val="24"/>
        </w:rPr>
        <w:t xml:space="preserve">has </w:t>
      </w:r>
      <w:r w:rsidR="00D333E7" w:rsidRPr="00F375FB">
        <w:rPr>
          <w:kern w:val="0"/>
          <w:szCs w:val="24"/>
        </w:rPr>
        <w:t xml:space="preserve">a </w:t>
      </w:r>
      <w:r w:rsidR="00105735" w:rsidRPr="00F375FB">
        <w:rPr>
          <w:kern w:val="0"/>
          <w:szCs w:val="24"/>
        </w:rPr>
        <w:t>total</w:t>
      </w:r>
      <w:r w:rsidR="00D333E7" w:rsidRPr="00F375FB">
        <w:rPr>
          <w:kern w:val="0"/>
          <w:szCs w:val="24"/>
        </w:rPr>
        <w:t xml:space="preserve"> of 3280</w:t>
      </w:r>
      <w:r w:rsidR="00545B24" w:rsidRPr="00F375FB">
        <w:rPr>
          <w:rFonts w:eastAsiaTheme="minorEastAsia" w:hint="eastAsia"/>
          <w:kern w:val="0"/>
          <w:szCs w:val="24"/>
        </w:rPr>
        <w:t xml:space="preserve"> </w:t>
      </w:r>
      <w:r w:rsidR="00D333E7" w:rsidRPr="00F375FB">
        <w:rPr>
          <w:kern w:val="0"/>
          <w:szCs w:val="24"/>
        </w:rPr>
        <w:t xml:space="preserve">images, </w:t>
      </w:r>
      <w:r w:rsidR="00105735" w:rsidRPr="00F375FB">
        <w:rPr>
          <w:kern w:val="0"/>
          <w:szCs w:val="24"/>
        </w:rPr>
        <w:t>contain</w:t>
      </w:r>
      <w:r w:rsidR="00D333E7" w:rsidRPr="00F375FB">
        <w:rPr>
          <w:kern w:val="0"/>
          <w:szCs w:val="24"/>
        </w:rPr>
        <w:t xml:space="preserve">ing </w:t>
      </w:r>
      <w:r w:rsidR="00366815" w:rsidRPr="00F375FB">
        <w:rPr>
          <w:kern w:val="0"/>
          <w:szCs w:val="24"/>
        </w:rPr>
        <w:t>10 kinds of object</w:t>
      </w:r>
      <w:r>
        <w:rPr>
          <w:rFonts w:eastAsiaTheme="minorEastAsia" w:hint="eastAsia"/>
          <w:kern w:val="0"/>
          <w:szCs w:val="24"/>
        </w:rPr>
        <w:t>s</w:t>
      </w:r>
      <w:r w:rsidR="00366815" w:rsidRPr="00F375FB">
        <w:rPr>
          <w:kern w:val="0"/>
          <w:szCs w:val="24"/>
        </w:rPr>
        <w:t xml:space="preserve"> in 8 </w:t>
      </w:r>
      <w:r w:rsidR="00105735" w:rsidRPr="00F375FB">
        <w:rPr>
          <w:kern w:val="0"/>
          <w:szCs w:val="24"/>
        </w:rPr>
        <w:t>classes.</w:t>
      </w:r>
      <w:r w:rsidR="00D333E7" w:rsidRPr="00F375FB">
        <w:rPr>
          <w:kern w:val="0"/>
          <w:szCs w:val="24"/>
        </w:rPr>
        <w:t xml:space="preserve"> E</w:t>
      </w:r>
      <w:r w:rsidR="006F6820">
        <w:rPr>
          <w:kern w:val="0"/>
          <w:szCs w:val="24"/>
        </w:rPr>
        <w:t xml:space="preserve">ach object was taken </w:t>
      </w:r>
      <w:r>
        <w:rPr>
          <w:rFonts w:eastAsiaTheme="minorEastAsia" w:hint="eastAsia"/>
          <w:kern w:val="0"/>
          <w:szCs w:val="24"/>
        </w:rPr>
        <w:t xml:space="preserve">at </w:t>
      </w:r>
      <w:r w:rsidR="006F6820">
        <w:rPr>
          <w:kern w:val="0"/>
          <w:szCs w:val="24"/>
        </w:rPr>
        <w:t>4</w:t>
      </w:r>
      <w:r w:rsidR="006F6820">
        <w:rPr>
          <w:rFonts w:eastAsiaTheme="minorEastAsia" w:hint="eastAsia"/>
          <w:kern w:val="0"/>
          <w:szCs w:val="24"/>
        </w:rPr>
        <w:t xml:space="preserve">1 </w:t>
      </w:r>
      <w:r w:rsidR="006F6820">
        <w:rPr>
          <w:kern w:val="0"/>
          <w:szCs w:val="24"/>
        </w:rPr>
        <w:t>different angles</w:t>
      </w:r>
      <w:r>
        <w:rPr>
          <w:rFonts w:eastAsiaTheme="minorEastAsia" w:hint="eastAsia"/>
          <w:kern w:val="0"/>
          <w:szCs w:val="24"/>
        </w:rPr>
        <w:t>.</w:t>
      </w:r>
      <w:r w:rsidR="006F6820">
        <w:rPr>
          <w:kern w:val="0"/>
          <w:szCs w:val="24"/>
        </w:rPr>
        <w:t xml:space="preserve"> Caltech data</w:t>
      </w:r>
      <w:r w:rsidR="00105735" w:rsidRPr="00F375FB">
        <w:rPr>
          <w:kern w:val="0"/>
          <w:szCs w:val="24"/>
        </w:rPr>
        <w:t xml:space="preserve">set </w:t>
      </w:r>
      <w:r w:rsidR="00846AE5" w:rsidRPr="004A31D7">
        <w:rPr>
          <w:rStyle w:val="af5"/>
          <w:rFonts w:cs="Times New Roman"/>
          <w:bCs/>
          <w:kern w:val="0"/>
          <w:szCs w:val="24"/>
          <w:vertAlign w:val="baseline"/>
        </w:rPr>
        <w:t>[</w:t>
      </w:r>
      <w:r w:rsidR="00846AE5" w:rsidRPr="004A31D7">
        <w:rPr>
          <w:rStyle w:val="af5"/>
          <w:rFonts w:cs="Times New Roman"/>
          <w:bCs/>
          <w:kern w:val="0"/>
          <w:szCs w:val="24"/>
          <w:vertAlign w:val="baseline"/>
        </w:rPr>
        <w:endnoteReference w:id="107"/>
      </w:r>
      <w:r w:rsidR="00846AE5" w:rsidRPr="004A31D7">
        <w:rPr>
          <w:rStyle w:val="af5"/>
          <w:rFonts w:cs="Times New Roman"/>
          <w:bCs/>
          <w:kern w:val="0"/>
          <w:szCs w:val="24"/>
          <w:vertAlign w:val="baseline"/>
        </w:rPr>
        <w:t>]</w:t>
      </w:r>
      <w:r>
        <w:rPr>
          <w:rFonts w:eastAsiaTheme="minorEastAsia" w:hint="eastAsia"/>
          <w:kern w:val="0"/>
          <w:szCs w:val="24"/>
        </w:rPr>
        <w:t xml:space="preserve"> </w:t>
      </w:r>
      <w:r w:rsidR="00105735" w:rsidRPr="00F375FB">
        <w:rPr>
          <w:kern w:val="0"/>
          <w:szCs w:val="24"/>
        </w:rPr>
        <w:t xml:space="preserve">contains 101 categories </w:t>
      </w:r>
      <w:r w:rsidR="00D333E7" w:rsidRPr="00F375FB">
        <w:rPr>
          <w:kern w:val="0"/>
          <w:szCs w:val="24"/>
        </w:rPr>
        <w:t xml:space="preserve">and 40 to 800 samples in each </w:t>
      </w:r>
      <w:r>
        <w:rPr>
          <w:kern w:val="0"/>
          <w:szCs w:val="24"/>
        </w:rPr>
        <w:t>categor</w:t>
      </w:r>
      <w:r>
        <w:rPr>
          <w:rFonts w:eastAsiaTheme="minorEastAsia" w:hint="eastAsia"/>
          <w:kern w:val="0"/>
          <w:szCs w:val="24"/>
        </w:rPr>
        <w:t>y</w:t>
      </w:r>
      <w:r w:rsidR="00E65CE5">
        <w:rPr>
          <w:rFonts w:eastAsiaTheme="minorEastAsia" w:hint="eastAsia"/>
          <w:kern w:val="0"/>
          <w:szCs w:val="24"/>
        </w:rPr>
        <w:t>.</w:t>
      </w:r>
      <w:r>
        <w:rPr>
          <w:rFonts w:eastAsiaTheme="minorEastAsia" w:hint="eastAsia"/>
          <w:kern w:val="0"/>
          <w:szCs w:val="24"/>
        </w:rPr>
        <w:t xml:space="preserve"> </w:t>
      </w:r>
      <w:r w:rsidR="00E65CE5">
        <w:rPr>
          <w:rFonts w:eastAsiaTheme="minorEastAsia" w:hint="eastAsia"/>
          <w:kern w:val="0"/>
          <w:szCs w:val="24"/>
        </w:rPr>
        <w:t>I</w:t>
      </w:r>
      <w:r>
        <w:rPr>
          <w:rFonts w:eastAsiaTheme="minorEastAsia" w:hint="eastAsia"/>
          <w:kern w:val="0"/>
          <w:szCs w:val="24"/>
        </w:rPr>
        <w:t>t</w:t>
      </w:r>
      <w:r w:rsidR="00D333E7" w:rsidRPr="00F375FB">
        <w:rPr>
          <w:kern w:val="0"/>
          <w:szCs w:val="24"/>
        </w:rPr>
        <w:t xml:space="preserve"> </w:t>
      </w:r>
      <w:r w:rsidR="006F6820">
        <w:rPr>
          <w:rFonts w:eastAsiaTheme="minorEastAsia" w:hint="eastAsia"/>
          <w:kern w:val="0"/>
          <w:szCs w:val="24"/>
        </w:rPr>
        <w:t>collect</w:t>
      </w:r>
      <w:r w:rsidR="00D333E7" w:rsidRPr="00F375FB">
        <w:rPr>
          <w:kern w:val="0"/>
          <w:szCs w:val="24"/>
        </w:rPr>
        <w:t>s</w:t>
      </w:r>
      <w:r w:rsidR="00105735" w:rsidRPr="00F375FB">
        <w:rPr>
          <w:kern w:val="0"/>
          <w:szCs w:val="24"/>
        </w:rPr>
        <w:t xml:space="preserve"> from the </w:t>
      </w:r>
      <w:r w:rsidR="006F6820">
        <w:rPr>
          <w:rFonts w:eastAsiaTheme="minorEastAsia" w:hint="eastAsia"/>
          <w:kern w:val="0"/>
          <w:szCs w:val="24"/>
        </w:rPr>
        <w:t>Internet</w:t>
      </w:r>
      <w:r w:rsidR="00105735" w:rsidRPr="00F375FB">
        <w:rPr>
          <w:kern w:val="0"/>
          <w:szCs w:val="24"/>
        </w:rPr>
        <w:t xml:space="preserve">. </w:t>
      </w:r>
      <w:r w:rsidR="006F6820">
        <w:rPr>
          <w:rFonts w:eastAsiaTheme="minorEastAsia" w:hint="eastAsia"/>
          <w:kern w:val="0"/>
          <w:szCs w:val="24"/>
        </w:rPr>
        <w:t>There are t</w:t>
      </w:r>
      <w:r w:rsidR="00105735" w:rsidRPr="00F375FB">
        <w:rPr>
          <w:kern w:val="0"/>
          <w:szCs w:val="24"/>
        </w:rPr>
        <w:t>wo famous dataset</w:t>
      </w:r>
      <w:r w:rsidR="00D333E7" w:rsidRPr="00F375FB">
        <w:rPr>
          <w:kern w:val="0"/>
          <w:szCs w:val="24"/>
        </w:rPr>
        <w:t>s</w:t>
      </w:r>
      <w:r w:rsidR="00105735" w:rsidRPr="00F375FB">
        <w:rPr>
          <w:kern w:val="0"/>
          <w:szCs w:val="24"/>
        </w:rPr>
        <w:t xml:space="preserve"> </w:t>
      </w:r>
      <w:r w:rsidR="00D333E7" w:rsidRPr="00F375FB">
        <w:rPr>
          <w:kern w:val="0"/>
          <w:szCs w:val="24"/>
        </w:rPr>
        <w:t>used</w:t>
      </w:r>
      <w:r w:rsidR="00105735" w:rsidRPr="00F375FB">
        <w:rPr>
          <w:kern w:val="0"/>
          <w:szCs w:val="24"/>
        </w:rPr>
        <w:t xml:space="preserve"> </w:t>
      </w:r>
      <w:r w:rsidR="007322CD" w:rsidRPr="00F375FB">
        <w:rPr>
          <w:kern w:val="0"/>
          <w:szCs w:val="24"/>
        </w:rPr>
        <w:t xml:space="preserve">for </w:t>
      </w:r>
      <w:r w:rsidR="00651E9E">
        <w:rPr>
          <w:rFonts w:eastAsiaTheme="minorEastAsia" w:hint="eastAsia"/>
          <w:kern w:val="0"/>
          <w:szCs w:val="24"/>
        </w:rPr>
        <w:t xml:space="preserve">human </w:t>
      </w:r>
      <w:r w:rsidR="00105735" w:rsidRPr="00F375FB">
        <w:rPr>
          <w:kern w:val="0"/>
          <w:szCs w:val="24"/>
        </w:rPr>
        <w:t xml:space="preserve">detection: the </w:t>
      </w:r>
      <w:r w:rsidR="00366815" w:rsidRPr="00F375FB">
        <w:rPr>
          <w:kern w:val="0"/>
          <w:szCs w:val="24"/>
        </w:rPr>
        <w:t xml:space="preserve">INRIA </w:t>
      </w:r>
      <w:r w:rsidR="00CC0104">
        <w:rPr>
          <w:rFonts w:eastAsiaTheme="minorEastAsia" w:hint="eastAsia"/>
          <w:kern w:val="0"/>
          <w:szCs w:val="24"/>
        </w:rPr>
        <w:t>p</w:t>
      </w:r>
      <w:r w:rsidR="00366815" w:rsidRPr="00F375FB">
        <w:rPr>
          <w:kern w:val="0"/>
          <w:szCs w:val="24"/>
        </w:rPr>
        <w:t xml:space="preserve">erson </w:t>
      </w:r>
      <w:r w:rsidR="00CC0104">
        <w:rPr>
          <w:rFonts w:eastAsiaTheme="minorEastAsia" w:hint="eastAsia"/>
          <w:kern w:val="0"/>
          <w:szCs w:val="24"/>
        </w:rPr>
        <w:t>d</w:t>
      </w:r>
      <w:r w:rsidR="00366815" w:rsidRPr="00F375FB">
        <w:rPr>
          <w:kern w:val="0"/>
          <w:szCs w:val="24"/>
        </w:rPr>
        <w:t>ataset</w:t>
      </w:r>
      <w:r w:rsidR="007322CD" w:rsidRPr="00F375FB">
        <w:rPr>
          <w:kern w:val="0"/>
          <w:szCs w:val="24"/>
        </w:rPr>
        <w:t xml:space="preserve">, </w:t>
      </w:r>
      <w:r w:rsidR="00366815" w:rsidRPr="00F375FB">
        <w:rPr>
          <w:kern w:val="0"/>
          <w:szCs w:val="24"/>
        </w:rPr>
        <w:t xml:space="preserve">used </w:t>
      </w:r>
      <w:r w:rsidR="00E464D8">
        <w:rPr>
          <w:rFonts w:eastAsiaTheme="minorEastAsia" w:hint="eastAsia"/>
          <w:kern w:val="0"/>
          <w:szCs w:val="24"/>
        </w:rPr>
        <w:t>in</w:t>
      </w:r>
      <w:r w:rsidR="004A31D7">
        <w:rPr>
          <w:rFonts w:eastAsiaTheme="minorEastAsia" w:hint="eastAsia"/>
          <w:kern w:val="0"/>
          <w:szCs w:val="24"/>
        </w:rPr>
        <w:t xml:space="preserve"> </w:t>
      </w:r>
      <w:r w:rsidR="00212C81" w:rsidRPr="004A31D7">
        <w:rPr>
          <w:rFonts w:hint="eastAsia"/>
          <w:kern w:val="0"/>
          <w:szCs w:val="24"/>
        </w:rPr>
        <w:t>[</w:t>
      </w:r>
      <w:fldSimple w:instr=" NOTEREF _Ref383869550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79</w:t>
        </w:r>
      </w:fldSimple>
      <w:r w:rsidR="00212C81" w:rsidRPr="004A31D7">
        <w:rPr>
          <w:rFonts w:hint="eastAsia"/>
          <w:szCs w:val="24"/>
        </w:rPr>
        <w:t>]</w:t>
      </w:r>
      <w:r w:rsidR="00366815" w:rsidRPr="00F375FB">
        <w:rPr>
          <w:kern w:val="0"/>
          <w:szCs w:val="24"/>
        </w:rPr>
        <w:t xml:space="preserve">, contains the </w:t>
      </w:r>
      <w:r w:rsidR="00366815" w:rsidRPr="00F375FB">
        <w:rPr>
          <w:szCs w:val="24"/>
        </w:rPr>
        <w:t>original images, positive images in n</w:t>
      </w:r>
      <w:r w:rsidR="007322CD" w:rsidRPr="00F375FB">
        <w:rPr>
          <w:szCs w:val="24"/>
        </w:rPr>
        <w:t>ormalized 64</w:t>
      </w:r>
      <w:r w:rsidR="00E91E46">
        <w:rPr>
          <w:rFonts w:eastAsiaTheme="minorEastAsia" w:hint="eastAsia"/>
          <w:szCs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 xml:space="preserve">× </m:t>
        </m:r>
      </m:oMath>
      <w:r w:rsidR="007322CD" w:rsidRPr="00F375FB">
        <w:rPr>
          <w:szCs w:val="24"/>
        </w:rPr>
        <w:t xml:space="preserve">128 pixel format </w:t>
      </w:r>
      <w:r w:rsidR="006F6820">
        <w:rPr>
          <w:rFonts w:eastAsiaTheme="minorEastAsia" w:hint="eastAsia"/>
          <w:szCs w:val="24"/>
        </w:rPr>
        <w:t>and</w:t>
      </w:r>
      <w:r w:rsidR="00366815" w:rsidRPr="00F375FB">
        <w:rPr>
          <w:szCs w:val="24"/>
        </w:rPr>
        <w:t xml:space="preserve"> original negative images</w:t>
      </w:r>
      <w:r w:rsidR="007322CD" w:rsidRPr="00F375FB">
        <w:rPr>
          <w:szCs w:val="24"/>
        </w:rPr>
        <w:t>.</w:t>
      </w:r>
      <w:r w:rsidR="00366815" w:rsidRPr="00F375FB">
        <w:rPr>
          <w:szCs w:val="24"/>
        </w:rPr>
        <w:t xml:space="preserve"> The other is </w:t>
      </w:r>
      <w:r>
        <w:rPr>
          <w:rFonts w:eastAsiaTheme="minorEastAsia" w:hint="eastAsia"/>
          <w:szCs w:val="24"/>
        </w:rPr>
        <w:t xml:space="preserve">the </w:t>
      </w:r>
      <w:r w:rsidR="00366815" w:rsidRPr="00F375FB">
        <w:rPr>
          <w:szCs w:val="24"/>
        </w:rPr>
        <w:t xml:space="preserve">Yale </w:t>
      </w:r>
      <w:r w:rsidR="00CC0104">
        <w:rPr>
          <w:rFonts w:eastAsiaTheme="minorEastAsia" w:hint="eastAsia"/>
          <w:szCs w:val="24"/>
        </w:rPr>
        <w:t>f</w:t>
      </w:r>
      <w:r w:rsidR="00366815" w:rsidRPr="00F375FB">
        <w:rPr>
          <w:szCs w:val="24"/>
        </w:rPr>
        <w:t xml:space="preserve">ace </w:t>
      </w:r>
      <w:proofErr w:type="gramStart"/>
      <w:r>
        <w:rPr>
          <w:rFonts w:eastAsiaTheme="minorEastAsia"/>
          <w:szCs w:val="24"/>
        </w:rPr>
        <w:t>d</w:t>
      </w:r>
      <w:r w:rsidRPr="00F375FB">
        <w:rPr>
          <w:szCs w:val="24"/>
        </w:rPr>
        <w:t>atas</w:t>
      </w:r>
      <w:r>
        <w:rPr>
          <w:rFonts w:eastAsiaTheme="minorEastAsia"/>
          <w:szCs w:val="24"/>
        </w:rPr>
        <w:t>et</w:t>
      </w:r>
      <w:r>
        <w:rPr>
          <w:rFonts w:eastAsiaTheme="minorEastAsia" w:hint="eastAsia"/>
          <w:szCs w:val="24"/>
        </w:rPr>
        <w:t xml:space="preserve"> </w:t>
      </w:r>
      <w:proofErr w:type="gramEnd"/>
      <w:r w:rsidR="00846AE5" w:rsidRPr="004A31D7">
        <w:rPr>
          <w:rStyle w:val="af5"/>
          <w:rFonts w:cs="Times New Roman"/>
          <w:szCs w:val="24"/>
          <w:vertAlign w:val="baseline"/>
        </w:rPr>
        <w:t>[</w:t>
      </w:r>
      <w:r w:rsidR="00846AE5" w:rsidRPr="004A31D7">
        <w:rPr>
          <w:rStyle w:val="af5"/>
          <w:rFonts w:cs="Times New Roman"/>
          <w:szCs w:val="24"/>
          <w:vertAlign w:val="baseline"/>
        </w:rPr>
        <w:endnoteReference w:id="108"/>
      </w:r>
      <w:r w:rsidR="00846AE5" w:rsidRPr="004A31D7">
        <w:rPr>
          <w:rStyle w:val="af5"/>
          <w:rFonts w:cs="Times New Roman"/>
          <w:szCs w:val="24"/>
          <w:vertAlign w:val="baseline"/>
        </w:rPr>
        <w:t>]</w:t>
      </w:r>
      <w:r w:rsidR="00651E9E">
        <w:rPr>
          <w:rFonts w:eastAsiaTheme="minorEastAsia" w:cs="Times New Roman" w:hint="eastAsia"/>
          <w:szCs w:val="24"/>
        </w:rPr>
        <w:t>,</w:t>
      </w:r>
      <w:r w:rsidR="00366815" w:rsidRPr="004A31D7">
        <w:rPr>
          <w:szCs w:val="24"/>
        </w:rPr>
        <w:t xml:space="preserve"> </w:t>
      </w:r>
      <w:r w:rsidR="007322CD" w:rsidRPr="00F375FB">
        <w:rPr>
          <w:szCs w:val="24"/>
        </w:rPr>
        <w:t xml:space="preserve">which </w:t>
      </w:r>
      <w:r w:rsidR="00366815" w:rsidRPr="00F375FB">
        <w:rPr>
          <w:szCs w:val="24"/>
        </w:rPr>
        <w:t>contains 165 gray</w:t>
      </w:r>
      <w:r w:rsidR="006F6820">
        <w:rPr>
          <w:rFonts w:eastAsiaTheme="minorEastAsia" w:hint="eastAsia"/>
          <w:szCs w:val="24"/>
        </w:rPr>
        <w:t xml:space="preserve"> </w:t>
      </w:r>
      <w:r w:rsidR="00366815" w:rsidRPr="00F375FB">
        <w:rPr>
          <w:szCs w:val="24"/>
        </w:rPr>
        <w:t>scale images in GIF format of 15 individuals</w:t>
      </w:r>
      <w:r w:rsidR="002F4D2C" w:rsidRPr="00F375FB">
        <w:rPr>
          <w:szCs w:val="24"/>
        </w:rPr>
        <w:t xml:space="preserve"> </w:t>
      </w:r>
      <w:r w:rsidR="007322CD" w:rsidRPr="00F375FB">
        <w:rPr>
          <w:szCs w:val="24"/>
        </w:rPr>
        <w:t>with</w:t>
      </w:r>
      <w:r w:rsidR="002F4D2C" w:rsidRPr="00F375FB">
        <w:rPr>
          <w:szCs w:val="24"/>
        </w:rPr>
        <w:t xml:space="preserve"> different </w:t>
      </w:r>
      <w:r w:rsidR="007322CD" w:rsidRPr="00F375FB">
        <w:rPr>
          <w:szCs w:val="24"/>
        </w:rPr>
        <w:t xml:space="preserve">facial </w:t>
      </w:r>
      <w:r w:rsidR="002F4D2C" w:rsidRPr="00F375FB">
        <w:rPr>
          <w:szCs w:val="24"/>
        </w:rPr>
        <w:t>expression</w:t>
      </w:r>
      <w:r>
        <w:rPr>
          <w:rFonts w:eastAsiaTheme="minorEastAsia" w:hint="eastAsia"/>
          <w:szCs w:val="24"/>
        </w:rPr>
        <w:t>s</w:t>
      </w:r>
      <w:r w:rsidR="002F4D2C" w:rsidRPr="00F375FB">
        <w:rPr>
          <w:szCs w:val="24"/>
        </w:rPr>
        <w:t>.</w:t>
      </w:r>
    </w:p>
    <w:p w:rsidR="0044313C" w:rsidRPr="00072C05" w:rsidRDefault="0044313C" w:rsidP="008F354F">
      <w:pPr>
        <w:rPr>
          <w:kern w:val="0"/>
        </w:rPr>
      </w:pPr>
    </w:p>
    <w:p w:rsidR="00DE2858" w:rsidRDefault="00651E9E" w:rsidP="008F354F">
      <w:pPr>
        <w:rPr>
          <w:rFonts w:eastAsiaTheme="minorEastAsia"/>
          <w:kern w:val="0"/>
        </w:rPr>
      </w:pPr>
      <w:r>
        <w:rPr>
          <w:rFonts w:eastAsiaTheme="minorEastAsia" w:hint="eastAsia"/>
          <w:color w:val="000000" w:themeColor="text1"/>
          <w:kern w:val="0"/>
        </w:rPr>
        <w:t>For TSDR</w:t>
      </w:r>
      <w:r w:rsidR="00892B45">
        <w:rPr>
          <w:rFonts w:eastAsiaTheme="minorEastAsia" w:hint="eastAsia"/>
          <w:color w:val="000000" w:themeColor="text1"/>
          <w:kern w:val="0"/>
        </w:rPr>
        <w:t xml:space="preserve"> </w:t>
      </w:r>
      <w:r>
        <w:rPr>
          <w:rFonts w:eastAsiaTheme="minorEastAsia" w:hint="eastAsia"/>
          <w:color w:val="000000" w:themeColor="text1"/>
          <w:kern w:val="0"/>
        </w:rPr>
        <w:t>s</w:t>
      </w:r>
      <w:r w:rsidR="00892B45">
        <w:rPr>
          <w:rFonts w:eastAsiaTheme="minorEastAsia" w:hint="eastAsia"/>
          <w:color w:val="000000" w:themeColor="text1"/>
          <w:kern w:val="0"/>
        </w:rPr>
        <w:t>ystem</w:t>
      </w:r>
      <w:r>
        <w:rPr>
          <w:rFonts w:eastAsiaTheme="minorEastAsia" w:hint="eastAsia"/>
          <w:color w:val="000000" w:themeColor="text1"/>
          <w:kern w:val="0"/>
        </w:rPr>
        <w:t>, w</w:t>
      </w:r>
      <w:r w:rsidRPr="00072C05">
        <w:rPr>
          <w:color w:val="000000" w:themeColor="text1"/>
          <w:kern w:val="0"/>
        </w:rPr>
        <w:t>e</w:t>
      </w:r>
      <w:r w:rsidR="002F4D2C" w:rsidRPr="00072C05">
        <w:rPr>
          <w:color w:val="000000" w:themeColor="text1"/>
          <w:kern w:val="0"/>
        </w:rPr>
        <w:t xml:space="preserve"> f</w:t>
      </w:r>
      <w:r w:rsidR="002D3D28">
        <w:rPr>
          <w:rFonts w:eastAsiaTheme="minorEastAsia" w:hint="eastAsia"/>
          <w:color w:val="000000" w:themeColor="text1"/>
          <w:kern w:val="0"/>
        </w:rPr>
        <w:t>ound</w:t>
      </w:r>
      <w:r w:rsidR="00E91E46">
        <w:rPr>
          <w:rFonts w:eastAsiaTheme="minorEastAsia" w:hint="eastAsia"/>
          <w:color w:val="000000" w:themeColor="text1"/>
          <w:kern w:val="0"/>
        </w:rPr>
        <w:t xml:space="preserve"> there is </w:t>
      </w:r>
      <w:r w:rsidR="002F4D2C" w:rsidRPr="00072C05">
        <w:rPr>
          <w:color w:val="000000" w:themeColor="text1"/>
          <w:kern w:val="0"/>
        </w:rPr>
        <w:t xml:space="preserve">a famous </w:t>
      </w:r>
      <w:r>
        <w:rPr>
          <w:rFonts w:eastAsiaTheme="minorEastAsia" w:hint="eastAsia"/>
          <w:color w:val="000000" w:themeColor="text1"/>
          <w:kern w:val="0"/>
        </w:rPr>
        <w:t xml:space="preserve">open source </w:t>
      </w:r>
      <w:r w:rsidR="002F4D2C" w:rsidRPr="00072C05">
        <w:rPr>
          <w:color w:val="000000" w:themeColor="text1"/>
          <w:kern w:val="0"/>
        </w:rPr>
        <w:t>data</w:t>
      </w:r>
      <w:r w:rsidR="00FF6750">
        <w:rPr>
          <w:rFonts w:eastAsiaTheme="minorEastAsia" w:hint="eastAsia"/>
          <w:color w:val="000000" w:themeColor="text1"/>
          <w:kern w:val="0"/>
        </w:rPr>
        <w:t xml:space="preserve">set </w:t>
      </w:r>
      <w:r w:rsidR="00E91E46">
        <w:rPr>
          <w:rFonts w:eastAsiaTheme="minorEastAsia" w:hint="eastAsia"/>
          <w:color w:val="000000" w:themeColor="text1"/>
          <w:kern w:val="0"/>
        </w:rPr>
        <w:t xml:space="preserve">widely </w:t>
      </w:r>
      <w:r w:rsidR="002F4D2C" w:rsidRPr="00072C05">
        <w:rPr>
          <w:color w:val="000000" w:themeColor="text1"/>
          <w:kern w:val="0"/>
        </w:rPr>
        <w:t xml:space="preserve">used for traffic sign detection </w:t>
      </w:r>
      <w:r w:rsidR="00E91E46">
        <w:rPr>
          <w:rFonts w:eastAsiaTheme="minorEastAsia" w:hint="eastAsia"/>
          <w:color w:val="000000" w:themeColor="text1"/>
          <w:kern w:val="0"/>
        </w:rPr>
        <w:t xml:space="preserve">which </w:t>
      </w:r>
      <w:r w:rsidR="002F4D2C" w:rsidRPr="00072C05">
        <w:rPr>
          <w:color w:val="000000" w:themeColor="text1"/>
          <w:kern w:val="0"/>
        </w:rPr>
        <w:t xml:space="preserve">is </w:t>
      </w:r>
      <w:r w:rsidR="002D3D28">
        <w:rPr>
          <w:rFonts w:eastAsiaTheme="minorEastAsia" w:hint="eastAsia"/>
          <w:color w:val="000000" w:themeColor="text1"/>
          <w:kern w:val="0"/>
        </w:rPr>
        <w:t xml:space="preserve">a </w:t>
      </w:r>
      <w:r w:rsidR="002F4D2C" w:rsidRPr="00072C05">
        <w:rPr>
          <w:color w:val="000000" w:themeColor="text1"/>
          <w:kern w:val="0"/>
        </w:rPr>
        <w:t>German traffic sign data</w:t>
      </w:r>
      <w:r w:rsidR="00FF6750">
        <w:rPr>
          <w:rFonts w:eastAsiaTheme="minorEastAsia" w:hint="eastAsia"/>
          <w:color w:val="000000" w:themeColor="text1"/>
          <w:kern w:val="0"/>
        </w:rPr>
        <w:t>set.</w:t>
      </w:r>
      <w:r w:rsidR="00DE2858">
        <w:rPr>
          <w:rFonts w:eastAsiaTheme="minorEastAsia" w:hint="eastAsia"/>
          <w:color w:val="000000" w:themeColor="text1"/>
          <w:kern w:val="0"/>
        </w:rPr>
        <w:t xml:space="preserve"> </w:t>
      </w:r>
      <w:r w:rsidR="00DE2858" w:rsidRPr="00072C05">
        <w:rPr>
          <w:kern w:val="0"/>
        </w:rPr>
        <w:t>German Traffic Sign Benchmark has two datasets</w:t>
      </w:r>
      <w:r w:rsidR="002D3D28">
        <w:rPr>
          <w:rFonts w:eastAsiaTheme="minorEastAsia" w:hint="eastAsia"/>
          <w:kern w:val="0"/>
        </w:rPr>
        <w:t>:</w:t>
      </w:r>
      <w:r w:rsidR="00DE2858" w:rsidRPr="00072C05">
        <w:rPr>
          <w:kern w:val="0"/>
        </w:rPr>
        <w:t xml:space="preserve"> </w:t>
      </w:r>
      <w:r w:rsidR="002D3D28">
        <w:rPr>
          <w:rFonts w:eastAsiaTheme="minorEastAsia" w:hint="eastAsia"/>
          <w:kern w:val="0"/>
        </w:rPr>
        <w:t xml:space="preserve">the </w:t>
      </w:r>
      <w:r w:rsidR="00DE2858" w:rsidRPr="00072C05">
        <w:rPr>
          <w:kern w:val="0"/>
        </w:rPr>
        <w:t>German Traffic Signs Detection Benchmark (GTSDB) and German Traffic Signs Recognition Benchmark (GTSRB). These were built and used in a competition at I</w:t>
      </w:r>
      <w:r w:rsidR="00E65CE5">
        <w:rPr>
          <w:rFonts w:eastAsiaTheme="minorEastAsia" w:hint="eastAsia"/>
          <w:kern w:val="0"/>
        </w:rPr>
        <w:t>nternational Joint Conference on Neural Networks (I</w:t>
      </w:r>
      <w:r w:rsidR="00DE2858" w:rsidRPr="00072C05">
        <w:rPr>
          <w:kern w:val="0"/>
        </w:rPr>
        <w:t>JCNN</w:t>
      </w:r>
      <w:r w:rsidR="00E65CE5">
        <w:rPr>
          <w:rFonts w:eastAsiaTheme="minorEastAsia" w:hint="eastAsia"/>
          <w:kern w:val="0"/>
        </w:rPr>
        <w:t xml:space="preserve">) </w:t>
      </w:r>
      <w:r w:rsidR="00DE2858" w:rsidRPr="00072C05">
        <w:rPr>
          <w:kern w:val="0"/>
        </w:rPr>
        <w:t>2011. The datasets include more than 50,000 images of German road signs in 43 categories</w:t>
      </w:r>
      <w:r w:rsidR="002D3D28">
        <w:rPr>
          <w:rFonts w:eastAsiaTheme="minorEastAsia" w:hint="eastAsia"/>
          <w:kern w:val="0"/>
        </w:rPr>
        <w:t>:</w:t>
      </w:r>
      <w:r w:rsidR="00DE2858" w:rsidRPr="00072C05">
        <w:rPr>
          <w:kern w:val="0"/>
        </w:rPr>
        <w:t xml:space="preserve"> </w:t>
      </w:r>
      <w:r w:rsidR="002D3D28">
        <w:rPr>
          <w:rFonts w:eastAsiaTheme="minorEastAsia" w:hint="eastAsia"/>
          <w:kern w:val="0"/>
        </w:rPr>
        <w:t xml:space="preserve">they </w:t>
      </w:r>
      <w:r w:rsidR="00DE2858" w:rsidRPr="00072C05">
        <w:rPr>
          <w:kern w:val="0"/>
        </w:rPr>
        <w:t>were divided into 3 categories that suit the properties of various detection approaches. This data</w:t>
      </w:r>
      <w:r w:rsidR="00DE2858">
        <w:rPr>
          <w:rFonts w:eastAsiaTheme="minorEastAsia" w:hint="eastAsia"/>
          <w:kern w:val="0"/>
        </w:rPr>
        <w:t>set</w:t>
      </w:r>
      <w:r w:rsidR="00DE2858" w:rsidRPr="00072C05">
        <w:rPr>
          <w:kern w:val="0"/>
        </w:rPr>
        <w:t xml:space="preserve"> can almost represent </w:t>
      </w:r>
      <w:r w:rsidR="002D3D28">
        <w:rPr>
          <w:rFonts w:eastAsiaTheme="minorEastAsia" w:hint="eastAsia"/>
          <w:kern w:val="0"/>
        </w:rPr>
        <w:t xml:space="preserve">the </w:t>
      </w:r>
      <w:r w:rsidR="00DE2858" w:rsidRPr="00072C05">
        <w:rPr>
          <w:kern w:val="0"/>
        </w:rPr>
        <w:t xml:space="preserve">European traffic </w:t>
      </w:r>
      <w:r w:rsidR="002F4D2C" w:rsidRPr="00072C05">
        <w:rPr>
          <w:kern w:val="0"/>
        </w:rPr>
        <w:t xml:space="preserve">system. </w:t>
      </w:r>
    </w:p>
    <w:p w:rsidR="002F4D2C" w:rsidRPr="00CC0104" w:rsidRDefault="002F4D2C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bCs/>
          <w:kern w:val="0"/>
          <w:sz w:val="28"/>
          <w:szCs w:val="28"/>
        </w:rPr>
      </w:pPr>
    </w:p>
    <w:p w:rsidR="0044313C" w:rsidRPr="00CC0104" w:rsidRDefault="00F45141" w:rsidP="00CC0104">
      <w:pPr>
        <w:pStyle w:val="2"/>
      </w:pPr>
      <w:bookmarkStart w:id="57" w:name="_Toc388350406"/>
      <w:r w:rsidRPr="00CC0104">
        <w:rPr>
          <w:rFonts w:hint="eastAsia"/>
        </w:rPr>
        <w:lastRenderedPageBreak/>
        <w:t>3</w:t>
      </w:r>
      <w:r w:rsidR="0044313C" w:rsidRPr="00CC0104">
        <w:rPr>
          <w:rFonts w:hint="eastAsia"/>
        </w:rPr>
        <w:t xml:space="preserve">.2 Traffic </w:t>
      </w:r>
      <w:r w:rsidR="00D46C1E" w:rsidRPr="00CC0104">
        <w:rPr>
          <w:rFonts w:hint="eastAsia"/>
        </w:rPr>
        <w:t>S</w:t>
      </w:r>
      <w:r w:rsidR="0044313C" w:rsidRPr="00CC0104">
        <w:rPr>
          <w:rFonts w:hint="eastAsia"/>
        </w:rPr>
        <w:t xml:space="preserve">ign </w:t>
      </w:r>
      <w:r w:rsidR="00D46C1E" w:rsidRPr="00CC0104">
        <w:rPr>
          <w:rFonts w:hint="eastAsia"/>
        </w:rPr>
        <w:t>S</w:t>
      </w:r>
      <w:r w:rsidR="0044313C" w:rsidRPr="00CC0104">
        <w:rPr>
          <w:rFonts w:hint="eastAsia"/>
        </w:rPr>
        <w:t>pecifications</w:t>
      </w:r>
      <w:bookmarkEnd w:id="57"/>
    </w:p>
    <w:p w:rsidR="00FF6750" w:rsidRDefault="00E65CE5" w:rsidP="00737E28">
      <w:pPr>
        <w:rPr>
          <w:rFonts w:eastAsiaTheme="minorEastAsia"/>
        </w:rPr>
      </w:pPr>
      <w:r>
        <w:rPr>
          <w:rFonts w:eastAsiaTheme="minorEastAsia" w:hint="eastAsia"/>
          <w:kern w:val="0"/>
        </w:rPr>
        <w:t>The</w:t>
      </w:r>
      <w:r w:rsidR="008D1199">
        <w:rPr>
          <w:rFonts w:eastAsiaTheme="minorEastAsia" w:hint="eastAsia"/>
          <w:kern w:val="0"/>
        </w:rPr>
        <w:t xml:space="preserve"> </w:t>
      </w:r>
      <w:r w:rsidR="00DE1E1B">
        <w:rPr>
          <w:rFonts w:eastAsiaTheme="minorEastAsia" w:hint="eastAsia"/>
        </w:rPr>
        <w:t>traffic sign</w:t>
      </w:r>
      <w:r w:rsidR="008F354F" w:rsidRPr="00737E28">
        <w:t xml:space="preserve"> </w:t>
      </w:r>
      <w:r w:rsidR="005278BA">
        <w:rPr>
          <w:rFonts w:eastAsiaTheme="minorEastAsia" w:hint="eastAsia"/>
        </w:rPr>
        <w:t>is</w:t>
      </w:r>
      <w:r w:rsidR="008D1199" w:rsidRPr="00737E28">
        <w:t xml:space="preserve"> </w:t>
      </w:r>
      <w:r w:rsidR="00CA2817">
        <w:rPr>
          <w:rFonts w:eastAsiaTheme="minorEastAsia"/>
        </w:rPr>
        <w:t>a representation</w:t>
      </w:r>
      <w:r w:rsidR="00CA2817" w:rsidRPr="00737E28">
        <w:t xml:space="preserve"> that combines</w:t>
      </w:r>
      <w:r w:rsidR="008D1199" w:rsidRPr="00737E28">
        <w:t xml:space="preserve"> text and images </w:t>
      </w:r>
      <w:r w:rsidR="00CA2817">
        <w:rPr>
          <w:rFonts w:eastAsiaTheme="minorEastAsia" w:hint="eastAsia"/>
        </w:rPr>
        <w:t xml:space="preserve">used </w:t>
      </w:r>
      <w:r w:rsidR="008D1199" w:rsidRPr="00737E28">
        <w:t>to give dri</w:t>
      </w:r>
      <w:r w:rsidR="00FF6750">
        <w:t>vers information about road</w:t>
      </w:r>
      <w:r w:rsidR="00FF6750">
        <w:rPr>
          <w:rFonts w:eastAsiaTheme="minorEastAsia" w:hint="eastAsia"/>
        </w:rPr>
        <w:t>s</w:t>
      </w:r>
      <w:r w:rsidR="002D3D28">
        <w:rPr>
          <w:rFonts w:eastAsiaTheme="minorEastAsia" w:hint="eastAsia"/>
        </w:rPr>
        <w:t>:</w:t>
      </w:r>
      <w:r w:rsidR="00FF6750">
        <w:rPr>
          <w:rFonts w:eastAsiaTheme="minorEastAsia" w:hint="eastAsia"/>
        </w:rPr>
        <w:t xml:space="preserve"> </w:t>
      </w:r>
      <w:r w:rsidR="008D1199" w:rsidRPr="00737E28">
        <w:t>such as speed limits</w:t>
      </w:r>
      <w:r w:rsidR="002D3D28">
        <w:rPr>
          <w:rFonts w:eastAsiaTheme="minorEastAsia" w:hint="eastAsia"/>
        </w:rPr>
        <w:t>,</w:t>
      </w:r>
      <w:r w:rsidR="008D1199" w:rsidRPr="00737E28">
        <w:t xml:space="preserve"> warning</w:t>
      </w:r>
      <w:r w:rsidR="00FF6750">
        <w:rPr>
          <w:rFonts w:eastAsiaTheme="minorEastAsia" w:hint="eastAsia"/>
        </w:rPr>
        <w:t xml:space="preserve"> </w:t>
      </w:r>
      <w:r w:rsidR="008D1199" w:rsidRPr="00737E28">
        <w:t xml:space="preserve">dangers </w:t>
      </w:r>
      <w:r w:rsidR="002D3D28">
        <w:rPr>
          <w:rFonts w:eastAsiaTheme="minorEastAsia" w:hint="eastAsia"/>
        </w:rPr>
        <w:t>concerning</w:t>
      </w:r>
      <w:r w:rsidR="008D1199" w:rsidRPr="00737E28">
        <w:t xml:space="preserve"> icy road conditions, construction </w:t>
      </w:r>
      <w:r w:rsidR="002D3D28">
        <w:rPr>
          <w:rFonts w:eastAsiaTheme="minorEastAsia" w:hint="eastAsia"/>
        </w:rPr>
        <w:t>alert</w:t>
      </w:r>
      <w:r w:rsidR="008D1199" w:rsidRPr="00737E28">
        <w:t xml:space="preserve">s and </w:t>
      </w:r>
      <w:r w:rsidR="002D3D28">
        <w:rPr>
          <w:rFonts w:eastAsiaTheme="minorEastAsia" w:hint="eastAsia"/>
        </w:rPr>
        <w:t xml:space="preserve">warning for </w:t>
      </w:r>
      <w:r w:rsidR="008D1199" w:rsidRPr="00737E28">
        <w:t>pedestrian crossings</w:t>
      </w:r>
      <w:r w:rsidR="00A244D2">
        <w:rPr>
          <w:rFonts w:eastAsiaTheme="minorEastAsia" w:hint="eastAsia"/>
        </w:rPr>
        <w:t xml:space="preserve">, </w:t>
      </w:r>
      <w:r w:rsidR="00FF6750">
        <w:rPr>
          <w:rFonts w:eastAsiaTheme="minorEastAsia" w:hint="eastAsia"/>
        </w:rPr>
        <w:t>etc</w:t>
      </w:r>
      <w:r w:rsidR="008D1199" w:rsidRPr="00737E28">
        <w:t>.</w:t>
      </w:r>
      <w:r w:rsidR="00A244D2">
        <w:rPr>
          <w:rFonts w:eastAsiaTheme="minorEastAsia" w:hint="eastAsia"/>
        </w:rPr>
        <w:t xml:space="preserve"> </w:t>
      </w:r>
    </w:p>
    <w:p w:rsidR="00CA2817" w:rsidRDefault="00CA2817" w:rsidP="00737E28">
      <w:pPr>
        <w:rPr>
          <w:rFonts w:eastAsiaTheme="minorEastAsia"/>
          <w:kern w:val="0"/>
        </w:rPr>
      </w:pPr>
    </w:p>
    <w:p w:rsidR="006016DE" w:rsidRDefault="00DE1E1B" w:rsidP="00737E28">
      <w:pPr>
        <w:rPr>
          <w:rFonts w:eastAsiaTheme="minorEastAsia"/>
          <w:color w:val="000000"/>
          <w:kern w:val="0"/>
        </w:rPr>
      </w:pPr>
      <w:r>
        <w:rPr>
          <w:rFonts w:eastAsiaTheme="minorEastAsia" w:hint="eastAsia"/>
          <w:kern w:val="0"/>
        </w:rPr>
        <w:t>T</w:t>
      </w:r>
      <w:r>
        <w:rPr>
          <w:kern w:val="0"/>
        </w:rPr>
        <w:t>raffic sign</w:t>
      </w:r>
      <w:r w:rsidR="00CA2817">
        <w:rPr>
          <w:rFonts w:eastAsiaTheme="minorEastAsia" w:hint="eastAsia"/>
          <w:kern w:val="0"/>
        </w:rPr>
        <w:t>s</w:t>
      </w:r>
      <w:r>
        <w:rPr>
          <w:rFonts w:eastAsiaTheme="minorEastAsia" w:hint="eastAsia"/>
          <w:kern w:val="0"/>
        </w:rPr>
        <w:t xml:space="preserve"> </w:t>
      </w:r>
      <w:r w:rsidR="0044313C" w:rsidRPr="00072C05">
        <w:rPr>
          <w:kern w:val="0"/>
        </w:rPr>
        <w:t>may have different backgrounds and colors. For example, in Europe</w:t>
      </w:r>
      <w:r w:rsidR="007322CD" w:rsidRPr="00072C05">
        <w:rPr>
          <w:kern w:val="0"/>
        </w:rPr>
        <w:t>an</w:t>
      </w:r>
      <w:r w:rsidR="0044313C" w:rsidRPr="00072C05">
        <w:rPr>
          <w:kern w:val="0"/>
        </w:rPr>
        <w:t xml:space="preserve"> traffic systems, the speed limit signs are totally different when compared with North America</w:t>
      </w:r>
      <w:r w:rsidR="007322CD" w:rsidRPr="00072C05">
        <w:rPr>
          <w:kern w:val="0"/>
        </w:rPr>
        <w:t>n</w:t>
      </w:r>
      <w:r w:rsidR="0044313C" w:rsidRPr="00072C05">
        <w:rPr>
          <w:kern w:val="0"/>
        </w:rPr>
        <w:t xml:space="preserve"> speed limit signs.</w:t>
      </w:r>
      <w:r w:rsidR="00DE2858">
        <w:rPr>
          <w:rFonts w:eastAsiaTheme="minorEastAsia" w:hint="eastAsia"/>
          <w:kern w:val="0"/>
        </w:rPr>
        <w:t xml:space="preserve"> In addition,</w:t>
      </w:r>
      <w:r w:rsidR="0044313C" w:rsidRPr="00072C05">
        <w:rPr>
          <w:kern w:val="0"/>
        </w:rPr>
        <w:t xml:space="preserve"> </w:t>
      </w:r>
      <w:r w:rsidR="00DE2858" w:rsidRPr="00072C05">
        <w:rPr>
          <w:kern w:val="0"/>
        </w:rPr>
        <w:t>although</w:t>
      </w:r>
      <w:r w:rsidR="0044313C" w:rsidRPr="00072C05">
        <w:rPr>
          <w:kern w:val="0"/>
        </w:rPr>
        <w:t xml:space="preserve"> the speed limit</w:t>
      </w:r>
      <w:r w:rsidR="007322CD" w:rsidRPr="00072C05">
        <w:rPr>
          <w:kern w:val="0"/>
        </w:rPr>
        <w:t xml:space="preserve"> </w:t>
      </w:r>
      <w:r w:rsidR="00DE2858">
        <w:rPr>
          <w:rFonts w:eastAsiaTheme="minorEastAsia" w:hint="eastAsia"/>
          <w:kern w:val="0"/>
        </w:rPr>
        <w:t xml:space="preserve">signs </w:t>
      </w:r>
      <w:r w:rsidR="007322CD" w:rsidRPr="00072C05">
        <w:rPr>
          <w:kern w:val="0"/>
        </w:rPr>
        <w:t>in</w:t>
      </w:r>
      <w:r w:rsidR="0044313C" w:rsidRPr="00072C05">
        <w:rPr>
          <w:kern w:val="0"/>
        </w:rPr>
        <w:t xml:space="preserve"> Europe </w:t>
      </w:r>
      <w:r w:rsidR="007322CD" w:rsidRPr="00072C05">
        <w:rPr>
          <w:kern w:val="0"/>
        </w:rPr>
        <w:t xml:space="preserve">are similar to those in </w:t>
      </w:r>
      <w:r w:rsidR="0044313C" w:rsidRPr="00B471DD">
        <w:rPr>
          <w:kern w:val="0"/>
        </w:rPr>
        <w:t>Africa, there still exist many signs specific</w:t>
      </w:r>
      <w:r w:rsidR="002D3D28">
        <w:rPr>
          <w:rFonts w:eastAsiaTheme="minorEastAsia" w:hint="eastAsia"/>
          <w:kern w:val="0"/>
        </w:rPr>
        <w:t xml:space="preserve"> to</w:t>
      </w:r>
      <w:r w:rsidR="0044313C" w:rsidRPr="00B471DD">
        <w:rPr>
          <w:kern w:val="0"/>
        </w:rPr>
        <w:t xml:space="preserve"> Africa</w:t>
      </w:r>
      <w:r w:rsidR="007322CD" w:rsidRPr="00B471DD">
        <w:rPr>
          <w:kern w:val="0"/>
        </w:rPr>
        <w:t>;</w:t>
      </w:r>
      <w:r w:rsidR="0044313C" w:rsidRPr="00B471DD">
        <w:rPr>
          <w:kern w:val="0"/>
        </w:rPr>
        <w:t xml:space="preserve"> for example,</w:t>
      </w:r>
      <w:r w:rsidR="002D3D28">
        <w:rPr>
          <w:rFonts w:eastAsiaTheme="minorEastAsia" w:hint="eastAsia"/>
          <w:kern w:val="0"/>
        </w:rPr>
        <w:t xml:space="preserve"> in</w:t>
      </w:r>
      <w:r w:rsidR="0044313C" w:rsidRPr="00B471DD">
        <w:rPr>
          <w:kern w:val="0"/>
        </w:rPr>
        <w:t xml:space="preserve"> </w:t>
      </w:r>
      <w:r w:rsidR="006016DE" w:rsidRPr="00B471DD">
        <w:rPr>
          <w:rFonts w:eastAsiaTheme="minorEastAsia" w:hint="eastAsia"/>
          <w:kern w:val="0"/>
        </w:rPr>
        <w:t>Figure 3.2.1</w:t>
      </w:r>
      <w:r w:rsidR="005D3FEB" w:rsidRPr="00B471DD">
        <w:rPr>
          <w:rFonts w:eastAsiaTheme="minorEastAsia"/>
          <w:kern w:val="0"/>
        </w:rPr>
        <w:t>,</w:t>
      </w:r>
      <w:r w:rsidR="005D3FEB" w:rsidRPr="00B471DD">
        <w:rPr>
          <w:kern w:val="0"/>
        </w:rPr>
        <w:t xml:space="preserve"> there</w:t>
      </w:r>
      <w:r w:rsidR="0044313C" w:rsidRPr="00B471DD">
        <w:rPr>
          <w:kern w:val="0"/>
        </w:rPr>
        <w:t xml:space="preserve"> is a sign which has an elephant on it. </w:t>
      </w:r>
      <w:r w:rsidR="007322CD" w:rsidRPr="00B471DD">
        <w:rPr>
          <w:kern w:val="0"/>
        </w:rPr>
        <w:t>F</w:t>
      </w:r>
      <w:r w:rsidR="0044313C" w:rsidRPr="00B471DD">
        <w:rPr>
          <w:kern w:val="0"/>
        </w:rPr>
        <w:t>or t</w:t>
      </w:r>
      <w:r w:rsidR="00E91E46" w:rsidRPr="00B471DD">
        <w:rPr>
          <w:rFonts w:eastAsiaTheme="minorEastAsia" w:hint="eastAsia"/>
          <w:kern w:val="0"/>
        </w:rPr>
        <w:t>he</w:t>
      </w:r>
      <w:r w:rsidR="0044313C" w:rsidRPr="00B471DD">
        <w:rPr>
          <w:kern w:val="0"/>
        </w:rPr>
        <w:t xml:space="preserve"> warning signs in Canada</w:t>
      </w:r>
      <w:r w:rsidR="00DE2858">
        <w:rPr>
          <w:rFonts w:eastAsiaTheme="minorEastAsia" w:hint="eastAsia"/>
          <w:kern w:val="0"/>
        </w:rPr>
        <w:t xml:space="preserve"> or Europe</w:t>
      </w:r>
      <w:r w:rsidR="0044313C" w:rsidRPr="00B471DD">
        <w:rPr>
          <w:kern w:val="0"/>
        </w:rPr>
        <w:t xml:space="preserve">, we </w:t>
      </w:r>
      <w:r w:rsidR="00E91E46" w:rsidRPr="00B471DD">
        <w:rPr>
          <w:rFonts w:eastAsiaTheme="minorEastAsia" w:hint="eastAsia"/>
          <w:kern w:val="0"/>
        </w:rPr>
        <w:t xml:space="preserve">can </w:t>
      </w:r>
      <w:r w:rsidR="0044313C" w:rsidRPr="00B471DD">
        <w:rPr>
          <w:kern w:val="0"/>
        </w:rPr>
        <w:t>often see a sign with a moose on it</w:t>
      </w:r>
      <w:r w:rsidR="00CC0104">
        <w:rPr>
          <w:rFonts w:eastAsiaTheme="minorEastAsia" w:hint="eastAsia"/>
          <w:kern w:val="0"/>
        </w:rPr>
        <w:t xml:space="preserve"> (Figure </w:t>
      </w:r>
      <w:r w:rsidR="006016DE" w:rsidRPr="00B471DD">
        <w:rPr>
          <w:rFonts w:eastAsiaTheme="minorEastAsia" w:hint="eastAsia"/>
          <w:kern w:val="0"/>
        </w:rPr>
        <w:t>3.2.</w:t>
      </w:r>
      <w:r w:rsidR="00CC0104">
        <w:rPr>
          <w:rFonts w:eastAsiaTheme="minorEastAsia" w:hint="eastAsia"/>
          <w:kern w:val="0"/>
        </w:rPr>
        <w:t>2)</w:t>
      </w:r>
      <w:r w:rsidR="006016DE" w:rsidRPr="00B471DD">
        <w:rPr>
          <w:rFonts w:eastAsiaTheme="minorEastAsia" w:hint="eastAsia"/>
          <w:kern w:val="0"/>
        </w:rPr>
        <w:t>.</w:t>
      </w:r>
      <w:r w:rsidR="00CC0104">
        <w:rPr>
          <w:rFonts w:eastAsiaTheme="minorEastAsia" w:hint="eastAsia"/>
          <w:kern w:val="0"/>
        </w:rPr>
        <w:t xml:space="preserve"> </w:t>
      </w:r>
      <w:r w:rsidR="00982321" w:rsidRPr="00B471DD">
        <w:rPr>
          <w:kern w:val="0"/>
        </w:rPr>
        <w:t>This</w:t>
      </w:r>
      <w:r w:rsidR="00982321" w:rsidRPr="00072C05">
        <w:rPr>
          <w:kern w:val="0"/>
        </w:rPr>
        <w:t xml:space="preserve"> difference is due to</w:t>
      </w:r>
      <w:r w:rsidR="0044313C" w:rsidRPr="00072C05">
        <w:rPr>
          <w:kern w:val="0"/>
        </w:rPr>
        <w:t xml:space="preserve"> the climate of different regions and </w:t>
      </w:r>
      <w:r w:rsidR="002D3D28">
        <w:rPr>
          <w:rFonts w:eastAsiaTheme="minorEastAsia" w:hint="eastAsia"/>
          <w:kern w:val="0"/>
        </w:rPr>
        <w:t xml:space="preserve">to </w:t>
      </w:r>
      <w:r w:rsidR="00982321" w:rsidRPr="00072C05">
        <w:rPr>
          <w:kern w:val="0"/>
        </w:rPr>
        <w:t xml:space="preserve">the </w:t>
      </w:r>
      <w:r w:rsidR="0044313C" w:rsidRPr="00072C05">
        <w:rPr>
          <w:kern w:val="0"/>
        </w:rPr>
        <w:t xml:space="preserve">different animals </w:t>
      </w:r>
      <w:r w:rsidR="00982321" w:rsidRPr="00072C05">
        <w:rPr>
          <w:kern w:val="0"/>
        </w:rPr>
        <w:t xml:space="preserve">that </w:t>
      </w:r>
      <w:r w:rsidR="0044313C" w:rsidRPr="00072C05">
        <w:rPr>
          <w:kern w:val="0"/>
        </w:rPr>
        <w:t xml:space="preserve">may appear. </w:t>
      </w:r>
      <w:r w:rsidR="00982321" w:rsidRPr="00072C05">
        <w:rPr>
          <w:color w:val="000000"/>
          <w:kern w:val="0"/>
        </w:rPr>
        <w:t>Th</w:t>
      </w:r>
      <w:r w:rsidR="002D3D28">
        <w:rPr>
          <w:rFonts w:eastAsiaTheme="minorEastAsia" w:hint="eastAsia"/>
          <w:color w:val="000000"/>
          <w:kern w:val="0"/>
        </w:rPr>
        <w:t>e</w:t>
      </w:r>
      <w:r w:rsidR="00DE2858">
        <w:rPr>
          <w:rFonts w:eastAsiaTheme="minorEastAsia" w:hint="eastAsia"/>
          <w:color w:val="000000"/>
          <w:kern w:val="0"/>
        </w:rPr>
        <w:t>se</w:t>
      </w:r>
      <w:r w:rsidR="00982321" w:rsidRPr="00072C05">
        <w:rPr>
          <w:color w:val="000000"/>
          <w:kern w:val="0"/>
        </w:rPr>
        <w:t xml:space="preserve"> </w:t>
      </w:r>
      <w:r w:rsidR="00DE2858">
        <w:rPr>
          <w:rFonts w:eastAsiaTheme="minorEastAsia" w:hint="eastAsia"/>
          <w:color w:val="000000"/>
          <w:kern w:val="0"/>
        </w:rPr>
        <w:t>are</w:t>
      </w:r>
      <w:r w:rsidR="00982321" w:rsidRPr="00072C05">
        <w:rPr>
          <w:color w:val="000000"/>
          <w:kern w:val="0"/>
        </w:rPr>
        <w:t xml:space="preserve"> </w:t>
      </w:r>
      <w:r w:rsidR="00E91E46">
        <w:rPr>
          <w:rFonts w:eastAsiaTheme="minorEastAsia" w:hint="eastAsia"/>
          <w:color w:val="000000"/>
          <w:kern w:val="0"/>
        </w:rPr>
        <w:t xml:space="preserve">the </w:t>
      </w:r>
      <w:r w:rsidR="00982321" w:rsidRPr="00072C05">
        <w:rPr>
          <w:color w:val="000000"/>
          <w:kern w:val="0"/>
        </w:rPr>
        <w:t>reason</w:t>
      </w:r>
      <w:r w:rsidR="00DE2858">
        <w:rPr>
          <w:rFonts w:eastAsiaTheme="minorEastAsia" w:hint="eastAsia"/>
          <w:color w:val="000000"/>
          <w:kern w:val="0"/>
        </w:rPr>
        <w:t>s</w:t>
      </w:r>
      <w:r w:rsidR="00982321" w:rsidRPr="00072C05">
        <w:rPr>
          <w:color w:val="000000"/>
          <w:kern w:val="0"/>
        </w:rPr>
        <w:t xml:space="preserve"> </w:t>
      </w:r>
      <w:r w:rsidR="002D3D28">
        <w:rPr>
          <w:rFonts w:eastAsiaTheme="minorEastAsia" w:hint="eastAsia"/>
          <w:color w:val="000000"/>
          <w:kern w:val="0"/>
        </w:rPr>
        <w:t xml:space="preserve">that </w:t>
      </w:r>
      <w:r w:rsidR="00E91E46">
        <w:rPr>
          <w:rFonts w:eastAsiaTheme="minorEastAsia" w:hint="eastAsia"/>
          <w:color w:val="000000"/>
          <w:kern w:val="0"/>
        </w:rPr>
        <w:t xml:space="preserve">make signs </w:t>
      </w:r>
      <w:r w:rsidR="002D3D28">
        <w:rPr>
          <w:rFonts w:eastAsiaTheme="minorEastAsia" w:hint="eastAsia"/>
          <w:color w:val="000000"/>
          <w:kern w:val="0"/>
        </w:rPr>
        <w:t xml:space="preserve">reference </w:t>
      </w:r>
      <w:r w:rsidR="00E91E46">
        <w:rPr>
          <w:rFonts w:eastAsiaTheme="minorEastAsia" w:hint="eastAsia"/>
          <w:color w:val="000000"/>
          <w:kern w:val="0"/>
        </w:rPr>
        <w:t>different objects.</w:t>
      </w:r>
    </w:p>
    <w:p w:rsidR="006016DE" w:rsidRDefault="006016DE" w:rsidP="00737E28">
      <w:pPr>
        <w:rPr>
          <w:rFonts w:eastAsiaTheme="minorEastAsia"/>
          <w:color w:val="000000"/>
          <w:kern w:val="0"/>
        </w:rPr>
      </w:pPr>
    </w:p>
    <w:p w:rsidR="001337F0" w:rsidRDefault="006016DE" w:rsidP="001337F0">
      <w:pPr>
        <w:keepNext/>
        <w:jc w:val="center"/>
      </w:pPr>
      <w:r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1567379" cy="1472926"/>
            <wp:effectExtent l="19050" t="0" r="0" b="0"/>
            <wp:docPr id="20" name="图片 5" descr="C:\Users\lenovo\AppData\Roaming\Tencent\Users\1027341472\QQ\WinTemp\RichOle\9DS_UN7FGN1H2~9M30FN3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AppData\Roaming\Tencent\Users\1027341472\QQ\WinTemp\RichOle\9DS_UN7FGN1H2~9M30FN3IE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870" cy="1473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37F0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1468228" cy="1478385"/>
            <wp:effectExtent l="19050" t="0" r="0" b="0"/>
            <wp:docPr id="13" name="图片 9" descr="C:\Users\lenovo\AppData\Roaming\Tencent\Users\1027341472\QQ\WinTemp\RichOle\9V1X$47NV$IR_Y(4R9DJTV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AppData\Roaming\Tencent\Users\1027341472\QQ\WinTemp\RichOle\9V1X$47NV$IR_Y(4R9DJTV3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9861" cy="148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6DE" w:rsidRPr="001337F0" w:rsidRDefault="001337F0" w:rsidP="001337F0">
      <w:pPr>
        <w:pStyle w:val="af"/>
        <w:jc w:val="center"/>
      </w:pPr>
      <w:bookmarkStart w:id="58" w:name="_Toc388361074"/>
      <w:proofErr w:type="gramStart"/>
      <w:r>
        <w:t>Figure 3.2.</w:t>
      </w:r>
      <w:proofErr w:type="gramEnd"/>
      <w:r w:rsidR="008401BD">
        <w:fldChar w:fldCharType="begin"/>
      </w:r>
      <w:r>
        <w:instrText xml:space="preserve"> SEQ Figure_3.2. \* ARABIC </w:instrText>
      </w:r>
      <w:r w:rsidR="008401BD">
        <w:fldChar w:fldCharType="separate"/>
      </w:r>
      <w:r w:rsidR="00AE69A1">
        <w:rPr>
          <w:noProof/>
        </w:rPr>
        <w:t>1</w:t>
      </w:r>
      <w:r w:rsidR="008401BD">
        <w:fldChar w:fldCharType="end"/>
      </w:r>
      <w:r>
        <w:rPr>
          <w:rFonts w:eastAsiaTheme="minorEastAsia" w:hint="eastAsia"/>
        </w:rPr>
        <w:t xml:space="preserve"> </w:t>
      </w:r>
      <w:r w:rsidR="006016DE">
        <w:rPr>
          <w:rFonts w:eastAsiaTheme="minorEastAsia" w:hint="eastAsia"/>
        </w:rPr>
        <w:t>A</w:t>
      </w:r>
      <w:r w:rsidR="00DE1E1B">
        <w:rPr>
          <w:rFonts w:eastAsiaTheme="minorEastAsia" w:hint="eastAsia"/>
        </w:rPr>
        <w:t>frica</w:t>
      </w:r>
      <w:r w:rsidR="00CA2817">
        <w:rPr>
          <w:rFonts w:eastAsiaTheme="minorEastAsia" w:hint="eastAsia"/>
        </w:rPr>
        <w:t>n</w:t>
      </w:r>
      <w:r w:rsidR="00DE1E1B">
        <w:rPr>
          <w:rFonts w:eastAsiaTheme="minorEastAsia" w:hint="eastAsia"/>
        </w:rPr>
        <w:t xml:space="preserve"> warning traffic signs</w:t>
      </w:r>
      <w:r w:rsidR="006016DE">
        <w:rPr>
          <w:rFonts w:eastAsiaTheme="minorEastAsia" w:hint="eastAsia"/>
        </w:rPr>
        <w:t xml:space="preserve"> with a</w:t>
      </w:r>
      <w:r w:rsidR="00825054">
        <w:rPr>
          <w:rFonts w:eastAsiaTheme="minorEastAsia" w:hint="eastAsia"/>
        </w:rPr>
        <w:t>nimals</w:t>
      </w:r>
      <w:bookmarkEnd w:id="58"/>
    </w:p>
    <w:p w:rsidR="006016DE" w:rsidRDefault="006016DE" w:rsidP="00737E28">
      <w:pPr>
        <w:rPr>
          <w:rFonts w:eastAsiaTheme="minorEastAsia"/>
          <w:color w:val="000000"/>
          <w:kern w:val="0"/>
        </w:rPr>
      </w:pPr>
    </w:p>
    <w:p w:rsidR="001337F0" w:rsidRDefault="006016DE" w:rsidP="001337F0">
      <w:pPr>
        <w:keepNext/>
        <w:jc w:val="center"/>
      </w:pPr>
      <w:r>
        <w:rPr>
          <w:rFonts w:eastAsiaTheme="minorEastAsia"/>
          <w:noProof/>
          <w:color w:val="000000"/>
          <w:kern w:val="0"/>
        </w:rPr>
        <w:drawing>
          <wp:inline distT="0" distB="0" distL="0" distR="0">
            <wp:extent cx="1644497" cy="1434927"/>
            <wp:effectExtent l="19050" t="0" r="0" b="0"/>
            <wp:docPr id="21" name="图片 7" descr="F:\文件\实验室\paper\useful\pic\607b5aaa6e69406959a1125b525e68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文件\实验室\paper\useful\pic\607b5aaa6e69406959a1125b525e68ea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395" cy="1434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37F0" w:rsidRPr="006016DE">
        <w:rPr>
          <w:noProof/>
        </w:rPr>
        <w:drawing>
          <wp:inline distT="0" distB="0" distL="0" distR="0">
            <wp:extent cx="1516156" cy="1516156"/>
            <wp:effectExtent l="19050" t="0" r="7844" b="0"/>
            <wp:docPr id="14" name="图片 8" descr="F:\文件\实验室\paper\useful\pic\warning_moos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文件\实验室\paper\useful\pic\warning_moose.gif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812" cy="1519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E46" w:rsidRPr="001337F0" w:rsidRDefault="001337F0" w:rsidP="001337F0">
      <w:pPr>
        <w:pStyle w:val="af"/>
        <w:jc w:val="center"/>
      </w:pPr>
      <w:bookmarkStart w:id="59" w:name="_Toc388361075"/>
      <w:proofErr w:type="gramStart"/>
      <w:r>
        <w:t>Figure 3.2.</w:t>
      </w:r>
      <w:proofErr w:type="gramEnd"/>
      <w:r w:rsidR="008401BD">
        <w:fldChar w:fldCharType="begin"/>
      </w:r>
      <w:r>
        <w:instrText xml:space="preserve"> SEQ Figure_3.2. \* ARABIC </w:instrText>
      </w:r>
      <w:r w:rsidR="008401BD">
        <w:fldChar w:fldCharType="separate"/>
      </w:r>
      <w:r w:rsidR="00AE69A1">
        <w:rPr>
          <w:noProof/>
        </w:rPr>
        <w:t>2</w:t>
      </w:r>
      <w:r w:rsidR="008401BD">
        <w:fldChar w:fldCharType="end"/>
      </w:r>
      <w:r>
        <w:rPr>
          <w:rFonts w:eastAsiaTheme="minorEastAsia" w:hint="eastAsia"/>
        </w:rPr>
        <w:t xml:space="preserve"> </w:t>
      </w:r>
      <w:r w:rsidR="00825054">
        <w:rPr>
          <w:rFonts w:eastAsiaTheme="minorEastAsia"/>
        </w:rPr>
        <w:t>Canadian</w:t>
      </w:r>
      <w:r w:rsidR="006016DE">
        <w:rPr>
          <w:rFonts w:eastAsiaTheme="minorEastAsia" w:hint="eastAsia"/>
        </w:rPr>
        <w:t xml:space="preserve"> warning </w:t>
      </w:r>
      <w:r w:rsidR="00DE1E1B">
        <w:rPr>
          <w:rFonts w:eastAsiaTheme="minorEastAsia" w:hint="eastAsia"/>
        </w:rPr>
        <w:t>traffic signs</w:t>
      </w:r>
      <w:r w:rsidR="006016DE">
        <w:rPr>
          <w:rFonts w:eastAsiaTheme="minorEastAsia" w:hint="eastAsia"/>
        </w:rPr>
        <w:t xml:space="preserve"> with animals</w:t>
      </w:r>
      <w:bookmarkEnd w:id="59"/>
    </w:p>
    <w:p w:rsidR="0044313C" w:rsidRPr="00DE2858" w:rsidRDefault="0044313C" w:rsidP="00737E28">
      <w:pPr>
        <w:rPr>
          <w:rFonts w:eastAsiaTheme="minorEastAsia"/>
          <w:kern w:val="0"/>
        </w:rPr>
      </w:pPr>
    </w:p>
    <w:p w:rsidR="0044313C" w:rsidRPr="00072C05" w:rsidRDefault="00F45141" w:rsidP="00737E28">
      <w:pPr>
        <w:pStyle w:val="3"/>
        <w:spacing w:line="276" w:lineRule="auto"/>
        <w:rPr>
          <w:kern w:val="0"/>
        </w:rPr>
      </w:pPr>
      <w:bookmarkStart w:id="60" w:name="_Toc388350407"/>
      <w:r w:rsidRPr="00072C05">
        <w:rPr>
          <w:kern w:val="0"/>
        </w:rPr>
        <w:lastRenderedPageBreak/>
        <w:t>3</w:t>
      </w:r>
      <w:r w:rsidR="00375081" w:rsidRPr="00072C05">
        <w:rPr>
          <w:kern w:val="0"/>
        </w:rPr>
        <w:t xml:space="preserve">.2.1 </w:t>
      </w:r>
      <w:r w:rsidR="0044313C" w:rsidRPr="00072C05">
        <w:rPr>
          <w:kern w:val="0"/>
        </w:rPr>
        <w:t>Difference</w:t>
      </w:r>
      <w:r w:rsidR="00982321" w:rsidRPr="00072C05">
        <w:rPr>
          <w:kern w:val="0"/>
        </w:rPr>
        <w:t>s</w:t>
      </w:r>
      <w:r w:rsidR="0044313C" w:rsidRPr="00072C05">
        <w:rPr>
          <w:kern w:val="0"/>
        </w:rPr>
        <w:t xml:space="preserve"> </w:t>
      </w:r>
      <w:r w:rsidR="00D46C1E" w:rsidRPr="00072C05">
        <w:rPr>
          <w:kern w:val="0"/>
        </w:rPr>
        <w:t>b</w:t>
      </w:r>
      <w:r w:rsidR="0044313C" w:rsidRPr="00072C05">
        <w:rPr>
          <w:kern w:val="0"/>
        </w:rPr>
        <w:t>etween Europe</w:t>
      </w:r>
      <w:r w:rsidR="00982321" w:rsidRPr="00072C05">
        <w:rPr>
          <w:kern w:val="0"/>
        </w:rPr>
        <w:t>an</w:t>
      </w:r>
      <w:r w:rsidR="0044313C" w:rsidRPr="00072C05">
        <w:rPr>
          <w:kern w:val="0"/>
        </w:rPr>
        <w:t xml:space="preserve"> and North America</w:t>
      </w:r>
      <w:r w:rsidR="007047A2" w:rsidRPr="00072C05">
        <w:rPr>
          <w:kern w:val="0"/>
        </w:rPr>
        <w:t>n</w:t>
      </w:r>
      <w:r w:rsidR="0044313C" w:rsidRPr="00072C05">
        <w:rPr>
          <w:kern w:val="0"/>
        </w:rPr>
        <w:t xml:space="preserve"> </w:t>
      </w:r>
      <w:r w:rsidR="00004DA7" w:rsidRPr="00072C05">
        <w:rPr>
          <w:kern w:val="0"/>
        </w:rPr>
        <w:t>S</w:t>
      </w:r>
      <w:r w:rsidR="0044313C" w:rsidRPr="00072C05">
        <w:rPr>
          <w:kern w:val="0"/>
        </w:rPr>
        <w:t>igns</w:t>
      </w:r>
      <w:bookmarkEnd w:id="60"/>
    </w:p>
    <w:p w:rsidR="00DE2858" w:rsidRDefault="0044313C" w:rsidP="00737E28">
      <w:pPr>
        <w:rPr>
          <w:rFonts w:eastAsiaTheme="minorEastAsia"/>
          <w:kern w:val="0"/>
        </w:rPr>
      </w:pPr>
      <w:r w:rsidRPr="00072C05">
        <w:rPr>
          <w:kern w:val="0"/>
        </w:rPr>
        <w:t xml:space="preserve">As we </w:t>
      </w:r>
      <w:r w:rsidR="00982321" w:rsidRPr="00072C05">
        <w:rPr>
          <w:kern w:val="0"/>
        </w:rPr>
        <w:t>discussed</w:t>
      </w:r>
      <w:r w:rsidRPr="00072C05">
        <w:rPr>
          <w:kern w:val="0"/>
        </w:rPr>
        <w:t xml:space="preserve"> in the </w:t>
      </w:r>
      <w:r w:rsidR="005278BA">
        <w:rPr>
          <w:rFonts w:eastAsiaTheme="minorEastAsia" w:hint="eastAsia"/>
          <w:kern w:val="0"/>
        </w:rPr>
        <w:t xml:space="preserve">section </w:t>
      </w:r>
      <w:r w:rsidRPr="00072C05">
        <w:rPr>
          <w:kern w:val="0"/>
        </w:rPr>
        <w:t xml:space="preserve">above, there are different kinds of signs around the world. </w:t>
      </w:r>
      <w:r w:rsidR="002B1283">
        <w:rPr>
          <w:rFonts w:eastAsiaTheme="minorEastAsia" w:hint="eastAsia"/>
          <w:kern w:val="0"/>
        </w:rPr>
        <w:t>Figure 3.2.1.1</w:t>
      </w:r>
      <w:r w:rsidR="00E91E46">
        <w:rPr>
          <w:rFonts w:eastAsiaTheme="minorEastAsia" w:hint="eastAsia"/>
          <w:kern w:val="0"/>
        </w:rPr>
        <w:t xml:space="preserve"> is a sample of </w:t>
      </w:r>
      <w:r w:rsidR="005278BA">
        <w:rPr>
          <w:rFonts w:eastAsiaTheme="minorEastAsia" w:hint="eastAsia"/>
          <w:kern w:val="0"/>
        </w:rPr>
        <w:t xml:space="preserve">a </w:t>
      </w:r>
      <w:r w:rsidRPr="00072C05">
        <w:rPr>
          <w:kern w:val="0"/>
        </w:rPr>
        <w:t>German</w:t>
      </w:r>
      <w:r w:rsidR="00982321" w:rsidRPr="00072C05">
        <w:rPr>
          <w:kern w:val="0"/>
        </w:rPr>
        <w:t xml:space="preserve"> </w:t>
      </w:r>
      <w:r w:rsidRPr="00072C05">
        <w:rPr>
          <w:kern w:val="0"/>
        </w:rPr>
        <w:t>data</w:t>
      </w:r>
      <w:r w:rsidR="00E91E46">
        <w:rPr>
          <w:rFonts w:eastAsiaTheme="minorEastAsia" w:hint="eastAsia"/>
          <w:kern w:val="0"/>
        </w:rPr>
        <w:t>set</w:t>
      </w:r>
      <w:r w:rsidRPr="00072C05">
        <w:rPr>
          <w:kern w:val="0"/>
        </w:rPr>
        <w:t xml:space="preserve">. </w:t>
      </w:r>
      <w:r w:rsidR="000E0D96" w:rsidRPr="00072C05">
        <w:rPr>
          <w:kern w:val="0"/>
        </w:rPr>
        <w:t>However,</w:t>
      </w:r>
      <w:r w:rsidRPr="00072C05">
        <w:rPr>
          <w:kern w:val="0"/>
        </w:rPr>
        <w:t xml:space="preserve"> there is no exist</w:t>
      </w:r>
      <w:r w:rsidR="000E0D96" w:rsidRPr="00072C05">
        <w:rPr>
          <w:kern w:val="0"/>
        </w:rPr>
        <w:t>ing</w:t>
      </w:r>
      <w:r w:rsidRPr="00072C05">
        <w:rPr>
          <w:kern w:val="0"/>
        </w:rPr>
        <w:t xml:space="preserve"> data</w:t>
      </w:r>
      <w:r w:rsidR="006739AF">
        <w:rPr>
          <w:rFonts w:eastAsiaTheme="minorEastAsia" w:hint="eastAsia"/>
          <w:kern w:val="0"/>
        </w:rPr>
        <w:t>set</w:t>
      </w:r>
      <w:r w:rsidR="000E0D96" w:rsidRPr="00072C05">
        <w:rPr>
          <w:kern w:val="0"/>
        </w:rPr>
        <w:t xml:space="preserve"> or at least no </w:t>
      </w:r>
      <w:r w:rsidR="00651CE9" w:rsidRPr="00072C05">
        <w:rPr>
          <w:kern w:val="0"/>
        </w:rPr>
        <w:t>open source</w:t>
      </w:r>
      <w:r w:rsidRPr="00072C05">
        <w:rPr>
          <w:kern w:val="0"/>
        </w:rPr>
        <w:t xml:space="preserve"> data</w:t>
      </w:r>
      <w:r w:rsidR="006739AF">
        <w:rPr>
          <w:rFonts w:eastAsiaTheme="minorEastAsia" w:hint="eastAsia"/>
          <w:kern w:val="0"/>
        </w:rPr>
        <w:t>set</w:t>
      </w:r>
      <w:r w:rsidRPr="00072C05">
        <w:rPr>
          <w:kern w:val="0"/>
        </w:rPr>
        <w:t xml:space="preserve"> for both </w:t>
      </w:r>
      <w:r w:rsidR="005278BA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>US</w:t>
      </w:r>
      <w:r w:rsidR="005278BA">
        <w:rPr>
          <w:rFonts w:eastAsiaTheme="minorEastAsia" w:hint="eastAsia"/>
          <w:kern w:val="0"/>
        </w:rPr>
        <w:t>A</w:t>
      </w:r>
      <w:r w:rsidRPr="00072C05">
        <w:rPr>
          <w:kern w:val="0"/>
        </w:rPr>
        <w:t xml:space="preserve"> and Canada.</w:t>
      </w:r>
      <w:r w:rsidRPr="00072C05">
        <w:rPr>
          <w:kern w:val="0"/>
          <w:sz w:val="20"/>
          <w:szCs w:val="20"/>
        </w:rPr>
        <w:t xml:space="preserve"> </w:t>
      </w:r>
      <w:r w:rsidR="00DE2858" w:rsidRPr="00072C05">
        <w:rPr>
          <w:kern w:val="0"/>
        </w:rPr>
        <w:t xml:space="preserve">Since our system </w:t>
      </w:r>
      <w:r w:rsidR="005278BA">
        <w:rPr>
          <w:kern w:val="0"/>
        </w:rPr>
        <w:t>for</w:t>
      </w:r>
      <w:r w:rsidR="005278BA">
        <w:rPr>
          <w:rFonts w:eastAsiaTheme="minorEastAsia" w:hint="eastAsia"/>
          <w:kern w:val="0"/>
        </w:rPr>
        <w:t xml:space="preserve"> </w:t>
      </w:r>
      <w:r w:rsidR="00DE1E1B">
        <w:rPr>
          <w:rFonts w:eastAsiaTheme="minorEastAsia" w:hint="eastAsia"/>
          <w:kern w:val="0"/>
        </w:rPr>
        <w:t>traffic sign</w:t>
      </w:r>
      <w:r w:rsidR="005278BA">
        <w:rPr>
          <w:rFonts w:eastAsiaTheme="minorEastAsia" w:hint="eastAsia"/>
          <w:kern w:val="0"/>
        </w:rPr>
        <w:t xml:space="preserve"> </w:t>
      </w:r>
      <w:r w:rsidR="00DE2858">
        <w:rPr>
          <w:rFonts w:eastAsiaTheme="minorEastAsia" w:hint="eastAsia"/>
          <w:kern w:val="0"/>
        </w:rPr>
        <w:t xml:space="preserve">is </w:t>
      </w:r>
      <w:r w:rsidR="00DE2858">
        <w:rPr>
          <w:rFonts w:eastAsiaTheme="minorEastAsia"/>
          <w:kern w:val="0"/>
        </w:rPr>
        <w:t>suitable</w:t>
      </w:r>
      <w:r w:rsidR="00DE2858">
        <w:rPr>
          <w:rFonts w:eastAsiaTheme="minorEastAsia" w:hint="eastAsia"/>
          <w:kern w:val="0"/>
        </w:rPr>
        <w:t xml:space="preserve"> </w:t>
      </w:r>
      <w:r w:rsidR="005278BA">
        <w:rPr>
          <w:rFonts w:eastAsiaTheme="minorEastAsia" w:hint="eastAsia"/>
          <w:kern w:val="0"/>
        </w:rPr>
        <w:t>to</w:t>
      </w:r>
      <w:r w:rsidR="00DE2858">
        <w:rPr>
          <w:rFonts w:eastAsiaTheme="minorEastAsia" w:hint="eastAsia"/>
          <w:kern w:val="0"/>
        </w:rPr>
        <w:t xml:space="preserve"> North America</w:t>
      </w:r>
      <w:r w:rsidR="005278BA">
        <w:rPr>
          <w:rFonts w:eastAsiaTheme="minorEastAsia" w:hint="eastAsia"/>
          <w:kern w:val="0"/>
        </w:rPr>
        <w:t>,</w:t>
      </w:r>
      <w:r w:rsidR="00DE2858">
        <w:rPr>
          <w:rFonts w:eastAsiaTheme="minorEastAsia" w:hint="eastAsia"/>
          <w:kern w:val="0"/>
        </w:rPr>
        <w:t xml:space="preserve"> especially </w:t>
      </w:r>
      <w:r w:rsidR="005278BA">
        <w:rPr>
          <w:rFonts w:eastAsiaTheme="minorEastAsia" w:hint="eastAsia"/>
          <w:kern w:val="0"/>
        </w:rPr>
        <w:t>to</w:t>
      </w:r>
      <w:r w:rsidR="00DE2858">
        <w:rPr>
          <w:rFonts w:eastAsiaTheme="minorEastAsia" w:hint="eastAsia"/>
          <w:kern w:val="0"/>
        </w:rPr>
        <w:t xml:space="preserve"> Canada, </w:t>
      </w:r>
      <w:r w:rsidR="00DE2858" w:rsidRPr="00072C05">
        <w:rPr>
          <w:kern w:val="0"/>
        </w:rPr>
        <w:t>in order to match our situation</w:t>
      </w:r>
      <w:r w:rsidR="00DE2858">
        <w:rPr>
          <w:rFonts w:eastAsiaTheme="minorEastAsia" w:hint="eastAsia"/>
          <w:kern w:val="0"/>
        </w:rPr>
        <w:t>,</w:t>
      </w:r>
      <w:r w:rsidR="00DE2858" w:rsidRPr="00651E9E">
        <w:rPr>
          <w:rFonts w:eastAsiaTheme="minorEastAsia" w:hint="eastAsia"/>
          <w:kern w:val="0"/>
        </w:rPr>
        <w:t xml:space="preserve"> </w:t>
      </w:r>
      <w:r w:rsidR="00DE2858">
        <w:rPr>
          <w:rFonts w:eastAsiaTheme="minorEastAsia" w:hint="eastAsia"/>
          <w:kern w:val="0"/>
        </w:rPr>
        <w:t xml:space="preserve">a new dataset for </w:t>
      </w:r>
      <w:r w:rsidR="00DE1E1B">
        <w:rPr>
          <w:rFonts w:eastAsiaTheme="minorEastAsia" w:hint="eastAsia"/>
          <w:kern w:val="0"/>
        </w:rPr>
        <w:t>traffic signs</w:t>
      </w:r>
      <w:r w:rsidR="00DE2858">
        <w:rPr>
          <w:rFonts w:eastAsiaTheme="minorEastAsia" w:hint="eastAsia"/>
          <w:kern w:val="0"/>
        </w:rPr>
        <w:t xml:space="preserve"> is </w:t>
      </w:r>
      <w:r w:rsidR="00DE2858" w:rsidRPr="00072C05">
        <w:rPr>
          <w:kern w:val="0"/>
        </w:rPr>
        <w:t>need</w:t>
      </w:r>
      <w:r w:rsidR="00DE2858">
        <w:rPr>
          <w:rFonts w:eastAsiaTheme="minorEastAsia" w:hint="eastAsia"/>
          <w:kern w:val="0"/>
        </w:rPr>
        <w:t xml:space="preserve">ed. </w:t>
      </w:r>
    </w:p>
    <w:p w:rsidR="00240166" w:rsidRPr="001C3488" w:rsidRDefault="00240166" w:rsidP="00737E28">
      <w:pPr>
        <w:rPr>
          <w:rFonts w:eastAsiaTheme="minorEastAsia"/>
          <w:kern w:val="0"/>
          <w:sz w:val="20"/>
          <w:szCs w:val="20"/>
        </w:rPr>
      </w:pPr>
    </w:p>
    <w:p w:rsidR="00007244" w:rsidRDefault="0044313C" w:rsidP="00DE2858">
      <w:pPr>
        <w:keepNext/>
        <w:autoSpaceDE w:val="0"/>
        <w:autoSpaceDN w:val="0"/>
        <w:adjustRightInd w:val="0"/>
        <w:spacing w:line="276" w:lineRule="auto"/>
        <w:jc w:val="center"/>
      </w:pPr>
      <w:r w:rsidRPr="00072C05">
        <w:rPr>
          <w:rFonts w:cs="Times New Roman"/>
          <w:noProof/>
          <w:kern w:val="0"/>
          <w:sz w:val="20"/>
          <w:szCs w:val="20"/>
        </w:rPr>
        <w:drawing>
          <wp:inline distT="0" distB="0" distL="0" distR="0">
            <wp:extent cx="2335576" cy="2115238"/>
            <wp:effectExtent l="19050" t="0" r="7574" b="0"/>
            <wp:docPr id="66" name="图片 1" descr="F:\文件\documents\poster\po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5" name="Picture 3" descr="F:\文件\documents\poster\pos.jpg"/>
                    <pic:cNvPicPr>
                      <a:picLocks noGrp="1"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498" cy="2112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A70" w:rsidRPr="00007244" w:rsidRDefault="00007244" w:rsidP="00007244">
      <w:pPr>
        <w:pStyle w:val="af"/>
        <w:jc w:val="center"/>
      </w:pPr>
      <w:bookmarkStart w:id="61" w:name="_Toc388361080"/>
      <w:proofErr w:type="gramStart"/>
      <w:r>
        <w:t>Figure 3.2.1.</w:t>
      </w:r>
      <w:proofErr w:type="gramEnd"/>
      <w:r w:rsidR="008401BD">
        <w:fldChar w:fldCharType="begin"/>
      </w:r>
      <w:r w:rsidR="00165164">
        <w:instrText xml:space="preserve"> SEQ Figure_3.2.1. \* ARABIC </w:instrText>
      </w:r>
      <w:r w:rsidR="008401BD">
        <w:fldChar w:fldCharType="separate"/>
      </w:r>
      <w:r w:rsidR="00AE69A1">
        <w:rPr>
          <w:noProof/>
        </w:rPr>
        <w:t>1</w:t>
      </w:r>
      <w:r w:rsidR="008401BD">
        <w:fldChar w:fldCharType="end"/>
      </w:r>
      <w:r>
        <w:rPr>
          <w:rFonts w:eastAsiaTheme="minorEastAsia" w:hint="eastAsia"/>
        </w:rPr>
        <w:t xml:space="preserve"> </w:t>
      </w:r>
      <w:r w:rsidR="00375081" w:rsidRPr="00072C05">
        <w:rPr>
          <w:rFonts w:eastAsiaTheme="minorEastAsia" w:cs="Times New Roman"/>
        </w:rPr>
        <w:t>Samples of signs in German dataset</w:t>
      </w:r>
      <w:bookmarkEnd w:id="61"/>
    </w:p>
    <w:p w:rsidR="00193A83" w:rsidRPr="00072C05" w:rsidRDefault="00193A83" w:rsidP="00737E28">
      <w:pPr>
        <w:pStyle w:val="af"/>
        <w:spacing w:line="276" w:lineRule="auto"/>
        <w:jc w:val="center"/>
        <w:rPr>
          <w:rFonts w:cs="Times New Roman"/>
        </w:rPr>
      </w:pPr>
      <w:r w:rsidRPr="00072C05">
        <w:rPr>
          <w:rFonts w:cs="Times New Roman"/>
        </w:rPr>
        <w:t xml:space="preserve"> </w:t>
      </w:r>
    </w:p>
    <w:p w:rsidR="0044313C" w:rsidRPr="00072C05" w:rsidRDefault="0044313C" w:rsidP="008F354F">
      <w:pPr>
        <w:rPr>
          <w:kern w:val="0"/>
        </w:rPr>
      </w:pPr>
      <w:r w:rsidRPr="00072C05">
        <w:rPr>
          <w:kern w:val="0"/>
        </w:rPr>
        <w:t xml:space="preserve">At first, we </w:t>
      </w:r>
      <w:r w:rsidR="000E0D96" w:rsidRPr="00072C05">
        <w:rPr>
          <w:kern w:val="0"/>
        </w:rPr>
        <w:t xml:space="preserve">will </w:t>
      </w:r>
      <w:r w:rsidRPr="00072C05">
        <w:rPr>
          <w:kern w:val="0"/>
        </w:rPr>
        <w:t xml:space="preserve">focus on the speed limit signs in North America, since the other kinds of signs are </w:t>
      </w:r>
      <w:r w:rsidR="005278BA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 xml:space="preserve">same </w:t>
      </w:r>
      <w:r w:rsidR="00DE2858">
        <w:rPr>
          <w:rFonts w:eastAsiaTheme="minorEastAsia" w:hint="eastAsia"/>
          <w:kern w:val="0"/>
        </w:rPr>
        <w:t xml:space="preserve">or </w:t>
      </w:r>
      <w:r w:rsidR="005278BA">
        <w:rPr>
          <w:rFonts w:eastAsiaTheme="minorEastAsia" w:hint="eastAsia"/>
          <w:kern w:val="0"/>
        </w:rPr>
        <w:t>have</w:t>
      </w:r>
      <w:r w:rsidR="000E0D96" w:rsidRPr="00072C05">
        <w:rPr>
          <w:kern w:val="0"/>
        </w:rPr>
        <w:t xml:space="preserve"> </w:t>
      </w:r>
      <w:r w:rsidRPr="00072C05">
        <w:rPr>
          <w:kern w:val="0"/>
        </w:rPr>
        <w:t xml:space="preserve">only a </w:t>
      </w:r>
      <w:r w:rsidR="000E0D96" w:rsidRPr="00072C05">
        <w:rPr>
          <w:kern w:val="0"/>
        </w:rPr>
        <w:t>small</w:t>
      </w:r>
      <w:r w:rsidRPr="00072C05">
        <w:rPr>
          <w:kern w:val="0"/>
        </w:rPr>
        <w:t xml:space="preserve"> difference between </w:t>
      </w:r>
      <w:r w:rsidR="000E0D96" w:rsidRPr="00072C05">
        <w:rPr>
          <w:kern w:val="0"/>
        </w:rPr>
        <w:t xml:space="preserve">the </w:t>
      </w:r>
      <w:r w:rsidRPr="00072C05">
        <w:rPr>
          <w:kern w:val="0"/>
        </w:rPr>
        <w:t>warning signs of America and</w:t>
      </w:r>
      <w:r w:rsidR="00651CE9" w:rsidRPr="00072C05">
        <w:rPr>
          <w:kern w:val="0"/>
        </w:rPr>
        <w:t xml:space="preserve"> </w:t>
      </w:r>
      <w:r w:rsidRPr="00072C05">
        <w:rPr>
          <w:kern w:val="0"/>
        </w:rPr>
        <w:t>German</w:t>
      </w:r>
      <w:r w:rsidR="00DE2858" w:rsidRPr="00072C05">
        <w:rPr>
          <w:kern w:val="0"/>
        </w:rPr>
        <w:t xml:space="preserve"> data</w:t>
      </w:r>
      <w:r w:rsidR="00DE2858">
        <w:rPr>
          <w:rFonts w:eastAsiaTheme="minorEastAsia" w:hint="eastAsia"/>
          <w:kern w:val="0"/>
        </w:rPr>
        <w:t>set.</w:t>
      </w:r>
      <w:r w:rsidRPr="00072C05">
        <w:rPr>
          <w:kern w:val="0"/>
        </w:rPr>
        <w:t xml:space="preserve"> </w:t>
      </w:r>
      <w:r w:rsidR="005278BA">
        <w:rPr>
          <w:rFonts w:eastAsiaTheme="minorEastAsia" w:hint="eastAsia"/>
          <w:kern w:val="0"/>
        </w:rPr>
        <w:t>W</w:t>
      </w:r>
      <w:r w:rsidRPr="00072C05">
        <w:rPr>
          <w:kern w:val="0"/>
        </w:rPr>
        <w:t xml:space="preserve">e can use the same </w:t>
      </w:r>
      <w:r w:rsidR="00E91E46">
        <w:rPr>
          <w:rFonts w:eastAsiaTheme="minorEastAsia" w:hint="eastAsia"/>
          <w:kern w:val="0"/>
        </w:rPr>
        <w:t xml:space="preserve">part of </w:t>
      </w:r>
      <w:r w:rsidR="005278BA">
        <w:rPr>
          <w:rFonts w:eastAsiaTheme="minorEastAsia" w:hint="eastAsia"/>
          <w:kern w:val="0"/>
        </w:rPr>
        <w:t xml:space="preserve">the </w:t>
      </w:r>
      <w:r w:rsidR="00E91E46">
        <w:rPr>
          <w:rFonts w:eastAsiaTheme="minorEastAsia" w:hint="eastAsia"/>
          <w:kern w:val="0"/>
        </w:rPr>
        <w:t xml:space="preserve">German </w:t>
      </w:r>
      <w:r w:rsidRPr="00072C05">
        <w:rPr>
          <w:kern w:val="0"/>
        </w:rPr>
        <w:t>data</w:t>
      </w:r>
      <w:r w:rsidR="00E91E46">
        <w:rPr>
          <w:rFonts w:eastAsiaTheme="minorEastAsia" w:hint="eastAsia"/>
          <w:kern w:val="0"/>
        </w:rPr>
        <w:t>set</w:t>
      </w:r>
      <w:r w:rsidRPr="00072C05">
        <w:rPr>
          <w:kern w:val="0"/>
        </w:rPr>
        <w:t xml:space="preserve">. But the speed limit in North America is extremely different from </w:t>
      </w:r>
      <w:r w:rsidR="005278BA">
        <w:rPr>
          <w:rFonts w:eastAsiaTheme="minorEastAsia" w:hint="eastAsia"/>
          <w:kern w:val="0"/>
        </w:rPr>
        <w:t xml:space="preserve">those in </w:t>
      </w:r>
      <w:r w:rsidRPr="00072C05">
        <w:rPr>
          <w:kern w:val="0"/>
        </w:rPr>
        <w:t>the existing data</w:t>
      </w:r>
      <w:r w:rsidR="005278BA">
        <w:rPr>
          <w:rFonts w:eastAsiaTheme="minorEastAsia" w:hint="eastAsia"/>
          <w:kern w:val="0"/>
        </w:rPr>
        <w:t>set</w:t>
      </w:r>
      <w:r w:rsidRPr="00072C05">
        <w:rPr>
          <w:kern w:val="0"/>
        </w:rPr>
        <w:t xml:space="preserve">. </w:t>
      </w:r>
    </w:p>
    <w:p w:rsidR="0044313C" w:rsidRPr="00072C05" w:rsidRDefault="0044313C" w:rsidP="008F354F">
      <w:pPr>
        <w:rPr>
          <w:kern w:val="0"/>
        </w:rPr>
      </w:pPr>
    </w:p>
    <w:p w:rsidR="0044313C" w:rsidRPr="00F375FB" w:rsidRDefault="0044313C" w:rsidP="008F354F">
      <w:pPr>
        <w:rPr>
          <w:kern w:val="0"/>
          <w:szCs w:val="24"/>
        </w:rPr>
      </w:pPr>
      <w:r w:rsidRPr="00F375FB">
        <w:rPr>
          <w:kern w:val="0"/>
          <w:szCs w:val="24"/>
        </w:rPr>
        <w:t xml:space="preserve">The </w:t>
      </w:r>
      <w:r w:rsidR="000E0D96" w:rsidRPr="00F375FB">
        <w:rPr>
          <w:kern w:val="0"/>
          <w:szCs w:val="24"/>
        </w:rPr>
        <w:t>SLS</w:t>
      </w:r>
      <w:r w:rsidR="00E91E46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are used to regulate the speed of vehicles and motorcycles in downtown and highways</w:t>
      </w:r>
      <w:r w:rsidR="00CA2817">
        <w:rPr>
          <w:rFonts w:eastAsiaTheme="minorEastAsia" w:hint="eastAsia"/>
          <w:kern w:val="0"/>
          <w:szCs w:val="24"/>
        </w:rPr>
        <w:t xml:space="preserve"> areas</w:t>
      </w:r>
      <w:r w:rsidR="005278BA">
        <w:rPr>
          <w:rFonts w:eastAsiaTheme="minorEastAsia" w:hint="eastAsia"/>
          <w:kern w:val="0"/>
          <w:szCs w:val="24"/>
        </w:rPr>
        <w:t>.</w:t>
      </w:r>
      <w:r w:rsidRPr="00F375FB">
        <w:rPr>
          <w:kern w:val="0"/>
          <w:szCs w:val="24"/>
        </w:rPr>
        <w:t xml:space="preserve"> </w:t>
      </w:r>
      <w:r w:rsidR="005278BA">
        <w:rPr>
          <w:rFonts w:eastAsiaTheme="minorEastAsia" w:hint="eastAsia"/>
          <w:kern w:val="0"/>
          <w:szCs w:val="24"/>
        </w:rPr>
        <w:t>H</w:t>
      </w:r>
      <w:r w:rsidRPr="00F375FB">
        <w:rPr>
          <w:kern w:val="0"/>
          <w:szCs w:val="24"/>
        </w:rPr>
        <w:t>ence</w:t>
      </w:r>
      <w:r w:rsidR="005278BA">
        <w:rPr>
          <w:rFonts w:eastAsiaTheme="minorEastAsia" w:hint="eastAsia"/>
          <w:kern w:val="0"/>
          <w:szCs w:val="24"/>
        </w:rPr>
        <w:t>, they</w:t>
      </w:r>
      <w:r w:rsidRPr="00F375FB">
        <w:rPr>
          <w:kern w:val="0"/>
          <w:szCs w:val="24"/>
        </w:rPr>
        <w:t xml:space="preserve"> protect drivers and pedestrians against dangerous situations. The SLS in North America have a rectangular shape which </w:t>
      </w:r>
      <w:r w:rsidR="000E0D96" w:rsidRPr="00F375FB">
        <w:rPr>
          <w:kern w:val="0"/>
          <w:szCs w:val="24"/>
        </w:rPr>
        <w:t xml:space="preserve">is </w:t>
      </w:r>
      <w:r w:rsidRPr="00F375FB">
        <w:rPr>
          <w:kern w:val="0"/>
          <w:szCs w:val="24"/>
        </w:rPr>
        <w:t>contrary to the circular European SLS.</w:t>
      </w:r>
      <w:r w:rsidR="000E0D96" w:rsidRPr="00F375FB">
        <w:rPr>
          <w:kern w:val="0"/>
          <w:szCs w:val="24"/>
        </w:rPr>
        <w:t xml:space="preserve"> T</w:t>
      </w:r>
      <w:r w:rsidRPr="00F375FB">
        <w:rPr>
          <w:kern w:val="0"/>
          <w:szCs w:val="24"/>
        </w:rPr>
        <w:t>he</w:t>
      </w:r>
      <w:r w:rsidR="000E0D96" w:rsidRPr="00F375FB">
        <w:rPr>
          <w:kern w:val="0"/>
          <w:szCs w:val="24"/>
        </w:rPr>
        <w:t xml:space="preserve"> </w:t>
      </w:r>
      <w:r w:rsidR="000E0D96" w:rsidRPr="00F375FB">
        <w:rPr>
          <w:color w:val="000000"/>
          <w:kern w:val="0"/>
          <w:szCs w:val="24"/>
        </w:rPr>
        <w:t xml:space="preserve">speed limit </w:t>
      </w:r>
      <w:r w:rsidR="00E91E46">
        <w:rPr>
          <w:rFonts w:eastAsiaTheme="minorEastAsia" w:hint="eastAsia"/>
          <w:color w:val="000000"/>
          <w:kern w:val="0"/>
          <w:szCs w:val="24"/>
        </w:rPr>
        <w:t xml:space="preserve">text </w:t>
      </w:r>
      <w:r w:rsidR="000E0D96" w:rsidRPr="00F375FB">
        <w:rPr>
          <w:color w:val="000000"/>
          <w:kern w:val="0"/>
          <w:szCs w:val="24"/>
        </w:rPr>
        <w:t>is indicated in the</w:t>
      </w:r>
      <w:r w:rsidRPr="00F375FB">
        <w:rPr>
          <w:kern w:val="0"/>
          <w:szCs w:val="24"/>
        </w:rPr>
        <w:t xml:space="preserve"> middle of </w:t>
      </w:r>
      <w:r w:rsidR="000E0D96" w:rsidRPr="00F375FB">
        <w:rPr>
          <w:kern w:val="0"/>
          <w:szCs w:val="24"/>
        </w:rPr>
        <w:t xml:space="preserve">the </w:t>
      </w:r>
      <w:r w:rsidRPr="00F375FB">
        <w:rPr>
          <w:kern w:val="0"/>
          <w:szCs w:val="24"/>
        </w:rPr>
        <w:t>signs</w:t>
      </w:r>
      <w:r w:rsidR="000E0D96" w:rsidRPr="00F375FB">
        <w:rPr>
          <w:kern w:val="0"/>
          <w:szCs w:val="24"/>
        </w:rPr>
        <w:t xml:space="preserve"> on white, yellow, black or orange backgrounds</w:t>
      </w:r>
      <w:r w:rsidRPr="00F375FB">
        <w:rPr>
          <w:kern w:val="0"/>
          <w:szCs w:val="24"/>
        </w:rPr>
        <w:t xml:space="preserve"> with a black border. European SLS </w:t>
      </w:r>
      <w:r w:rsidR="005278BA">
        <w:rPr>
          <w:rFonts w:eastAsiaTheme="minorEastAsia" w:hint="eastAsia"/>
          <w:kern w:val="0"/>
          <w:szCs w:val="24"/>
        </w:rPr>
        <w:t>are</w:t>
      </w:r>
      <w:r w:rsidRPr="00F375FB">
        <w:rPr>
          <w:kern w:val="0"/>
          <w:szCs w:val="24"/>
        </w:rPr>
        <w:t xml:space="preserve"> circular white signs with a red circular </w:t>
      </w:r>
      <w:proofErr w:type="gramStart"/>
      <w:r w:rsidR="00240166" w:rsidRPr="00F375FB">
        <w:rPr>
          <w:kern w:val="0"/>
          <w:szCs w:val="24"/>
        </w:rPr>
        <w:t>border</w:t>
      </w:r>
      <w:r w:rsidR="00240166">
        <w:rPr>
          <w:rFonts w:eastAsiaTheme="minorEastAsia" w:hint="eastAsia"/>
          <w:kern w:val="0"/>
          <w:szCs w:val="24"/>
        </w:rPr>
        <w:t xml:space="preserve"> </w:t>
      </w:r>
      <w:proofErr w:type="gramEnd"/>
      <w:r w:rsidR="00846AE5" w:rsidRPr="004A31D7">
        <w:rPr>
          <w:rStyle w:val="af5"/>
          <w:rFonts w:cs="Times New Roman"/>
          <w:kern w:val="0"/>
          <w:szCs w:val="24"/>
          <w:vertAlign w:val="baseline"/>
        </w:rPr>
        <w:t>[</w:t>
      </w:r>
      <w:bookmarkStart w:id="62" w:name="_Ref384589162"/>
      <w:r w:rsidR="00846AE5" w:rsidRPr="004A31D7">
        <w:rPr>
          <w:rStyle w:val="af5"/>
          <w:rFonts w:cs="Times New Roman"/>
          <w:kern w:val="0"/>
          <w:szCs w:val="24"/>
          <w:vertAlign w:val="baseline"/>
        </w:rPr>
        <w:endnoteReference w:id="109"/>
      </w:r>
      <w:bookmarkEnd w:id="62"/>
      <w:r w:rsidR="00846AE5" w:rsidRPr="004A31D7">
        <w:rPr>
          <w:rStyle w:val="af5"/>
          <w:rFonts w:cs="Times New Roman"/>
          <w:kern w:val="0"/>
          <w:szCs w:val="24"/>
          <w:vertAlign w:val="baseline"/>
        </w:rPr>
        <w:t>]</w:t>
      </w:r>
      <w:r w:rsidRPr="00F375FB">
        <w:rPr>
          <w:kern w:val="0"/>
          <w:szCs w:val="24"/>
        </w:rPr>
        <w:t xml:space="preserve">, see Figure </w:t>
      </w:r>
      <w:r w:rsidR="00903A70" w:rsidRPr="00F375FB">
        <w:rPr>
          <w:kern w:val="0"/>
          <w:szCs w:val="24"/>
        </w:rPr>
        <w:t>3.2.1.2</w:t>
      </w:r>
      <w:r w:rsidRPr="00F375FB">
        <w:rPr>
          <w:kern w:val="0"/>
          <w:szCs w:val="24"/>
        </w:rPr>
        <w:t xml:space="preserve"> below</w:t>
      </w:r>
      <w:r w:rsidR="000E0D96" w:rsidRPr="00F375FB">
        <w:rPr>
          <w:kern w:val="0"/>
          <w:szCs w:val="24"/>
        </w:rPr>
        <w:t>.</w:t>
      </w:r>
    </w:p>
    <w:p w:rsidR="00007244" w:rsidRDefault="0044313C" w:rsidP="00240166">
      <w:pPr>
        <w:keepNext/>
        <w:autoSpaceDE w:val="0"/>
        <w:autoSpaceDN w:val="0"/>
        <w:adjustRightInd w:val="0"/>
        <w:spacing w:line="276" w:lineRule="auto"/>
        <w:jc w:val="center"/>
        <w:rPr>
          <w:rFonts w:eastAsiaTheme="minorEastAsia"/>
        </w:rPr>
      </w:pPr>
      <w:r w:rsidRPr="00072C05">
        <w:rPr>
          <w:rFonts w:cs="Times New Roman"/>
          <w:noProof/>
          <w:kern w:val="0"/>
          <w:sz w:val="28"/>
          <w:szCs w:val="28"/>
        </w:rPr>
        <w:lastRenderedPageBreak/>
        <w:drawing>
          <wp:inline distT="0" distB="0" distL="0" distR="0">
            <wp:extent cx="4335836" cy="1428948"/>
            <wp:effectExtent l="19050" t="0" r="7564" b="0"/>
            <wp:docPr id="70" name="图片 6" descr="C:\Users\lenovo\AppData\Roaming\Tencent\Users\1027341472\QQ\WinTemp\RichOle\X]8(}TIC}0EUB5([Q[HIQ[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AppData\Roaming\Tencent\Users\1027341472\QQ\WinTemp\RichOle\X]8(}TIC}0EUB5([Q[HIQ[L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575" cy="144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244" w:rsidRPr="00007244" w:rsidRDefault="00007244" w:rsidP="0067042C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276" w:lineRule="auto"/>
        <w:ind w:firstLineChars="0"/>
        <w:jc w:val="center"/>
        <w:rPr>
          <w:rFonts w:cs="Times New Roman"/>
          <w:kern w:val="0"/>
          <w:szCs w:val="24"/>
        </w:rPr>
      </w:pPr>
      <w:r w:rsidRPr="00071747">
        <w:rPr>
          <w:rFonts w:cs="Times New Roman"/>
          <w:kern w:val="0"/>
          <w:szCs w:val="24"/>
        </w:rPr>
        <w:t xml:space="preserve">Europe  </w:t>
      </w:r>
      <w:r>
        <w:rPr>
          <w:rFonts w:eastAsiaTheme="minorEastAsia" w:cs="Times New Roman" w:hint="eastAsia"/>
          <w:kern w:val="0"/>
          <w:szCs w:val="24"/>
        </w:rPr>
        <w:t xml:space="preserve">     </w:t>
      </w:r>
      <w:r w:rsidRPr="00071747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 xml:space="preserve">  </w:t>
      </w:r>
      <w:r w:rsidRPr="00071747">
        <w:rPr>
          <w:rFonts w:cs="Times New Roman"/>
          <w:kern w:val="0"/>
          <w:szCs w:val="24"/>
        </w:rPr>
        <w:t xml:space="preserve"> (2) Canada   </w:t>
      </w:r>
      <w:r>
        <w:rPr>
          <w:rFonts w:eastAsiaTheme="minorEastAsia" w:cs="Times New Roman" w:hint="eastAsia"/>
          <w:kern w:val="0"/>
          <w:szCs w:val="24"/>
        </w:rPr>
        <w:t xml:space="preserve">        </w:t>
      </w:r>
      <w:r w:rsidRPr="00071747">
        <w:rPr>
          <w:rFonts w:cs="Times New Roman"/>
          <w:kern w:val="0"/>
          <w:szCs w:val="24"/>
        </w:rPr>
        <w:t xml:space="preserve">(3) US </w:t>
      </w:r>
    </w:p>
    <w:p w:rsidR="004A31D7" w:rsidRPr="00007244" w:rsidRDefault="00007244" w:rsidP="00007244">
      <w:pPr>
        <w:pStyle w:val="af"/>
        <w:jc w:val="center"/>
      </w:pPr>
      <w:bookmarkStart w:id="63" w:name="_Toc388361081"/>
      <w:proofErr w:type="gramStart"/>
      <w:r>
        <w:t>Figure 3.2.1.</w:t>
      </w:r>
      <w:proofErr w:type="gramEnd"/>
      <w:r w:rsidR="008401BD">
        <w:fldChar w:fldCharType="begin"/>
      </w:r>
      <w:r w:rsidR="00230D35">
        <w:instrText xml:space="preserve"> SEQ Figure_3.2.1. \* ARABIC </w:instrText>
      </w:r>
      <w:r w:rsidR="008401BD">
        <w:fldChar w:fldCharType="separate"/>
      </w:r>
      <w:r w:rsidR="00AE69A1">
        <w:rPr>
          <w:noProof/>
        </w:rPr>
        <w:t>2</w:t>
      </w:r>
      <w:r w:rsidR="008401BD">
        <w:fldChar w:fldCharType="end"/>
      </w:r>
      <w:r>
        <w:rPr>
          <w:rFonts w:eastAsiaTheme="minorEastAsia" w:hint="eastAsia"/>
        </w:rPr>
        <w:t xml:space="preserve"> </w:t>
      </w:r>
      <w:r w:rsidR="004A31D7" w:rsidRPr="00072C05">
        <w:rPr>
          <w:rFonts w:eastAsiaTheme="minorEastAsia" w:cs="Times New Roman"/>
        </w:rPr>
        <w:t>Samples of different speed limit</w:t>
      </w:r>
      <w:bookmarkEnd w:id="63"/>
    </w:p>
    <w:p w:rsidR="00375081" w:rsidRPr="004A31D7" w:rsidRDefault="00375081" w:rsidP="00737E28">
      <w:pPr>
        <w:pStyle w:val="a3"/>
        <w:autoSpaceDE w:val="0"/>
        <w:autoSpaceDN w:val="0"/>
        <w:adjustRightInd w:val="0"/>
        <w:spacing w:line="276" w:lineRule="auto"/>
        <w:ind w:left="360" w:firstLineChars="0" w:firstLine="0"/>
        <w:rPr>
          <w:rFonts w:cs="Times New Roman"/>
          <w:kern w:val="0"/>
          <w:sz w:val="28"/>
          <w:szCs w:val="28"/>
        </w:rPr>
      </w:pPr>
    </w:p>
    <w:p w:rsidR="0044313C" w:rsidRPr="00F375FB" w:rsidRDefault="0044313C" w:rsidP="008F354F">
      <w:pPr>
        <w:rPr>
          <w:rFonts w:eastAsiaTheme="minorEastAsia"/>
          <w:szCs w:val="24"/>
          <w:vertAlign w:val="superscript"/>
        </w:rPr>
      </w:pPr>
      <w:r w:rsidRPr="00F375FB">
        <w:rPr>
          <w:kern w:val="0"/>
          <w:szCs w:val="24"/>
        </w:rPr>
        <w:t xml:space="preserve">The Canadian SLS usually has </w:t>
      </w:r>
      <w:r w:rsidR="000E0D96" w:rsidRPr="00F375FB">
        <w:rPr>
          <w:kern w:val="0"/>
          <w:szCs w:val="24"/>
        </w:rPr>
        <w:t xml:space="preserve">a </w:t>
      </w:r>
      <w:r w:rsidRPr="00F375FB">
        <w:rPr>
          <w:kern w:val="0"/>
          <w:szCs w:val="24"/>
        </w:rPr>
        <w:t xml:space="preserve">notice </w:t>
      </w:r>
      <w:r w:rsidR="005278BA">
        <w:rPr>
          <w:rFonts w:eastAsiaTheme="minorEastAsia" w:hint="eastAsia"/>
          <w:kern w:val="0"/>
          <w:szCs w:val="24"/>
        </w:rPr>
        <w:t>saying the</w:t>
      </w:r>
      <w:r w:rsidRPr="00F375FB">
        <w:rPr>
          <w:kern w:val="0"/>
          <w:szCs w:val="24"/>
        </w:rPr>
        <w:t xml:space="preserve"> “MAXIMUM XX” on signs to indicate that XX is the maximum authorized speed</w:t>
      </w:r>
      <w:r w:rsidR="005278BA">
        <w:rPr>
          <w:rFonts w:eastAsiaTheme="minorEastAsia" w:hint="eastAsia"/>
          <w:kern w:val="0"/>
          <w:szCs w:val="24"/>
        </w:rPr>
        <w:t>;</w:t>
      </w:r>
      <w:r w:rsidRPr="00F375FB">
        <w:rPr>
          <w:kern w:val="0"/>
          <w:szCs w:val="24"/>
        </w:rPr>
        <w:t xml:space="preserve"> </w:t>
      </w:r>
      <w:r w:rsidR="005278BA">
        <w:rPr>
          <w:rFonts w:eastAsiaTheme="minorEastAsia" w:hint="eastAsia"/>
          <w:kern w:val="0"/>
          <w:szCs w:val="24"/>
        </w:rPr>
        <w:t>this has been</w:t>
      </w:r>
      <w:r w:rsidRPr="00F375FB">
        <w:rPr>
          <w:kern w:val="0"/>
          <w:szCs w:val="24"/>
        </w:rPr>
        <w:t xml:space="preserve"> expressed in kilometers per hour (km/h) since 1977. American SLS use “SPEED XX” to express the</w:t>
      </w:r>
      <w:r w:rsidR="005278BA">
        <w:rPr>
          <w:kern w:val="0"/>
          <w:szCs w:val="24"/>
        </w:rPr>
        <w:t xml:space="preserve"> same meaning and still display</w:t>
      </w:r>
      <w:r w:rsidR="005278BA">
        <w:rPr>
          <w:rFonts w:eastAsiaTheme="minorEastAsia" w:hint="eastAsia"/>
          <w:kern w:val="0"/>
          <w:szCs w:val="24"/>
        </w:rPr>
        <w:t xml:space="preserve"> the message </w:t>
      </w:r>
      <w:r w:rsidRPr="00F375FB">
        <w:rPr>
          <w:kern w:val="0"/>
          <w:szCs w:val="24"/>
        </w:rPr>
        <w:t>in miles per hour (mph</w:t>
      </w:r>
      <w:r w:rsidR="009B5238" w:rsidRPr="00F375FB">
        <w:rPr>
          <w:kern w:val="0"/>
          <w:szCs w:val="24"/>
        </w:rPr>
        <w:t>)</w:t>
      </w:r>
      <w:r w:rsidR="009B5238" w:rsidRPr="00F375FB">
        <w:rPr>
          <w:rFonts w:eastAsiaTheme="minorEastAsia"/>
          <w:kern w:val="0"/>
          <w:szCs w:val="24"/>
          <w:vertAlign w:val="superscript"/>
        </w:rPr>
        <w:t xml:space="preserve"> </w:t>
      </w:r>
      <w:r w:rsidR="009B5238" w:rsidRPr="004A31D7">
        <w:rPr>
          <w:rFonts w:eastAsiaTheme="minorEastAsia"/>
          <w:kern w:val="0"/>
          <w:szCs w:val="24"/>
        </w:rPr>
        <w:t>[</w:t>
      </w:r>
      <w:fldSimple w:instr=" NOTEREF _Ref384589162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109</w:t>
        </w:r>
      </w:fldSimple>
      <w:r w:rsidR="00071747" w:rsidRPr="004A31D7">
        <w:rPr>
          <w:rFonts w:eastAsiaTheme="minorEastAsia" w:hint="eastAsia"/>
          <w:szCs w:val="24"/>
        </w:rPr>
        <w:t>]</w:t>
      </w:r>
      <w:r w:rsidR="009B5238" w:rsidRPr="004A31D7">
        <w:rPr>
          <w:rFonts w:eastAsiaTheme="minorEastAsia" w:hint="eastAsia"/>
          <w:szCs w:val="24"/>
        </w:rPr>
        <w:t>.</w:t>
      </w:r>
    </w:p>
    <w:p w:rsidR="009B5238" w:rsidRPr="009B5238" w:rsidRDefault="009B5238" w:rsidP="00737E28">
      <w:pPr>
        <w:rPr>
          <w:rFonts w:eastAsiaTheme="minorEastAsia"/>
          <w:kern w:val="0"/>
        </w:rPr>
      </w:pPr>
    </w:p>
    <w:p w:rsidR="0044313C" w:rsidRPr="00072C05" w:rsidRDefault="00F45141" w:rsidP="00737E28">
      <w:pPr>
        <w:pStyle w:val="2"/>
        <w:spacing w:line="276" w:lineRule="auto"/>
      </w:pPr>
      <w:bookmarkStart w:id="64" w:name="_Toc388350408"/>
      <w:r w:rsidRPr="00072C05">
        <w:rPr>
          <w:rFonts w:hint="eastAsia"/>
        </w:rPr>
        <w:t>3</w:t>
      </w:r>
      <w:r w:rsidR="00375081" w:rsidRPr="00072C05">
        <w:rPr>
          <w:rFonts w:hint="eastAsia"/>
        </w:rPr>
        <w:t xml:space="preserve">.3 </w:t>
      </w:r>
      <w:r w:rsidR="00D46C1E" w:rsidRPr="00072C05">
        <w:rPr>
          <w:rFonts w:hint="eastAsia"/>
        </w:rPr>
        <w:t>D</w:t>
      </w:r>
      <w:r w:rsidR="0044313C" w:rsidRPr="00072C05">
        <w:rPr>
          <w:rFonts w:hint="eastAsia"/>
        </w:rPr>
        <w:t>ata</w:t>
      </w:r>
      <w:r w:rsidR="00E91E46">
        <w:rPr>
          <w:rFonts w:hint="eastAsia"/>
        </w:rPr>
        <w:t>set</w:t>
      </w:r>
      <w:r w:rsidR="00D46C1E" w:rsidRPr="00072C05">
        <w:rPr>
          <w:rFonts w:hint="eastAsia"/>
        </w:rPr>
        <w:t xml:space="preserve"> Creation Process</w:t>
      </w:r>
      <w:bookmarkEnd w:id="64"/>
    </w:p>
    <w:p w:rsidR="0044313C" w:rsidRPr="00072C05" w:rsidRDefault="00F45141" w:rsidP="00737E28">
      <w:pPr>
        <w:pStyle w:val="3"/>
        <w:spacing w:line="276" w:lineRule="auto"/>
      </w:pPr>
      <w:bookmarkStart w:id="65" w:name="_Toc388350409"/>
      <w:r w:rsidRPr="00072C05">
        <w:rPr>
          <w:rFonts w:hint="eastAsia"/>
        </w:rPr>
        <w:t>3</w:t>
      </w:r>
      <w:r w:rsidR="0044313C" w:rsidRPr="00072C05">
        <w:t>.3</w:t>
      </w:r>
      <w:r w:rsidR="00375081" w:rsidRPr="00072C05">
        <w:t>.1</w:t>
      </w:r>
      <w:r w:rsidR="00375081" w:rsidRPr="00072C05">
        <w:rPr>
          <w:rFonts w:hint="eastAsia"/>
        </w:rPr>
        <w:t xml:space="preserve"> </w:t>
      </w:r>
      <w:r w:rsidR="0044313C" w:rsidRPr="00072C05">
        <w:t xml:space="preserve">Data </w:t>
      </w:r>
      <w:r w:rsidR="00004DA7" w:rsidRPr="00072C05">
        <w:rPr>
          <w:rFonts w:hint="eastAsia"/>
        </w:rPr>
        <w:t>C</w:t>
      </w:r>
      <w:r w:rsidR="0044313C" w:rsidRPr="00072C05">
        <w:t>ollection</w:t>
      </w:r>
      <w:bookmarkEnd w:id="65"/>
    </w:p>
    <w:p w:rsidR="0044313C" w:rsidRPr="00240166" w:rsidRDefault="00240166" w:rsidP="00737E28">
      <w:pPr>
        <w:rPr>
          <w:rFonts w:eastAsiaTheme="minorEastAsia"/>
          <w:kern w:val="0"/>
          <w:sz w:val="20"/>
          <w:szCs w:val="20"/>
        </w:rPr>
      </w:pPr>
      <w:r>
        <w:rPr>
          <w:rFonts w:eastAsiaTheme="minorEastAsia" w:hint="eastAsia"/>
          <w:kern w:val="0"/>
        </w:rPr>
        <w:t xml:space="preserve">This </w:t>
      </w:r>
      <w:r w:rsidRPr="00072C05">
        <w:rPr>
          <w:kern w:val="0"/>
        </w:rPr>
        <w:t>section will introduce the process of building our own data</w:t>
      </w:r>
      <w:r>
        <w:rPr>
          <w:rFonts w:eastAsiaTheme="minorEastAsia" w:hint="eastAsia"/>
          <w:kern w:val="0"/>
        </w:rPr>
        <w:t>set.</w:t>
      </w:r>
      <w:r>
        <w:rPr>
          <w:rFonts w:eastAsiaTheme="minorEastAsia" w:hint="eastAsia"/>
          <w:kern w:val="0"/>
          <w:sz w:val="20"/>
          <w:szCs w:val="20"/>
        </w:rPr>
        <w:t xml:space="preserve"> </w:t>
      </w:r>
      <w:r w:rsidR="0044313C" w:rsidRPr="00F375FB">
        <w:rPr>
          <w:kern w:val="0"/>
          <w:szCs w:val="24"/>
        </w:rPr>
        <w:t>Our data</w:t>
      </w:r>
      <w:r w:rsidR="00E91E46">
        <w:rPr>
          <w:rFonts w:eastAsiaTheme="minorEastAsia" w:hint="eastAsia"/>
          <w:kern w:val="0"/>
          <w:szCs w:val="24"/>
        </w:rPr>
        <w:t>set</w:t>
      </w:r>
      <w:r w:rsidR="0044313C" w:rsidRPr="00F375FB">
        <w:rPr>
          <w:kern w:val="0"/>
          <w:szCs w:val="24"/>
        </w:rPr>
        <w:t xml:space="preserve"> of North American SLS (NASLS) was created from approx</w:t>
      </w:r>
      <w:r w:rsidR="000E0D96" w:rsidRPr="00F375FB">
        <w:rPr>
          <w:kern w:val="0"/>
          <w:szCs w:val="24"/>
        </w:rPr>
        <w:t>imately</w:t>
      </w:r>
      <w:r w:rsidR="0044313C" w:rsidRPr="00F375FB">
        <w:rPr>
          <w:kern w:val="0"/>
          <w:szCs w:val="24"/>
        </w:rPr>
        <w:t xml:space="preserve"> </w:t>
      </w:r>
      <w:r>
        <w:rPr>
          <w:rFonts w:eastAsiaTheme="minorEastAsia" w:hint="eastAsia"/>
          <w:kern w:val="0"/>
          <w:szCs w:val="24"/>
        </w:rPr>
        <w:t>1</w:t>
      </w:r>
      <w:r w:rsidR="0044313C" w:rsidRPr="00F375FB">
        <w:rPr>
          <w:kern w:val="0"/>
          <w:szCs w:val="24"/>
        </w:rPr>
        <w:t>0 hours of different video</w:t>
      </w:r>
      <w:r w:rsidR="000E0D96" w:rsidRPr="00F375FB">
        <w:rPr>
          <w:kern w:val="0"/>
          <w:szCs w:val="24"/>
        </w:rPr>
        <w:t>s</w:t>
      </w:r>
      <w:r w:rsidR="00CA2817">
        <w:rPr>
          <w:rFonts w:eastAsiaTheme="minorEastAsia" w:hint="eastAsia"/>
          <w:kern w:val="0"/>
          <w:szCs w:val="24"/>
        </w:rPr>
        <w:t>.</w:t>
      </w:r>
      <w:r w:rsidR="00082608">
        <w:rPr>
          <w:rFonts w:eastAsiaTheme="minorEastAsia" w:hint="eastAsia"/>
          <w:kern w:val="0"/>
          <w:szCs w:val="24"/>
        </w:rPr>
        <w:t xml:space="preserve"> </w:t>
      </w:r>
      <w:r w:rsidR="00CA2817">
        <w:rPr>
          <w:rFonts w:eastAsiaTheme="minorEastAsia" w:hint="eastAsia"/>
          <w:kern w:val="0"/>
          <w:szCs w:val="24"/>
        </w:rPr>
        <w:t>T</w:t>
      </w:r>
      <w:r w:rsidR="00082608">
        <w:rPr>
          <w:rFonts w:eastAsiaTheme="minorEastAsia" w:hint="eastAsia"/>
          <w:kern w:val="0"/>
          <w:szCs w:val="24"/>
        </w:rPr>
        <w:t xml:space="preserve">hese </w:t>
      </w:r>
      <w:r w:rsidR="000E0D96" w:rsidRPr="00F375FB">
        <w:rPr>
          <w:kern w:val="0"/>
          <w:szCs w:val="24"/>
        </w:rPr>
        <w:t xml:space="preserve">were </w:t>
      </w:r>
      <w:r w:rsidR="0044313C" w:rsidRPr="00F375FB">
        <w:rPr>
          <w:kern w:val="0"/>
          <w:szCs w:val="24"/>
        </w:rPr>
        <w:t xml:space="preserve">recorded while driving on different </w:t>
      </w:r>
      <w:r w:rsidR="00082608">
        <w:rPr>
          <w:rFonts w:eastAsiaTheme="minorEastAsia" w:hint="eastAsia"/>
          <w:kern w:val="0"/>
          <w:szCs w:val="24"/>
        </w:rPr>
        <w:t xml:space="preserve">types of </w:t>
      </w:r>
      <w:r w:rsidR="0044313C" w:rsidRPr="00F375FB">
        <w:rPr>
          <w:kern w:val="0"/>
          <w:szCs w:val="24"/>
        </w:rPr>
        <w:t>road</w:t>
      </w:r>
      <w:r w:rsidR="00082608">
        <w:rPr>
          <w:rFonts w:eastAsiaTheme="minorEastAsia" w:hint="eastAsia"/>
          <w:kern w:val="0"/>
          <w:szCs w:val="24"/>
        </w:rPr>
        <w:t>s</w:t>
      </w:r>
      <w:r w:rsidR="0044313C" w:rsidRPr="00F375FB">
        <w:rPr>
          <w:kern w:val="0"/>
          <w:szCs w:val="24"/>
        </w:rPr>
        <w:t xml:space="preserve"> and different weather condition</w:t>
      </w:r>
      <w:r w:rsidR="000E0D96" w:rsidRPr="00F375FB">
        <w:rPr>
          <w:kern w:val="0"/>
          <w:szCs w:val="24"/>
        </w:rPr>
        <w:t>s</w:t>
      </w:r>
      <w:r w:rsidR="00082608">
        <w:rPr>
          <w:rFonts w:eastAsiaTheme="minorEastAsia" w:hint="eastAsia"/>
          <w:kern w:val="0"/>
          <w:szCs w:val="24"/>
        </w:rPr>
        <w:t>. These videos were taken</w:t>
      </w:r>
      <w:r w:rsidR="0044313C" w:rsidRPr="00F375FB">
        <w:rPr>
          <w:kern w:val="0"/>
          <w:szCs w:val="24"/>
        </w:rPr>
        <w:t xml:space="preserve"> in </w:t>
      </w:r>
      <w:r w:rsidR="00082608">
        <w:rPr>
          <w:rFonts w:eastAsiaTheme="minorEastAsia" w:hint="eastAsia"/>
          <w:kern w:val="0"/>
          <w:szCs w:val="24"/>
        </w:rPr>
        <w:t xml:space="preserve">the </w:t>
      </w:r>
      <w:r w:rsidR="0044313C" w:rsidRPr="00F375FB">
        <w:rPr>
          <w:kern w:val="0"/>
          <w:szCs w:val="24"/>
        </w:rPr>
        <w:t>street</w:t>
      </w:r>
      <w:r w:rsidR="00082608">
        <w:rPr>
          <w:rFonts w:eastAsiaTheme="minorEastAsia" w:hint="eastAsia"/>
          <w:kern w:val="0"/>
          <w:szCs w:val="24"/>
        </w:rPr>
        <w:t>s of Ottawa</w:t>
      </w:r>
      <w:r w:rsidR="00CA2817">
        <w:rPr>
          <w:rFonts w:eastAsiaTheme="minorEastAsia" w:hint="eastAsia"/>
          <w:kern w:val="0"/>
          <w:szCs w:val="24"/>
        </w:rPr>
        <w:t xml:space="preserve"> </w:t>
      </w:r>
      <w:r w:rsidR="0044313C" w:rsidRPr="00F375FB">
        <w:rPr>
          <w:kern w:val="0"/>
          <w:szCs w:val="24"/>
        </w:rPr>
        <w:t xml:space="preserve">during </w:t>
      </w:r>
      <w:r w:rsidR="000E0D96" w:rsidRPr="00F375FB">
        <w:rPr>
          <w:kern w:val="0"/>
          <w:szCs w:val="24"/>
        </w:rPr>
        <w:t xml:space="preserve">the </w:t>
      </w:r>
      <w:r w:rsidR="0044313C" w:rsidRPr="00F375FB">
        <w:rPr>
          <w:kern w:val="0"/>
          <w:szCs w:val="24"/>
        </w:rPr>
        <w:t>daytime, most</w:t>
      </w:r>
      <w:r w:rsidR="00082608">
        <w:rPr>
          <w:rFonts w:eastAsiaTheme="minorEastAsia" w:hint="eastAsia"/>
          <w:kern w:val="0"/>
          <w:szCs w:val="24"/>
        </w:rPr>
        <w:t>ly during</w:t>
      </w:r>
      <w:r w:rsidR="0044313C" w:rsidRPr="00F375FB">
        <w:rPr>
          <w:kern w:val="0"/>
          <w:szCs w:val="24"/>
        </w:rPr>
        <w:t xml:space="preserve"> March 2013 </w:t>
      </w:r>
      <w:r w:rsidR="000E0D96" w:rsidRPr="00F375FB">
        <w:rPr>
          <w:kern w:val="0"/>
          <w:szCs w:val="24"/>
        </w:rPr>
        <w:t xml:space="preserve">and </w:t>
      </w:r>
      <w:r w:rsidR="0044313C" w:rsidRPr="00F375FB">
        <w:rPr>
          <w:kern w:val="0"/>
          <w:szCs w:val="24"/>
        </w:rPr>
        <w:t>June 2013. For video collection, a Sony Full H</w:t>
      </w:r>
      <w:r w:rsidR="00D76E1F" w:rsidRPr="00F375FB">
        <w:rPr>
          <w:kern w:val="0"/>
          <w:szCs w:val="24"/>
        </w:rPr>
        <w:t xml:space="preserve">D 1920 </w:t>
      </w:r>
      <m:oMath>
        <m:r>
          <m:rPr>
            <m:sty m:val="p"/>
          </m:rPr>
          <w:rPr>
            <w:rFonts w:ascii="Cambria Math" w:hAnsi="Cambria Math"/>
            <w:kern w:val="0"/>
            <w:szCs w:val="24"/>
          </w:rPr>
          <m:t>×</m:t>
        </m:r>
      </m:oMath>
      <w:r w:rsidR="0047653E">
        <w:rPr>
          <w:rFonts w:eastAsiaTheme="minorEastAsia" w:hint="eastAsia"/>
          <w:kern w:val="0"/>
          <w:szCs w:val="24"/>
        </w:rPr>
        <w:t xml:space="preserve"> </w:t>
      </w:r>
      <w:r w:rsidR="00D76E1F" w:rsidRPr="00F375FB">
        <w:rPr>
          <w:kern w:val="0"/>
          <w:szCs w:val="24"/>
        </w:rPr>
        <w:t xml:space="preserve">1080 pixel camera was </w:t>
      </w:r>
      <w:r w:rsidR="000E0D96" w:rsidRPr="00F375FB">
        <w:rPr>
          <w:color w:val="000000"/>
          <w:kern w:val="0"/>
          <w:szCs w:val="24"/>
        </w:rPr>
        <w:t>used</w:t>
      </w:r>
      <w:r w:rsidR="0044313C" w:rsidRPr="00F375FB">
        <w:rPr>
          <w:kern w:val="0"/>
          <w:szCs w:val="24"/>
        </w:rPr>
        <w:t>. After video</w:t>
      </w:r>
      <w:r w:rsidR="00CA2817">
        <w:rPr>
          <w:rFonts w:eastAsiaTheme="minorEastAsia" w:hint="eastAsia"/>
          <w:kern w:val="0"/>
          <w:szCs w:val="24"/>
        </w:rPr>
        <w:t xml:space="preserve"> collection</w:t>
      </w:r>
      <w:r w:rsidR="00082608">
        <w:rPr>
          <w:rFonts w:eastAsiaTheme="minorEastAsia" w:hint="eastAsia"/>
          <w:kern w:val="0"/>
          <w:szCs w:val="24"/>
        </w:rPr>
        <w:t>,</w:t>
      </w:r>
      <w:r w:rsidR="0044313C" w:rsidRPr="00F375FB">
        <w:rPr>
          <w:kern w:val="0"/>
          <w:szCs w:val="24"/>
        </w:rPr>
        <w:t xml:space="preserve"> we wr</w:t>
      </w:r>
      <w:r w:rsidR="000E0D96" w:rsidRPr="00F375FB">
        <w:rPr>
          <w:kern w:val="0"/>
          <w:szCs w:val="24"/>
        </w:rPr>
        <w:t>o</w:t>
      </w:r>
      <w:r w:rsidR="0044313C" w:rsidRPr="00F375FB">
        <w:rPr>
          <w:kern w:val="0"/>
          <w:szCs w:val="24"/>
        </w:rPr>
        <w:t xml:space="preserve">te a simple program to </w:t>
      </w:r>
      <w:r w:rsidR="00082608">
        <w:rPr>
          <w:rFonts w:eastAsiaTheme="minorEastAsia" w:hint="eastAsia"/>
          <w:kern w:val="0"/>
          <w:szCs w:val="24"/>
        </w:rPr>
        <w:t>perform</w:t>
      </w:r>
      <w:r w:rsidR="0044313C" w:rsidRPr="00F375FB">
        <w:rPr>
          <w:kern w:val="0"/>
          <w:szCs w:val="24"/>
        </w:rPr>
        <w:t xml:space="preserve"> the frame extraction which </w:t>
      </w:r>
      <w:r w:rsidR="000E0D96" w:rsidRPr="00F375FB">
        <w:rPr>
          <w:color w:val="000000"/>
          <w:kern w:val="0"/>
          <w:szCs w:val="24"/>
        </w:rPr>
        <w:t>isolated individual frames of video</w:t>
      </w:r>
      <w:r w:rsidR="0044313C" w:rsidRPr="00F375FB">
        <w:rPr>
          <w:kern w:val="0"/>
          <w:szCs w:val="24"/>
        </w:rPr>
        <w:t xml:space="preserve"> under different parameters depending on </w:t>
      </w:r>
      <w:r>
        <w:rPr>
          <w:rFonts w:eastAsiaTheme="minorEastAsia" w:hint="eastAsia"/>
          <w:kern w:val="0"/>
          <w:szCs w:val="24"/>
        </w:rPr>
        <w:t xml:space="preserve">vehicle </w:t>
      </w:r>
      <w:r w:rsidR="0044313C" w:rsidRPr="00F375FB">
        <w:rPr>
          <w:kern w:val="0"/>
          <w:szCs w:val="24"/>
        </w:rPr>
        <w:t>speed</w:t>
      </w:r>
      <w:r w:rsidR="000E0D96" w:rsidRPr="00F375FB">
        <w:rPr>
          <w:kern w:val="0"/>
          <w:szCs w:val="24"/>
        </w:rPr>
        <w:t xml:space="preserve"> and</w:t>
      </w:r>
      <w:r w:rsidR="0044313C" w:rsidRPr="00F375FB">
        <w:rPr>
          <w:kern w:val="0"/>
          <w:szCs w:val="24"/>
        </w:rPr>
        <w:t xml:space="preserve"> resolution. For example, if the video </w:t>
      </w:r>
      <w:r w:rsidR="00082608">
        <w:rPr>
          <w:rFonts w:eastAsiaTheme="minorEastAsia" w:hint="eastAsia"/>
          <w:kern w:val="0"/>
          <w:szCs w:val="24"/>
        </w:rPr>
        <w:t xml:space="preserve">has a </w:t>
      </w:r>
      <w:r w:rsidR="0044313C" w:rsidRPr="00F375FB">
        <w:rPr>
          <w:kern w:val="0"/>
          <w:szCs w:val="24"/>
        </w:rPr>
        <w:t xml:space="preserve">high resolution and the car is </w:t>
      </w:r>
      <w:r w:rsidR="00322796" w:rsidRPr="00F375FB">
        <w:rPr>
          <w:kern w:val="0"/>
          <w:szCs w:val="24"/>
        </w:rPr>
        <w:t>traveling at</w:t>
      </w:r>
      <w:r w:rsidR="0044313C" w:rsidRPr="00F375FB">
        <w:rPr>
          <w:kern w:val="0"/>
          <w:szCs w:val="24"/>
        </w:rPr>
        <w:t xml:space="preserve"> a low speed during record</w:t>
      </w:r>
      <w:r w:rsidR="00322796" w:rsidRPr="00F375FB">
        <w:rPr>
          <w:kern w:val="0"/>
          <w:szCs w:val="24"/>
        </w:rPr>
        <w:t>ing</w:t>
      </w:r>
      <w:r w:rsidR="0044313C" w:rsidRPr="00F375FB">
        <w:rPr>
          <w:kern w:val="0"/>
          <w:szCs w:val="24"/>
        </w:rPr>
        <w:t>, the extract</w:t>
      </w:r>
      <w:r w:rsidR="00322796" w:rsidRPr="00F375FB">
        <w:rPr>
          <w:kern w:val="0"/>
          <w:szCs w:val="24"/>
        </w:rPr>
        <w:t>ion</w:t>
      </w:r>
      <w:r w:rsidR="0044313C" w:rsidRPr="00F375FB">
        <w:rPr>
          <w:kern w:val="0"/>
          <w:szCs w:val="24"/>
        </w:rPr>
        <w:t xml:space="preserve"> time </w:t>
      </w:r>
      <w:r w:rsidR="00082608">
        <w:rPr>
          <w:rFonts w:eastAsiaTheme="minorEastAsia" w:hint="eastAsia"/>
          <w:kern w:val="0"/>
          <w:szCs w:val="24"/>
        </w:rPr>
        <w:t xml:space="preserve">will then be made </w:t>
      </w:r>
      <w:r w:rsidR="0044313C" w:rsidRPr="00F375FB">
        <w:rPr>
          <w:kern w:val="0"/>
          <w:szCs w:val="24"/>
        </w:rPr>
        <w:t xml:space="preserve">a little longer since there is </w:t>
      </w:r>
      <w:r w:rsidR="00082608">
        <w:rPr>
          <w:rFonts w:eastAsiaTheme="minorEastAsia" w:hint="eastAsia"/>
          <w:kern w:val="0"/>
          <w:szCs w:val="24"/>
        </w:rPr>
        <w:t>a small</w:t>
      </w:r>
      <w:r w:rsidR="0044313C" w:rsidRPr="00F375FB">
        <w:rPr>
          <w:kern w:val="0"/>
          <w:szCs w:val="24"/>
        </w:rPr>
        <w:t xml:space="preserve"> differen</w:t>
      </w:r>
      <w:r w:rsidR="00082608">
        <w:rPr>
          <w:rFonts w:eastAsiaTheme="minorEastAsia" w:hint="eastAsia"/>
          <w:kern w:val="0"/>
          <w:szCs w:val="24"/>
        </w:rPr>
        <w:t>ce</w:t>
      </w:r>
      <w:r w:rsidR="0044313C" w:rsidRPr="00F375FB">
        <w:rPr>
          <w:kern w:val="0"/>
          <w:szCs w:val="24"/>
        </w:rPr>
        <w:t xml:space="preserve"> from </w:t>
      </w:r>
      <w:r w:rsidR="00322796" w:rsidRPr="00F375FB">
        <w:rPr>
          <w:kern w:val="0"/>
          <w:szCs w:val="24"/>
        </w:rPr>
        <w:t>frame to frame</w:t>
      </w:r>
      <w:r w:rsidR="0044313C" w:rsidRPr="00F375FB">
        <w:rPr>
          <w:kern w:val="0"/>
          <w:szCs w:val="24"/>
        </w:rPr>
        <w:t xml:space="preserve">. Thus, the </w:t>
      </w:r>
      <w:r w:rsidR="00DE1E1B">
        <w:rPr>
          <w:rFonts w:eastAsiaTheme="minorEastAsia" w:hint="eastAsia"/>
          <w:kern w:val="0"/>
          <w:szCs w:val="24"/>
        </w:rPr>
        <w:t>traffic signs</w:t>
      </w:r>
      <w:r w:rsidR="0044313C" w:rsidRPr="00F375FB">
        <w:rPr>
          <w:kern w:val="0"/>
          <w:szCs w:val="24"/>
        </w:rPr>
        <w:t xml:space="preserve"> extract</w:t>
      </w:r>
      <w:r w:rsidR="00082608">
        <w:rPr>
          <w:rFonts w:eastAsiaTheme="minorEastAsia" w:hint="eastAsia"/>
          <w:kern w:val="0"/>
          <w:szCs w:val="24"/>
        </w:rPr>
        <w:t>ed</w:t>
      </w:r>
      <w:r w:rsidR="0044313C" w:rsidRPr="00F375FB">
        <w:rPr>
          <w:kern w:val="0"/>
          <w:szCs w:val="24"/>
        </w:rPr>
        <w:t xml:space="preserve"> from these kinds of frame</w:t>
      </w:r>
      <w:r w:rsidR="00082608">
        <w:rPr>
          <w:rFonts w:eastAsiaTheme="minorEastAsia" w:hint="eastAsia"/>
          <w:kern w:val="0"/>
          <w:szCs w:val="24"/>
        </w:rPr>
        <w:t>s</w:t>
      </w:r>
      <w:r w:rsidR="0044313C" w:rsidRPr="00F375FB">
        <w:rPr>
          <w:kern w:val="0"/>
          <w:szCs w:val="24"/>
        </w:rPr>
        <w:t xml:space="preserve"> will be </w:t>
      </w:r>
      <w:r w:rsidR="0044313C" w:rsidRPr="00F375FB">
        <w:rPr>
          <w:kern w:val="0"/>
          <w:szCs w:val="24"/>
        </w:rPr>
        <w:lastRenderedPageBreak/>
        <w:t>some</w:t>
      </w:r>
      <w:r w:rsidR="00322796" w:rsidRPr="00F375FB">
        <w:rPr>
          <w:kern w:val="0"/>
          <w:szCs w:val="24"/>
        </w:rPr>
        <w:t>what</w:t>
      </w:r>
      <w:r w:rsidR="0044313C" w:rsidRPr="00F375FB">
        <w:rPr>
          <w:kern w:val="0"/>
          <w:szCs w:val="24"/>
        </w:rPr>
        <w:t xml:space="preserve"> s</w:t>
      </w:r>
      <w:r w:rsidR="00322796" w:rsidRPr="00F375FB">
        <w:rPr>
          <w:kern w:val="0"/>
          <w:szCs w:val="24"/>
        </w:rPr>
        <w:t>imilar</w:t>
      </w:r>
      <w:r w:rsidR="00082608">
        <w:rPr>
          <w:rFonts w:eastAsiaTheme="minorEastAsia" w:hint="eastAsia"/>
          <w:kern w:val="0"/>
          <w:szCs w:val="24"/>
        </w:rPr>
        <w:t>.</w:t>
      </w:r>
      <w:r w:rsidR="0044313C" w:rsidRPr="00F375FB">
        <w:rPr>
          <w:kern w:val="0"/>
          <w:szCs w:val="24"/>
        </w:rPr>
        <w:t xml:space="preserve"> </w:t>
      </w:r>
      <w:r w:rsidR="00082608">
        <w:rPr>
          <w:rFonts w:eastAsiaTheme="minorEastAsia" w:hint="eastAsia"/>
          <w:kern w:val="0"/>
          <w:szCs w:val="24"/>
        </w:rPr>
        <w:t>This</w:t>
      </w:r>
      <w:r w:rsidR="0044313C" w:rsidRPr="00F375FB">
        <w:rPr>
          <w:kern w:val="0"/>
          <w:szCs w:val="24"/>
        </w:rPr>
        <w:t xml:space="preserve"> </w:t>
      </w:r>
      <w:r w:rsidR="00322796" w:rsidRPr="00F375FB">
        <w:rPr>
          <w:kern w:val="0"/>
          <w:szCs w:val="24"/>
        </w:rPr>
        <w:t>offers</w:t>
      </w:r>
      <w:r w:rsidR="0044313C" w:rsidRPr="00F375FB">
        <w:rPr>
          <w:kern w:val="0"/>
          <w:szCs w:val="24"/>
        </w:rPr>
        <w:t xml:space="preserve"> little </w:t>
      </w:r>
      <w:r w:rsidR="0044313C" w:rsidRPr="00072C05">
        <w:rPr>
          <w:kern w:val="0"/>
        </w:rPr>
        <w:t xml:space="preserve">contribution to the diversity of the dataset. The purpose </w:t>
      </w:r>
      <w:r w:rsidR="00322796" w:rsidRPr="00072C05">
        <w:rPr>
          <w:kern w:val="0"/>
        </w:rPr>
        <w:t>of this data</w:t>
      </w:r>
      <w:r w:rsidR="007A46B4">
        <w:rPr>
          <w:rFonts w:eastAsiaTheme="minorEastAsia" w:hint="eastAsia"/>
          <w:kern w:val="0"/>
        </w:rPr>
        <w:t>set</w:t>
      </w:r>
      <w:r w:rsidR="00EC1548" w:rsidRPr="00072C05">
        <w:rPr>
          <w:kern w:val="0"/>
        </w:rPr>
        <w:t xml:space="preserve"> is to collect </w:t>
      </w:r>
      <w:r w:rsidR="00082608">
        <w:rPr>
          <w:rFonts w:eastAsiaTheme="minorEastAsia" w:hint="eastAsia"/>
          <w:kern w:val="0"/>
        </w:rPr>
        <w:t xml:space="preserve">as many </w:t>
      </w:r>
      <w:r w:rsidR="007A46B4">
        <w:rPr>
          <w:kern w:val="0"/>
        </w:rPr>
        <w:t>different</w:t>
      </w:r>
      <w:r w:rsidR="007A46B4">
        <w:rPr>
          <w:rFonts w:eastAsiaTheme="minorEastAsia" w:hint="eastAsia"/>
          <w:kern w:val="0"/>
        </w:rPr>
        <w:t xml:space="preserve"> </w:t>
      </w:r>
      <w:r w:rsidR="0044313C" w:rsidRPr="00072C05">
        <w:rPr>
          <w:kern w:val="0"/>
        </w:rPr>
        <w:t>kinds of SLS</w:t>
      </w:r>
      <w:r w:rsidR="007A46B4">
        <w:rPr>
          <w:rFonts w:eastAsiaTheme="minorEastAsia" w:hint="eastAsia"/>
          <w:kern w:val="0"/>
        </w:rPr>
        <w:t xml:space="preserve"> under different environment</w:t>
      </w:r>
      <w:r w:rsidR="00082608">
        <w:rPr>
          <w:rFonts w:eastAsiaTheme="minorEastAsia" w:hint="eastAsia"/>
          <w:kern w:val="0"/>
        </w:rPr>
        <w:t>al</w:t>
      </w:r>
      <w:r w:rsidR="007A46B4">
        <w:rPr>
          <w:rFonts w:eastAsiaTheme="minorEastAsia" w:hint="eastAsia"/>
          <w:kern w:val="0"/>
        </w:rPr>
        <w:t xml:space="preserve"> conditions</w:t>
      </w:r>
      <w:r w:rsidR="0044313C" w:rsidRPr="00072C05">
        <w:rPr>
          <w:kern w:val="0"/>
        </w:rPr>
        <w:t xml:space="preserve"> as possible. So when the speed of record</w:t>
      </w:r>
      <w:r w:rsidR="00322796" w:rsidRPr="00072C05">
        <w:rPr>
          <w:kern w:val="0"/>
        </w:rPr>
        <w:t>ed</w:t>
      </w:r>
      <w:r w:rsidR="0044313C" w:rsidRPr="00072C05">
        <w:rPr>
          <w:kern w:val="0"/>
        </w:rPr>
        <w:t xml:space="preserve"> car</w:t>
      </w:r>
      <w:r w:rsidR="00322796" w:rsidRPr="00072C05">
        <w:rPr>
          <w:kern w:val="0"/>
        </w:rPr>
        <w:t>s</w:t>
      </w:r>
      <w:r w:rsidR="0044313C" w:rsidRPr="00072C05">
        <w:rPr>
          <w:kern w:val="0"/>
        </w:rPr>
        <w:t xml:space="preserve"> is high, and the videos </w:t>
      </w:r>
      <w:r w:rsidR="00082608">
        <w:rPr>
          <w:rFonts w:eastAsiaTheme="minorEastAsia" w:hint="eastAsia"/>
          <w:kern w:val="0"/>
        </w:rPr>
        <w:t>are</w:t>
      </w:r>
      <w:r w:rsidR="0044313C" w:rsidRPr="00072C05">
        <w:rPr>
          <w:kern w:val="0"/>
        </w:rPr>
        <w:t xml:space="preserve"> </w:t>
      </w:r>
      <w:r w:rsidR="00322796" w:rsidRPr="00072C05">
        <w:rPr>
          <w:kern w:val="0"/>
        </w:rPr>
        <w:t xml:space="preserve">taken under </w:t>
      </w:r>
      <w:r w:rsidR="0044313C" w:rsidRPr="00072C05">
        <w:rPr>
          <w:kern w:val="0"/>
        </w:rPr>
        <w:t>bad condition</w:t>
      </w:r>
      <w:r w:rsidR="00322796" w:rsidRPr="00072C05">
        <w:rPr>
          <w:kern w:val="0"/>
        </w:rPr>
        <w:t>s</w:t>
      </w:r>
      <w:r w:rsidR="0044313C" w:rsidRPr="00072C05">
        <w:rPr>
          <w:kern w:val="0"/>
        </w:rPr>
        <w:t xml:space="preserve">, we need to </w:t>
      </w:r>
      <w:r w:rsidR="00B77666">
        <w:rPr>
          <w:rFonts w:eastAsiaTheme="minorEastAsia" w:hint="eastAsia"/>
          <w:kern w:val="0"/>
        </w:rPr>
        <w:t>p</w:t>
      </w:r>
      <w:r w:rsidR="00CA2817">
        <w:rPr>
          <w:rFonts w:eastAsiaTheme="minorEastAsia" w:hint="eastAsia"/>
          <w:kern w:val="0"/>
        </w:rPr>
        <w:t>ay</w:t>
      </w:r>
      <w:r w:rsidR="00B77666">
        <w:rPr>
          <w:rFonts w:eastAsiaTheme="minorEastAsia" w:hint="eastAsia"/>
          <w:kern w:val="0"/>
        </w:rPr>
        <w:t xml:space="preserve"> </w:t>
      </w:r>
      <w:r w:rsidR="0044313C" w:rsidRPr="00072C05">
        <w:rPr>
          <w:kern w:val="0"/>
        </w:rPr>
        <w:t xml:space="preserve">more attention on the frame selection to guarantee the quality of the dataset. </w:t>
      </w:r>
    </w:p>
    <w:p w:rsidR="004A31D7" w:rsidRPr="00CA2817" w:rsidRDefault="004A31D7" w:rsidP="00737E28">
      <w:pPr>
        <w:rPr>
          <w:rFonts w:eastAsiaTheme="minorEastAsia"/>
          <w:kern w:val="0"/>
        </w:rPr>
      </w:pPr>
    </w:p>
    <w:p w:rsidR="0044313C" w:rsidRPr="00072C05" w:rsidRDefault="00F45141" w:rsidP="00737E28">
      <w:pPr>
        <w:pStyle w:val="3"/>
        <w:spacing w:line="276" w:lineRule="auto"/>
      </w:pPr>
      <w:bookmarkStart w:id="66" w:name="_Toc388350410"/>
      <w:r w:rsidRPr="00072C05">
        <w:rPr>
          <w:rFonts w:hint="eastAsia"/>
        </w:rPr>
        <w:t>3</w:t>
      </w:r>
      <w:r w:rsidR="0044313C" w:rsidRPr="00072C05">
        <w:t xml:space="preserve">.3.2 Data </w:t>
      </w:r>
      <w:r w:rsidR="00004DA7" w:rsidRPr="00072C05">
        <w:rPr>
          <w:rFonts w:hint="eastAsia"/>
        </w:rPr>
        <w:t>O</w:t>
      </w:r>
      <w:r w:rsidR="0044313C" w:rsidRPr="00072C05">
        <w:t>rganization</w:t>
      </w:r>
      <w:bookmarkEnd w:id="66"/>
    </w:p>
    <w:p w:rsidR="0044313C" w:rsidRPr="00072C05" w:rsidRDefault="0044313C" w:rsidP="008F354F">
      <w:pPr>
        <w:rPr>
          <w:kern w:val="0"/>
        </w:rPr>
      </w:pPr>
      <w:r w:rsidRPr="00072C05">
        <w:rPr>
          <w:kern w:val="0"/>
        </w:rPr>
        <w:t xml:space="preserve">The images </w:t>
      </w:r>
      <w:r w:rsidR="00322796" w:rsidRPr="00072C05">
        <w:rPr>
          <w:kern w:val="0"/>
        </w:rPr>
        <w:t>extracted</w:t>
      </w:r>
      <w:r w:rsidRPr="00072C05">
        <w:rPr>
          <w:kern w:val="0"/>
        </w:rPr>
        <w:t xml:space="preserve"> from video</w:t>
      </w:r>
      <w:r w:rsidR="00B77666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</w:t>
      </w:r>
      <w:r w:rsidR="00CA2817">
        <w:rPr>
          <w:rFonts w:eastAsiaTheme="minorEastAsia" w:hint="eastAsia"/>
          <w:kern w:val="0"/>
        </w:rPr>
        <w:t>are</w:t>
      </w:r>
      <w:r w:rsidRPr="00072C05">
        <w:rPr>
          <w:kern w:val="0"/>
        </w:rPr>
        <w:t xml:space="preserve"> selected </w:t>
      </w:r>
      <w:r w:rsidR="00322796" w:rsidRPr="00072C05">
        <w:rPr>
          <w:kern w:val="0"/>
        </w:rPr>
        <w:t xml:space="preserve">a </w:t>
      </w:r>
      <w:r w:rsidRPr="00072C05">
        <w:rPr>
          <w:kern w:val="0"/>
        </w:rPr>
        <w:t>second time, since not every extract</w:t>
      </w:r>
      <w:r w:rsidR="00322796" w:rsidRPr="00072C05">
        <w:rPr>
          <w:kern w:val="0"/>
        </w:rPr>
        <w:t>ed</w:t>
      </w:r>
      <w:r w:rsidRPr="00072C05">
        <w:rPr>
          <w:kern w:val="0"/>
        </w:rPr>
        <w:t xml:space="preserve"> image can be used for the dataset.</w:t>
      </w:r>
    </w:p>
    <w:p w:rsidR="00B43B14" w:rsidRPr="00072C05" w:rsidRDefault="00B43B14" w:rsidP="008F354F">
      <w:pPr>
        <w:rPr>
          <w:kern w:val="0"/>
        </w:rPr>
      </w:pPr>
    </w:p>
    <w:p w:rsidR="0044313C" w:rsidRPr="00AE6115" w:rsidRDefault="0044313C" w:rsidP="008F354F">
      <w:pPr>
        <w:autoSpaceDE w:val="0"/>
        <w:autoSpaceDN w:val="0"/>
        <w:adjustRightInd w:val="0"/>
        <w:rPr>
          <w:rFonts w:cs="Times New Roman"/>
          <w:bCs/>
          <w:kern w:val="0"/>
          <w:szCs w:val="24"/>
        </w:rPr>
      </w:pPr>
      <w:r w:rsidRPr="00AE6115">
        <w:rPr>
          <w:rFonts w:cs="Times New Roman"/>
          <w:bCs/>
          <w:kern w:val="0"/>
          <w:szCs w:val="24"/>
        </w:rPr>
        <w:t xml:space="preserve">The other </w:t>
      </w:r>
      <w:r w:rsidR="00B77666">
        <w:rPr>
          <w:rFonts w:cs="Times New Roman"/>
          <w:bCs/>
          <w:kern w:val="0"/>
          <w:szCs w:val="24"/>
        </w:rPr>
        <w:t>criterion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="00B77666">
        <w:rPr>
          <w:rFonts w:cs="Times New Roman"/>
          <w:bCs/>
          <w:kern w:val="0"/>
          <w:szCs w:val="24"/>
        </w:rPr>
        <w:t xml:space="preserve"> of collecting data </w:t>
      </w:r>
      <w:r w:rsidR="00B77666">
        <w:rPr>
          <w:rFonts w:eastAsiaTheme="minorEastAsia" w:cs="Times New Roman" w:hint="eastAsia"/>
          <w:bCs/>
          <w:kern w:val="0"/>
          <w:szCs w:val="24"/>
        </w:rPr>
        <w:t>are</w:t>
      </w:r>
      <w:r w:rsidR="00322796" w:rsidRPr="00AE6115">
        <w:rPr>
          <w:rFonts w:cs="Times New Roman"/>
          <w:bCs/>
          <w:kern w:val="0"/>
          <w:szCs w:val="24"/>
        </w:rPr>
        <w:t xml:space="preserve"> </w:t>
      </w:r>
      <w:r w:rsidRPr="00AE6115">
        <w:rPr>
          <w:rFonts w:cs="Times New Roman"/>
          <w:bCs/>
          <w:kern w:val="0"/>
          <w:szCs w:val="24"/>
        </w:rPr>
        <w:t>as follow</w:t>
      </w:r>
      <w:r w:rsidR="00322796" w:rsidRPr="00AE6115">
        <w:rPr>
          <w:rFonts w:cs="Times New Roman"/>
          <w:bCs/>
          <w:kern w:val="0"/>
          <w:szCs w:val="24"/>
        </w:rPr>
        <w:t>s</w:t>
      </w:r>
      <w:r w:rsidRPr="00AE6115">
        <w:rPr>
          <w:rFonts w:cs="Times New Roman"/>
          <w:bCs/>
          <w:kern w:val="0"/>
          <w:szCs w:val="24"/>
        </w:rPr>
        <w:t>:</w:t>
      </w:r>
    </w:p>
    <w:p w:rsidR="0044313C" w:rsidRPr="00AE6115" w:rsidRDefault="0044313C" w:rsidP="0067042C">
      <w:pPr>
        <w:pStyle w:val="a3"/>
        <w:numPr>
          <w:ilvl w:val="0"/>
          <w:numId w:val="1"/>
        </w:numPr>
        <w:autoSpaceDE w:val="0"/>
        <w:autoSpaceDN w:val="0"/>
        <w:adjustRightInd w:val="0"/>
        <w:ind w:firstLineChars="0"/>
        <w:rPr>
          <w:rFonts w:cs="Times New Roman"/>
          <w:bCs/>
          <w:kern w:val="0"/>
          <w:szCs w:val="24"/>
        </w:rPr>
      </w:pPr>
      <w:r w:rsidRPr="00AE6115">
        <w:rPr>
          <w:rFonts w:cs="Times New Roman"/>
          <w:bCs/>
          <w:kern w:val="0"/>
          <w:szCs w:val="24"/>
        </w:rPr>
        <w:t>Discard the classes with less than 50 images.</w:t>
      </w:r>
    </w:p>
    <w:p w:rsidR="0044313C" w:rsidRPr="005D3FEB" w:rsidRDefault="0044313C" w:rsidP="00E43860">
      <w:pPr>
        <w:pStyle w:val="a3"/>
        <w:numPr>
          <w:ilvl w:val="0"/>
          <w:numId w:val="1"/>
        </w:numPr>
        <w:autoSpaceDE w:val="0"/>
        <w:autoSpaceDN w:val="0"/>
        <w:adjustRightInd w:val="0"/>
        <w:ind w:firstLineChars="0"/>
        <w:rPr>
          <w:rFonts w:cs="Times New Roman"/>
          <w:bCs/>
          <w:kern w:val="0"/>
          <w:szCs w:val="24"/>
        </w:rPr>
      </w:pPr>
      <w:r w:rsidRPr="00AE6115">
        <w:rPr>
          <w:rFonts w:cs="Times New Roman"/>
          <w:bCs/>
          <w:kern w:val="0"/>
          <w:szCs w:val="24"/>
        </w:rPr>
        <w:t xml:space="preserve">Discard the classes which have very bad image </w:t>
      </w:r>
      <w:r w:rsidR="00322796" w:rsidRPr="00AE6115">
        <w:rPr>
          <w:rFonts w:cs="Times New Roman"/>
          <w:bCs/>
          <w:kern w:val="0"/>
          <w:szCs w:val="24"/>
        </w:rPr>
        <w:t>quality (</w:t>
      </w:r>
      <w:r w:rsidR="004355EC" w:rsidRPr="00AE6115">
        <w:rPr>
          <w:rFonts w:cs="Times New Roman"/>
          <w:bCs/>
          <w:kern w:val="0"/>
          <w:szCs w:val="24"/>
        </w:rPr>
        <w:t>i.e.</w:t>
      </w:r>
      <w:r w:rsidRPr="00AE6115">
        <w:rPr>
          <w:rFonts w:cs="Times New Roman"/>
          <w:bCs/>
          <w:kern w:val="0"/>
          <w:szCs w:val="24"/>
        </w:rPr>
        <w:t>, when human can</w:t>
      </w:r>
      <w:r w:rsidR="00B77666">
        <w:rPr>
          <w:rFonts w:eastAsiaTheme="minorEastAsia" w:cs="Times New Roman" w:hint="eastAsia"/>
          <w:bCs/>
          <w:kern w:val="0"/>
          <w:szCs w:val="24"/>
        </w:rPr>
        <w:t>not</w:t>
      </w:r>
      <w:r w:rsidRPr="00AE6115">
        <w:rPr>
          <w:rFonts w:cs="Times New Roman"/>
          <w:bCs/>
          <w:kern w:val="0"/>
          <w:szCs w:val="24"/>
        </w:rPr>
        <w:t xml:space="preserve"> see the signs cle</w:t>
      </w:r>
      <w:r w:rsidR="00E43860">
        <w:rPr>
          <w:rFonts w:cs="Times New Roman"/>
          <w:bCs/>
          <w:kern w:val="0"/>
          <w:szCs w:val="24"/>
        </w:rPr>
        <w:t xml:space="preserve">arly, </w:t>
      </w:r>
      <w:r w:rsidR="00B77666">
        <w:rPr>
          <w:rFonts w:eastAsiaTheme="minorEastAsia" w:cs="Times New Roman" w:hint="eastAsia"/>
          <w:bCs/>
          <w:kern w:val="0"/>
          <w:szCs w:val="24"/>
        </w:rPr>
        <w:t>they</w:t>
      </w:r>
      <w:r w:rsidR="00E43860">
        <w:rPr>
          <w:rFonts w:cs="Times New Roman"/>
          <w:bCs/>
          <w:kern w:val="0"/>
          <w:szCs w:val="24"/>
        </w:rPr>
        <w:t xml:space="preserve"> will be discarded</w:t>
      </w:r>
      <w:r w:rsidR="00E43860">
        <w:rPr>
          <w:rFonts w:eastAsiaTheme="minorEastAsia" w:cs="Times New Roman" w:hint="eastAsia"/>
          <w:bCs/>
          <w:kern w:val="0"/>
          <w:szCs w:val="24"/>
        </w:rPr>
        <w:t>)</w:t>
      </w:r>
      <w:r w:rsidR="00322796" w:rsidRPr="00AE6115">
        <w:rPr>
          <w:rFonts w:cs="Times New Roman"/>
          <w:bCs/>
          <w:kern w:val="0"/>
          <w:szCs w:val="24"/>
        </w:rPr>
        <w:t>.</w:t>
      </w:r>
      <w:r w:rsidR="00E43860">
        <w:rPr>
          <w:rFonts w:eastAsiaTheme="minorEastAsia" w:cs="Times New Roman" w:hint="eastAsia"/>
          <w:bCs/>
          <w:kern w:val="0"/>
          <w:szCs w:val="24"/>
        </w:rPr>
        <w:t xml:space="preserve"> </w:t>
      </w:r>
      <w:r w:rsidRPr="00AE6115">
        <w:rPr>
          <w:rFonts w:cs="Times New Roman"/>
          <w:bCs/>
          <w:kern w:val="0"/>
          <w:szCs w:val="24"/>
        </w:rPr>
        <w:t xml:space="preserve">Since the car passes different </w:t>
      </w:r>
      <w:r w:rsidR="00DE1E1B">
        <w:rPr>
          <w:rFonts w:eastAsiaTheme="minorEastAsia" w:cs="Times New Roman" w:hint="eastAsia"/>
          <w:bCs/>
          <w:kern w:val="0"/>
          <w:szCs w:val="24"/>
        </w:rPr>
        <w:t>traffic signs</w:t>
      </w:r>
      <w:r w:rsidRPr="00AE6115">
        <w:rPr>
          <w:rFonts w:cs="Times New Roman"/>
          <w:bCs/>
          <w:kern w:val="0"/>
          <w:szCs w:val="24"/>
        </w:rPr>
        <w:t xml:space="preserve"> with different velocities</w:t>
      </w:r>
      <w:r w:rsidR="00322796" w:rsidRPr="00AE6115">
        <w:rPr>
          <w:rFonts w:cs="Times New Roman"/>
          <w:bCs/>
          <w:kern w:val="0"/>
          <w:szCs w:val="24"/>
        </w:rPr>
        <w:t>,</w:t>
      </w:r>
      <w:r w:rsidRPr="00AE6115">
        <w:rPr>
          <w:rFonts w:cs="Times New Roman"/>
          <w:bCs/>
          <w:kern w:val="0"/>
          <w:szCs w:val="24"/>
        </w:rPr>
        <w:t xml:space="preserve"> 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the selection step, which </w:t>
      </w:r>
      <w:r w:rsidRPr="00AE6115">
        <w:rPr>
          <w:rFonts w:cs="Times New Roman"/>
          <w:bCs/>
          <w:kern w:val="0"/>
          <w:szCs w:val="24"/>
        </w:rPr>
        <w:t>depend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Pr="00AE6115">
        <w:rPr>
          <w:rFonts w:cs="Times New Roman"/>
          <w:bCs/>
          <w:kern w:val="0"/>
          <w:szCs w:val="24"/>
        </w:rPr>
        <w:t xml:space="preserve"> on </w:t>
      </w:r>
      <w:r w:rsidR="00322796" w:rsidRPr="00AE6115">
        <w:rPr>
          <w:rFonts w:cs="Times New Roman"/>
          <w:bCs/>
          <w:kern w:val="0"/>
          <w:szCs w:val="24"/>
        </w:rPr>
        <w:t xml:space="preserve">the </w:t>
      </w:r>
      <w:r w:rsidRPr="00AE6115">
        <w:rPr>
          <w:rFonts w:cs="Times New Roman"/>
          <w:bCs/>
          <w:kern w:val="0"/>
          <w:szCs w:val="24"/>
        </w:rPr>
        <w:t>pos</w:t>
      </w:r>
      <w:r w:rsidR="00322796" w:rsidRPr="00AE6115">
        <w:rPr>
          <w:rFonts w:cs="Times New Roman"/>
          <w:bCs/>
          <w:kern w:val="0"/>
          <w:szCs w:val="24"/>
        </w:rPr>
        <w:t xml:space="preserve">ition 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of a sign </w:t>
      </w:r>
      <w:r w:rsidR="00322796" w:rsidRPr="00AE6115">
        <w:rPr>
          <w:rFonts w:cs="Times New Roman"/>
          <w:bCs/>
          <w:kern w:val="0"/>
          <w:szCs w:val="24"/>
        </w:rPr>
        <w:t xml:space="preserve">and 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on </w:t>
      </w:r>
      <w:r w:rsidR="00B77666">
        <w:rPr>
          <w:rFonts w:cs="Times New Roman"/>
          <w:bCs/>
          <w:kern w:val="0"/>
          <w:szCs w:val="24"/>
        </w:rPr>
        <w:t>the traffic situation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, </w:t>
      </w:r>
      <w:r w:rsidRPr="00AE6115">
        <w:rPr>
          <w:rFonts w:cs="Times New Roman"/>
          <w:bCs/>
          <w:kern w:val="0"/>
          <w:szCs w:val="24"/>
        </w:rPr>
        <w:t>is very necessary</w:t>
      </w:r>
      <w:r w:rsidR="00322796" w:rsidRPr="00AE6115">
        <w:rPr>
          <w:rFonts w:cs="Times New Roman"/>
          <w:bCs/>
          <w:kern w:val="0"/>
          <w:szCs w:val="24"/>
        </w:rPr>
        <w:t xml:space="preserve">. 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The </w:t>
      </w:r>
      <w:r w:rsidR="00B77666">
        <w:rPr>
          <w:rFonts w:eastAsiaTheme="minorEastAsia" w:cs="Times New Roman"/>
          <w:bCs/>
          <w:kern w:val="0"/>
          <w:szCs w:val="24"/>
        </w:rPr>
        <w:t>occurrence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 of a </w:t>
      </w:r>
      <w:r w:rsidRPr="00AE6115">
        <w:rPr>
          <w:rFonts w:cs="Times New Roman"/>
          <w:bCs/>
          <w:kern w:val="0"/>
          <w:szCs w:val="24"/>
        </w:rPr>
        <w:t>fixed number of images per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 </w:t>
      </w:r>
      <w:r w:rsidR="00DE1E1B">
        <w:rPr>
          <w:rFonts w:eastAsiaTheme="minorEastAsia" w:cs="Times New Roman" w:hint="eastAsia"/>
          <w:bCs/>
          <w:kern w:val="0"/>
          <w:szCs w:val="24"/>
        </w:rPr>
        <w:t>traffic sign</w:t>
      </w:r>
      <w:r w:rsidRPr="00AE6115">
        <w:rPr>
          <w:rFonts w:cs="Times New Roman"/>
          <w:bCs/>
          <w:kern w:val="0"/>
          <w:szCs w:val="24"/>
        </w:rPr>
        <w:t xml:space="preserve"> after </w:t>
      </w:r>
      <w:r w:rsidR="00322796" w:rsidRPr="00AE6115">
        <w:rPr>
          <w:rFonts w:cs="Times New Roman"/>
          <w:bCs/>
          <w:kern w:val="0"/>
          <w:szCs w:val="24"/>
        </w:rPr>
        <w:t xml:space="preserve">the </w:t>
      </w:r>
      <w:r w:rsidRPr="00AE6115">
        <w:rPr>
          <w:rFonts w:cs="Times New Roman"/>
          <w:bCs/>
          <w:kern w:val="0"/>
          <w:szCs w:val="24"/>
        </w:rPr>
        <w:t>selecti</w:t>
      </w:r>
      <w:r w:rsidR="00B77666">
        <w:rPr>
          <w:rFonts w:eastAsiaTheme="minorEastAsia" w:cs="Times New Roman" w:hint="eastAsia"/>
          <w:bCs/>
          <w:kern w:val="0"/>
          <w:szCs w:val="24"/>
        </w:rPr>
        <w:t>on</w:t>
      </w:r>
      <w:r w:rsidRPr="00AE6115">
        <w:rPr>
          <w:rFonts w:cs="Times New Roman"/>
          <w:bCs/>
          <w:kern w:val="0"/>
          <w:szCs w:val="24"/>
        </w:rPr>
        <w:t xml:space="preserve"> step </w:t>
      </w:r>
      <w:r w:rsidR="00322796" w:rsidRPr="00AE6115">
        <w:rPr>
          <w:rFonts w:cs="Times New Roman"/>
          <w:bCs/>
          <w:kern w:val="0"/>
          <w:szCs w:val="24"/>
        </w:rPr>
        <w:t>increase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Pr="00AE6115">
        <w:rPr>
          <w:rFonts w:cs="Times New Roman"/>
          <w:bCs/>
          <w:kern w:val="0"/>
          <w:szCs w:val="24"/>
        </w:rPr>
        <w:t xml:space="preserve"> the diversity of </w:t>
      </w:r>
      <w:r w:rsidR="00322796" w:rsidRPr="00AE6115">
        <w:rPr>
          <w:rFonts w:cs="Times New Roman"/>
          <w:bCs/>
          <w:kern w:val="0"/>
          <w:szCs w:val="24"/>
        </w:rPr>
        <w:t xml:space="preserve">the </w:t>
      </w:r>
      <w:r w:rsidR="00B77666">
        <w:rPr>
          <w:rFonts w:cs="Times New Roman"/>
          <w:bCs/>
          <w:kern w:val="0"/>
          <w:szCs w:val="24"/>
        </w:rPr>
        <w:t>dataset</w:t>
      </w:r>
      <w:r w:rsidR="00B77666">
        <w:rPr>
          <w:rFonts w:eastAsiaTheme="minorEastAsia" w:cs="Times New Roman" w:hint="eastAsia"/>
          <w:bCs/>
          <w:kern w:val="0"/>
          <w:szCs w:val="24"/>
        </w:rPr>
        <w:t>. This</w:t>
      </w:r>
      <w:r w:rsidRPr="00AE6115">
        <w:rPr>
          <w:rFonts w:cs="Times New Roman"/>
          <w:bCs/>
          <w:kern w:val="0"/>
          <w:szCs w:val="24"/>
        </w:rPr>
        <w:t xml:space="preserve"> </w:t>
      </w:r>
      <w:r w:rsidR="00B77666">
        <w:rPr>
          <w:rFonts w:eastAsiaTheme="minorEastAsia" w:cs="Times New Roman" w:hint="eastAsia"/>
          <w:bCs/>
          <w:kern w:val="0"/>
          <w:szCs w:val="24"/>
        </w:rPr>
        <w:t>enables the</w:t>
      </w:r>
      <w:r w:rsidRPr="00AE6115">
        <w:rPr>
          <w:rFonts w:cs="Times New Roman"/>
          <w:bCs/>
          <w:kern w:val="0"/>
          <w:szCs w:val="24"/>
        </w:rPr>
        <w:t xml:space="preserve"> avoid</w:t>
      </w:r>
      <w:r w:rsidR="00B77666">
        <w:rPr>
          <w:rFonts w:eastAsiaTheme="minorEastAsia" w:cs="Times New Roman" w:hint="eastAsia"/>
          <w:bCs/>
          <w:kern w:val="0"/>
          <w:szCs w:val="24"/>
        </w:rPr>
        <w:t>ance</w:t>
      </w:r>
      <w:r w:rsidRPr="00AE6115">
        <w:rPr>
          <w:rFonts w:cs="Times New Roman"/>
          <w:bCs/>
          <w:kern w:val="0"/>
          <w:szCs w:val="24"/>
        </w:rPr>
        <w:t xml:space="preserve"> 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of </w:t>
      </w:r>
      <w:r w:rsidRPr="00AE6115">
        <w:rPr>
          <w:rFonts w:cs="Times New Roman"/>
          <w:bCs/>
          <w:kern w:val="0"/>
          <w:szCs w:val="24"/>
        </w:rPr>
        <w:t xml:space="preserve">an undesired imbalance caused by 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a </w:t>
      </w:r>
      <w:r w:rsidR="00B77666">
        <w:rPr>
          <w:rFonts w:cs="Times New Roman"/>
          <w:bCs/>
          <w:kern w:val="0"/>
          <w:szCs w:val="24"/>
        </w:rPr>
        <w:t>large number</w:t>
      </w:r>
      <w:r w:rsidRPr="00AE6115">
        <w:rPr>
          <w:rFonts w:cs="Times New Roman"/>
          <w:bCs/>
          <w:kern w:val="0"/>
          <w:szCs w:val="24"/>
        </w:rPr>
        <w:t xml:space="preserve"> of nearly identical images.</w:t>
      </w:r>
    </w:p>
    <w:p w:rsidR="005D3FEB" w:rsidRDefault="005D3FEB" w:rsidP="005D3FEB">
      <w:pPr>
        <w:pStyle w:val="a3"/>
        <w:autoSpaceDE w:val="0"/>
        <w:autoSpaceDN w:val="0"/>
        <w:adjustRightInd w:val="0"/>
        <w:ind w:left="465" w:firstLineChars="0" w:firstLine="0"/>
        <w:rPr>
          <w:rFonts w:eastAsiaTheme="minorEastAsia" w:cs="Times New Roman"/>
          <w:bCs/>
          <w:kern w:val="0"/>
          <w:szCs w:val="24"/>
        </w:rPr>
      </w:pPr>
    </w:p>
    <w:p w:rsidR="005D627D" w:rsidRPr="00D4491F" w:rsidRDefault="005D3FEB" w:rsidP="00D4491F">
      <w:pPr>
        <w:autoSpaceDE w:val="0"/>
        <w:autoSpaceDN w:val="0"/>
        <w:adjustRightInd w:val="0"/>
        <w:rPr>
          <w:rFonts w:cs="Times New Roman"/>
          <w:bCs/>
          <w:kern w:val="0"/>
          <w:szCs w:val="24"/>
        </w:rPr>
      </w:pPr>
      <w:r w:rsidRPr="00D4491F">
        <w:rPr>
          <w:rFonts w:eastAsiaTheme="minorEastAsia" w:cs="Times New Roman" w:hint="eastAsia"/>
          <w:bCs/>
          <w:kern w:val="0"/>
          <w:szCs w:val="24"/>
        </w:rPr>
        <w:t xml:space="preserve">Generally, there are different kinds of </w:t>
      </w:r>
      <w:r w:rsidR="00DE1E1B">
        <w:rPr>
          <w:rFonts w:eastAsiaTheme="minorEastAsia" w:cs="Times New Roman" w:hint="eastAsia"/>
          <w:bCs/>
          <w:kern w:val="0"/>
          <w:szCs w:val="24"/>
        </w:rPr>
        <w:t>traffic signs</w:t>
      </w:r>
      <w:r w:rsidRPr="00D4491F">
        <w:rPr>
          <w:rFonts w:eastAsiaTheme="minorEastAsia" w:cs="Times New Roman" w:hint="eastAsia"/>
          <w:bCs/>
          <w:kern w:val="0"/>
          <w:szCs w:val="24"/>
        </w:rPr>
        <w:t>, such as circle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Pr="00D4491F">
        <w:rPr>
          <w:rFonts w:eastAsiaTheme="minorEastAsia" w:cs="Times New Roman" w:hint="eastAsia"/>
          <w:bCs/>
          <w:kern w:val="0"/>
          <w:szCs w:val="24"/>
        </w:rPr>
        <w:t>, rectangle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Pr="00D4491F">
        <w:rPr>
          <w:rFonts w:eastAsiaTheme="minorEastAsia" w:cs="Times New Roman" w:hint="eastAsia"/>
          <w:bCs/>
          <w:kern w:val="0"/>
          <w:szCs w:val="24"/>
        </w:rPr>
        <w:t>, triangle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="00A244D2">
        <w:rPr>
          <w:rFonts w:eastAsiaTheme="minorEastAsia" w:cs="Times New Roman" w:hint="eastAsia"/>
          <w:bCs/>
          <w:kern w:val="0"/>
          <w:szCs w:val="24"/>
        </w:rPr>
        <w:t xml:space="preserve">, </w:t>
      </w:r>
      <w:r w:rsidRPr="00D4491F">
        <w:rPr>
          <w:rFonts w:eastAsiaTheme="minorEastAsia" w:cs="Times New Roman" w:hint="eastAsia"/>
          <w:bCs/>
          <w:kern w:val="0"/>
          <w:szCs w:val="24"/>
        </w:rPr>
        <w:t>etc. And</w:t>
      </w:r>
      <w:r w:rsidR="00B77666">
        <w:rPr>
          <w:rFonts w:eastAsiaTheme="minorEastAsia" w:cs="Times New Roman" w:hint="eastAsia"/>
          <w:bCs/>
          <w:kern w:val="0"/>
          <w:szCs w:val="24"/>
        </w:rPr>
        <w:t>,</w:t>
      </w:r>
      <w:r w:rsidRPr="00D4491F">
        <w:rPr>
          <w:rFonts w:eastAsiaTheme="minorEastAsia" w:cs="Times New Roman" w:hint="eastAsia"/>
          <w:bCs/>
          <w:kern w:val="0"/>
          <w:szCs w:val="24"/>
        </w:rPr>
        <w:t xml:space="preserve"> the </w:t>
      </w:r>
      <w:r w:rsidR="00D4491F" w:rsidRPr="00D4491F">
        <w:rPr>
          <w:rFonts w:eastAsiaTheme="minorEastAsia" w:cs="Times New Roman"/>
          <w:bCs/>
          <w:kern w:val="0"/>
          <w:szCs w:val="24"/>
        </w:rPr>
        <w:t xml:space="preserve">lengths of brims </w:t>
      </w:r>
      <w:r w:rsidR="005D2762">
        <w:rPr>
          <w:rFonts w:eastAsiaTheme="minorEastAsia" w:cs="Times New Roman" w:hint="eastAsia"/>
          <w:bCs/>
          <w:kern w:val="0"/>
          <w:szCs w:val="24"/>
        </w:rPr>
        <w:t>and ratio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="005D2762">
        <w:rPr>
          <w:rFonts w:eastAsiaTheme="minorEastAsia" w:cs="Times New Roman" w:hint="eastAsia"/>
          <w:bCs/>
          <w:kern w:val="0"/>
          <w:szCs w:val="24"/>
        </w:rPr>
        <w:t xml:space="preserve"> </w:t>
      </w:r>
      <w:r w:rsidR="00D4491F" w:rsidRPr="00D4491F">
        <w:rPr>
          <w:rFonts w:eastAsiaTheme="minorEastAsia" w:cs="Times New Roman"/>
          <w:bCs/>
          <w:kern w:val="0"/>
          <w:szCs w:val="24"/>
        </w:rPr>
        <w:t>are</w:t>
      </w:r>
      <w:r w:rsidRPr="00D4491F">
        <w:rPr>
          <w:rFonts w:eastAsiaTheme="minorEastAsia" w:cs="Times New Roman" w:hint="eastAsia"/>
          <w:bCs/>
          <w:kern w:val="0"/>
          <w:szCs w:val="24"/>
        </w:rPr>
        <w:t xml:space="preserve"> different</w:t>
      </w:r>
      <w:r w:rsidR="00B77666">
        <w:rPr>
          <w:rFonts w:eastAsiaTheme="minorEastAsia" w:cs="Times New Roman" w:hint="eastAsia"/>
          <w:bCs/>
          <w:kern w:val="0"/>
          <w:szCs w:val="24"/>
        </w:rPr>
        <w:t>.</w:t>
      </w:r>
      <w:r w:rsidRPr="00D4491F">
        <w:rPr>
          <w:rFonts w:eastAsiaTheme="minorEastAsia" w:cs="Times New Roman" w:hint="eastAsia"/>
          <w:bCs/>
          <w:kern w:val="0"/>
          <w:szCs w:val="24"/>
        </w:rPr>
        <w:t xml:space="preserve"> 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Pr="00D4491F">
        <w:rPr>
          <w:rFonts w:eastAsiaTheme="minorEastAsia" w:cs="Times New Roman" w:hint="eastAsia"/>
          <w:bCs/>
          <w:kern w:val="0"/>
          <w:szCs w:val="24"/>
        </w:rPr>
        <w:t xml:space="preserve">o we unify </w:t>
      </w:r>
      <w:r w:rsidR="00D4491F" w:rsidRPr="00D4491F">
        <w:rPr>
          <w:rFonts w:eastAsiaTheme="minorEastAsia" w:cs="Times New Roman" w:hint="eastAsia"/>
          <w:bCs/>
          <w:kern w:val="0"/>
          <w:szCs w:val="24"/>
        </w:rPr>
        <w:t xml:space="preserve">the </w:t>
      </w:r>
      <w:r w:rsidR="00D4491F">
        <w:rPr>
          <w:rFonts w:eastAsiaTheme="minorEastAsia" w:cs="Times New Roman"/>
          <w:bCs/>
          <w:kern w:val="0"/>
          <w:szCs w:val="24"/>
        </w:rPr>
        <w:t>different</w:t>
      </w:r>
      <w:r w:rsidR="00B77666">
        <w:rPr>
          <w:rFonts w:eastAsiaTheme="minorEastAsia" w:cs="Times New Roman" w:hint="eastAsia"/>
          <w:bCs/>
          <w:kern w:val="0"/>
          <w:szCs w:val="24"/>
        </w:rPr>
        <w:t>ly</w:t>
      </w:r>
      <w:r w:rsidR="00D4491F">
        <w:rPr>
          <w:rFonts w:eastAsiaTheme="minorEastAsia" w:cs="Times New Roman" w:hint="eastAsia"/>
          <w:bCs/>
          <w:kern w:val="0"/>
          <w:szCs w:val="24"/>
        </w:rPr>
        <w:t xml:space="preserve"> cut </w:t>
      </w:r>
      <w:r w:rsidR="00D4491F" w:rsidRPr="00D4491F">
        <w:rPr>
          <w:rFonts w:eastAsiaTheme="minorEastAsia" w:cs="Times New Roman" w:hint="eastAsia"/>
          <w:bCs/>
          <w:kern w:val="0"/>
          <w:szCs w:val="24"/>
        </w:rPr>
        <w:t>shape</w:t>
      </w:r>
      <w:r w:rsidR="00B77666">
        <w:rPr>
          <w:rFonts w:eastAsiaTheme="minorEastAsia" w:cs="Times New Roman" w:hint="eastAsia"/>
          <w:bCs/>
          <w:kern w:val="0"/>
          <w:szCs w:val="24"/>
        </w:rPr>
        <w:t>s</w:t>
      </w:r>
      <w:r w:rsidR="00D4491F" w:rsidRPr="00D4491F">
        <w:rPr>
          <w:rFonts w:eastAsiaTheme="minorEastAsia" w:cs="Times New Roman" w:hint="eastAsia"/>
          <w:bCs/>
          <w:kern w:val="0"/>
          <w:szCs w:val="24"/>
        </w:rPr>
        <w:t xml:space="preserve"> </w:t>
      </w:r>
      <w:r w:rsidR="00B77666">
        <w:rPr>
          <w:rFonts w:eastAsiaTheme="minorEastAsia" w:cs="Times New Roman" w:hint="eastAsia"/>
          <w:bCs/>
          <w:kern w:val="0"/>
          <w:szCs w:val="24"/>
        </w:rPr>
        <w:t>in</w:t>
      </w:r>
      <w:r w:rsidR="00D4491F" w:rsidRPr="00D4491F">
        <w:rPr>
          <w:rFonts w:eastAsiaTheme="minorEastAsia" w:cs="Times New Roman" w:hint="eastAsia"/>
          <w:bCs/>
          <w:kern w:val="0"/>
          <w:szCs w:val="24"/>
        </w:rPr>
        <w:t xml:space="preserve">to </w:t>
      </w:r>
      <w:r w:rsidR="00B77666">
        <w:rPr>
          <w:rFonts w:eastAsiaTheme="minorEastAsia" w:cs="Times New Roman" w:hint="eastAsia"/>
          <w:bCs/>
          <w:kern w:val="0"/>
          <w:szCs w:val="24"/>
        </w:rPr>
        <w:t xml:space="preserve">a </w:t>
      </w:r>
      <w:r w:rsidR="00D4491F" w:rsidRPr="00D4491F">
        <w:rPr>
          <w:rFonts w:eastAsiaTheme="minorEastAsia" w:cs="Times New Roman" w:hint="eastAsia"/>
          <w:bCs/>
          <w:kern w:val="0"/>
          <w:szCs w:val="24"/>
        </w:rPr>
        <w:t>square</w:t>
      </w:r>
      <w:r w:rsidR="00D4491F">
        <w:rPr>
          <w:rFonts w:eastAsiaTheme="minorEastAsia" w:cs="Times New Roman" w:hint="eastAsia"/>
          <w:bCs/>
          <w:kern w:val="0"/>
          <w:szCs w:val="24"/>
        </w:rPr>
        <w:t xml:space="preserve">. </w:t>
      </w:r>
      <w:r w:rsidR="0044313C" w:rsidRPr="001C3488">
        <w:rPr>
          <w:kern w:val="0"/>
        </w:rPr>
        <w:t xml:space="preserve">The </w:t>
      </w:r>
      <w:r w:rsidR="005D2762">
        <w:rPr>
          <w:rFonts w:eastAsiaTheme="minorEastAsia" w:hint="eastAsia"/>
          <w:kern w:val="0"/>
        </w:rPr>
        <w:t>data</w:t>
      </w:r>
      <w:r w:rsidR="0044313C" w:rsidRPr="001C3488">
        <w:rPr>
          <w:kern w:val="0"/>
        </w:rPr>
        <w:t xml:space="preserve">set contains more than </w:t>
      </w:r>
      <w:r w:rsidR="00722AE1" w:rsidRPr="001C3488">
        <w:rPr>
          <w:rFonts w:eastAsiaTheme="minorEastAsia" w:hint="eastAsia"/>
          <w:kern w:val="0"/>
        </w:rPr>
        <w:t xml:space="preserve">2000 </w:t>
      </w:r>
      <w:r w:rsidR="0044313C" w:rsidRPr="001C3488">
        <w:rPr>
          <w:kern w:val="0"/>
        </w:rPr>
        <w:t>SLS in C</w:t>
      </w:r>
      <w:r w:rsidR="0044313C" w:rsidRPr="00072C05">
        <w:rPr>
          <w:kern w:val="0"/>
        </w:rPr>
        <w:t>anada</w:t>
      </w:r>
      <w:r w:rsidR="00B77666">
        <w:rPr>
          <w:rFonts w:eastAsiaTheme="minorEastAsia" w:hint="eastAsia"/>
          <w:kern w:val="0"/>
        </w:rPr>
        <w:t>.</w:t>
      </w:r>
      <w:r w:rsidR="0044313C" w:rsidRPr="00072C05">
        <w:rPr>
          <w:kern w:val="0"/>
        </w:rPr>
        <w:t xml:space="preserve"> </w:t>
      </w:r>
      <w:r w:rsidR="00B77666">
        <w:rPr>
          <w:rFonts w:eastAsiaTheme="minorEastAsia" w:hint="eastAsia"/>
          <w:kern w:val="0"/>
        </w:rPr>
        <w:t>These</w:t>
      </w:r>
      <w:r w:rsidR="0044313C" w:rsidRPr="00072C05">
        <w:rPr>
          <w:kern w:val="0"/>
        </w:rPr>
        <w:t xml:space="preserve"> are normalized to vary from 25</w:t>
      </w:r>
      <m:oMath>
        <m:r>
          <m:rPr>
            <m:sty m:val="p"/>
          </m:rPr>
          <w:rPr>
            <w:rFonts w:ascii="Cambria Math" w:hAnsi="Cambria Math"/>
            <w:kern w:val="0"/>
          </w:rPr>
          <m:t xml:space="preserve"> × </m:t>
        </m:r>
      </m:oMath>
      <w:r w:rsidR="0044313C" w:rsidRPr="00072C05">
        <w:rPr>
          <w:kern w:val="0"/>
        </w:rPr>
        <w:t xml:space="preserve">25 </w:t>
      </w:r>
      <w:r w:rsidR="00B77666">
        <w:rPr>
          <w:rFonts w:eastAsiaTheme="minorEastAsia" w:hint="eastAsia"/>
          <w:kern w:val="0"/>
        </w:rPr>
        <w:t xml:space="preserve">and </w:t>
      </w:r>
      <w:r w:rsidR="0044313C" w:rsidRPr="00072C05">
        <w:rPr>
          <w:kern w:val="0"/>
        </w:rPr>
        <w:t>to 650</w:t>
      </w:r>
      <m:oMath>
        <m:r>
          <m:rPr>
            <m:sty m:val="p"/>
          </m:rPr>
          <w:rPr>
            <w:rFonts w:ascii="Cambria Math" w:hAnsi="Cambria Math"/>
            <w:kern w:val="0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/>
            <w:kern w:val="0"/>
          </w:rPr>
          <m:t xml:space="preserve">× </m:t>
        </m:r>
      </m:oMath>
      <w:r w:rsidR="0044313C" w:rsidRPr="00072C05">
        <w:rPr>
          <w:kern w:val="0"/>
        </w:rPr>
        <w:t>650 pixels</w:t>
      </w:r>
      <w:r w:rsidR="00B77666">
        <w:rPr>
          <w:rFonts w:eastAsiaTheme="minorEastAsia" w:hint="eastAsia"/>
          <w:kern w:val="0"/>
        </w:rPr>
        <w:t>.</w:t>
      </w:r>
      <w:r w:rsidR="005D2762">
        <w:rPr>
          <w:rFonts w:eastAsiaTheme="minorEastAsia" w:hint="eastAsia"/>
          <w:kern w:val="0"/>
        </w:rPr>
        <w:t xml:space="preserve"> </w:t>
      </w:r>
      <w:r w:rsidR="00B77666">
        <w:rPr>
          <w:rFonts w:eastAsiaTheme="minorEastAsia" w:hint="eastAsia"/>
          <w:kern w:val="0"/>
        </w:rPr>
        <w:t>S</w:t>
      </w:r>
      <w:r w:rsidR="002B1283">
        <w:rPr>
          <w:rFonts w:eastAsiaTheme="minorEastAsia" w:hint="eastAsia"/>
          <w:kern w:val="0"/>
        </w:rPr>
        <w:t>ee Figure 3.</w:t>
      </w:r>
      <w:r w:rsidR="005D2762">
        <w:rPr>
          <w:rFonts w:eastAsiaTheme="minorEastAsia" w:hint="eastAsia"/>
          <w:kern w:val="0"/>
        </w:rPr>
        <w:t>3</w:t>
      </w:r>
      <w:r w:rsidR="002B1283">
        <w:rPr>
          <w:rFonts w:eastAsiaTheme="minorEastAsia" w:hint="eastAsia"/>
          <w:kern w:val="0"/>
        </w:rPr>
        <w:t>.2.1</w:t>
      </w:r>
      <w:r w:rsidR="00B77666">
        <w:rPr>
          <w:rFonts w:eastAsiaTheme="minorEastAsia" w:hint="eastAsia"/>
          <w:kern w:val="0"/>
        </w:rPr>
        <w:t xml:space="preserve"> for an </w:t>
      </w:r>
      <w:r w:rsidR="002B1283">
        <w:rPr>
          <w:rFonts w:eastAsiaTheme="minorEastAsia" w:hint="eastAsia"/>
          <w:kern w:val="0"/>
        </w:rPr>
        <w:t>example of the different size</w:t>
      </w:r>
      <w:r w:rsidR="00B77666">
        <w:rPr>
          <w:rFonts w:eastAsiaTheme="minorEastAsia" w:hint="eastAsia"/>
          <w:kern w:val="0"/>
        </w:rPr>
        <w:t>s</w:t>
      </w:r>
      <w:r w:rsidR="002B1283">
        <w:rPr>
          <w:rFonts w:eastAsiaTheme="minorEastAsia" w:hint="eastAsia"/>
          <w:kern w:val="0"/>
        </w:rPr>
        <w:t xml:space="preserve"> in our NASLS.</w:t>
      </w:r>
    </w:p>
    <w:p w:rsidR="001337F0" w:rsidRDefault="0044313C" w:rsidP="001337F0">
      <w:pPr>
        <w:pStyle w:val="a3"/>
        <w:keepNext/>
        <w:autoSpaceDE w:val="0"/>
        <w:autoSpaceDN w:val="0"/>
        <w:adjustRightInd w:val="0"/>
        <w:spacing w:line="276" w:lineRule="auto"/>
        <w:ind w:left="465" w:firstLineChars="0" w:firstLine="0"/>
        <w:jc w:val="center"/>
      </w:pPr>
      <w:r w:rsidRPr="00072C05">
        <w:rPr>
          <w:rFonts w:cs="Times New Roman"/>
          <w:bCs/>
          <w:noProof/>
          <w:kern w:val="0"/>
          <w:sz w:val="28"/>
          <w:szCs w:val="28"/>
        </w:rPr>
        <w:lastRenderedPageBreak/>
        <w:drawing>
          <wp:inline distT="0" distB="0" distL="0" distR="0">
            <wp:extent cx="2790825" cy="1866900"/>
            <wp:effectExtent l="0" t="0" r="0" b="0"/>
            <wp:docPr id="72" name="对象 2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3087688" cy="2160587"/>
                      <a:chOff x="1476375" y="1268413"/>
                      <a:chExt cx="3087688" cy="2160587"/>
                    </a:xfrm>
                  </a:grpSpPr>
                  <a:grpSp>
                    <a:nvGrpSpPr>
                      <a:cNvPr id="35848" name="Group 7"/>
                      <a:cNvGrpSpPr>
                        <a:grpSpLocks noChangeAspect="1"/>
                      </a:cNvGrpSpPr>
                    </a:nvGrpSpPr>
                    <a:grpSpPr bwMode="auto">
                      <a:xfrm>
                        <a:off x="1476375" y="1268413"/>
                        <a:ext cx="3087688" cy="2160587"/>
                        <a:chOff x="0" y="0"/>
                        <a:chExt cx="4510" cy="3155"/>
                      </a:xfrm>
                    </a:grpSpPr>
                    <a:sp>
                      <a:nvSpPr>
                        <a:cNvPr id="35850" name="AutoShape 19"/>
                        <a:cNvSpPr>
                          <a:spLocks noChangeAspect="1" noChangeArrowheads="1" noTextEdit="1"/>
                        </a:cNvSpPr>
                      </a:nvSpPr>
                      <a:spPr bwMode="auto">
                        <a:xfrm>
                          <a:off x="0" y="0"/>
                          <a:ext cx="4510" cy="31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  <a:txSp>
                        <a:txBody>
                          <a:bodyPr/>
                          <a:lstStyle>
                            <a:defPPr>
                              <a:defRPr lang="zh-CN"/>
                            </a:defPPr>
                            <a:lvl1pPr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1pPr>
                            <a:lvl2pPr marL="4572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2pPr>
                            <a:lvl3pPr marL="9144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3pPr>
                            <a:lvl4pPr marL="13716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4pPr>
                            <a:lvl5pPr marL="18288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宋体" charset="-122"/>
                                <a:cs typeface="+mn-cs"/>
                              </a:defRPr>
                            </a:lvl9pPr>
                          </a:lstStyle>
                          <a:p>
                            <a:endParaRPr lang="zh-CN" altLang="en-US"/>
                          </a:p>
                        </a:txBody>
                        <a:useSpRect/>
                      </a:txSp>
                    </a:sp>
                    <a:pic>
                      <a:nvPicPr>
                        <a:cNvPr id="35851" name="Picture 18" descr="4_0"/>
                        <a:cNvPicPr>
                          <a:picLocks noChangeAspect="1" noChangeArrowheads="1"/>
                        </a:cNvPicPr>
                      </a:nvPicPr>
                      <a:blipFill>
                        <a:blip r:embed="rId39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175" y="630"/>
                          <a:ext cx="389" cy="3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52" name="Picture 17" descr="4_3"/>
                        <a:cNvPicPr>
                          <a:picLocks noChangeAspect="1" noChangeArrowheads="1"/>
                        </a:cNvPicPr>
                      </a:nvPicPr>
                      <a:blipFill>
                        <a:blip r:embed="rId40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564" y="611"/>
                          <a:ext cx="409" cy="4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53" name="Picture 16" descr="4_5"/>
                        <a:cNvPicPr>
                          <a:picLocks noChangeAspect="1" noChangeArrowheads="1"/>
                        </a:cNvPicPr>
                      </a:nvPicPr>
                      <a:blipFill>
                        <a:blip r:embed="rId41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973" y="538"/>
                          <a:ext cx="482" cy="48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54" name="Picture 15" descr="4_7"/>
                        <a:cNvPicPr>
                          <a:picLocks noChangeAspect="1" noChangeArrowheads="1"/>
                        </a:cNvPicPr>
                      </a:nvPicPr>
                      <a:blipFill>
                        <a:blip r:embed="rId42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1455" y="538"/>
                          <a:ext cx="483" cy="48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55" name="Picture 14" descr="4_13"/>
                        <a:cNvPicPr>
                          <a:picLocks noChangeAspect="1" noChangeArrowheads="1"/>
                        </a:cNvPicPr>
                      </a:nvPicPr>
                      <a:blipFill>
                        <a:blip r:embed="rId43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1938" y="466"/>
                          <a:ext cx="556" cy="55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56" name="Picture 13" descr="4_17"/>
                        <a:cNvPicPr>
                          <a:picLocks noChangeAspect="1" noChangeArrowheads="1"/>
                        </a:cNvPicPr>
                      </a:nvPicPr>
                      <a:blipFill>
                        <a:blip r:embed="rId44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2494" y="443"/>
                          <a:ext cx="591" cy="5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57" name="Picture 12" descr="4_18"/>
                        <a:cNvPicPr>
                          <a:picLocks noChangeAspect="1" noChangeArrowheads="1"/>
                        </a:cNvPicPr>
                      </a:nvPicPr>
                      <a:blipFill>
                        <a:blip r:embed="rId45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3732" y="306"/>
                          <a:ext cx="726" cy="72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58" name="Picture 11" descr="4_19"/>
                        <a:cNvPicPr>
                          <a:picLocks noChangeAspect="1" noChangeArrowheads="1"/>
                        </a:cNvPicPr>
                      </a:nvPicPr>
                      <a:blipFill>
                        <a:blip r:embed="rId46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914" y="1215"/>
                          <a:ext cx="801" cy="80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59" name="Picture 10" descr="4_21"/>
                        <a:cNvPicPr>
                          <a:picLocks noChangeAspect="1" noChangeArrowheads="1"/>
                        </a:cNvPicPr>
                      </a:nvPicPr>
                      <a:blipFill>
                        <a:blip r:embed="rId47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179" y="1282"/>
                          <a:ext cx="735" cy="73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60" name="Picture 9" descr="4_24"/>
                        <a:cNvPicPr>
                          <a:picLocks noChangeAspect="1" noChangeArrowheads="1"/>
                        </a:cNvPicPr>
                      </a:nvPicPr>
                      <a:blipFill>
                        <a:blip r:embed="rId48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1667" y="1178"/>
                          <a:ext cx="841" cy="8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61" name="Picture 8" descr="4_25"/>
                        <a:cNvPicPr>
                          <a:picLocks noChangeAspect="1" noChangeArrowheads="1"/>
                        </a:cNvPicPr>
                      </a:nvPicPr>
                      <a:blipFill>
                        <a:blip r:embed="rId49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2508" y="1069"/>
                          <a:ext cx="949" cy="9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62" name="Picture 7" descr="4_26"/>
                        <a:cNvPicPr>
                          <a:picLocks noChangeAspect="1" noChangeArrowheads="1"/>
                        </a:cNvPicPr>
                      </a:nvPicPr>
                      <a:blipFill>
                        <a:blip r:embed="rId50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3457" y="1033"/>
                          <a:ext cx="986" cy="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63" name="Picture 6" descr="4_17"/>
                        <a:cNvPicPr>
                          <a:picLocks noChangeAspect="1" noChangeArrowheads="1"/>
                        </a:cNvPicPr>
                      </a:nvPicPr>
                      <a:blipFill>
                        <a:blip r:embed="rId44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3085" y="384"/>
                          <a:ext cx="647" cy="6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64" name="Picture 5" descr="4_27"/>
                        <a:cNvPicPr>
                          <a:picLocks noChangeAspect="1" noChangeArrowheads="1"/>
                        </a:cNvPicPr>
                      </a:nvPicPr>
                      <a:blipFill>
                        <a:blip r:embed="rId51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1168" y="2122"/>
                          <a:ext cx="1033" cy="10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65" name="Picture 4" descr="4_29"/>
                        <a:cNvPicPr>
                          <a:picLocks noChangeAspect="1" noChangeArrowheads="1"/>
                        </a:cNvPicPr>
                      </a:nvPicPr>
                      <a:blipFill>
                        <a:blip r:embed="rId52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2201" y="2018"/>
                          <a:ext cx="1134" cy="11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66" name="Picture 3" descr="4_30"/>
                        <a:cNvPicPr>
                          <a:picLocks noChangeAspect="1" noChangeArrowheads="1"/>
                        </a:cNvPicPr>
                      </a:nvPicPr>
                      <a:blipFill>
                        <a:blip r:embed="rId53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3335" y="2018"/>
                          <a:ext cx="1108" cy="11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5867" name="Picture 2" descr="4_28"/>
                        <a:cNvPicPr>
                          <a:picLocks noChangeAspect="1" noChangeArrowheads="1"/>
                        </a:cNvPicPr>
                      </a:nvPicPr>
                      <a:blipFill>
                        <a:blip r:embed="rId54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158" y="2145"/>
                          <a:ext cx="1010" cy="10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</a:grpSp>
                </lc:lockedCanvas>
              </a:graphicData>
            </a:graphic>
          </wp:inline>
        </w:drawing>
      </w:r>
    </w:p>
    <w:p w:rsidR="009555CA" w:rsidRPr="00007244" w:rsidRDefault="001337F0" w:rsidP="001337F0">
      <w:pPr>
        <w:pStyle w:val="af"/>
        <w:jc w:val="center"/>
      </w:pPr>
      <w:bookmarkStart w:id="67" w:name="_Toc388361087"/>
      <w:proofErr w:type="gramStart"/>
      <w:r>
        <w:t>Figure 3.3.2.</w:t>
      </w:r>
      <w:proofErr w:type="gramEnd"/>
      <w:r w:rsidR="008401BD">
        <w:fldChar w:fldCharType="begin"/>
      </w:r>
      <w:r>
        <w:instrText xml:space="preserve"> SEQ Figure_3.3.2. \* ARABIC </w:instrText>
      </w:r>
      <w:r w:rsidR="008401BD">
        <w:fldChar w:fldCharType="separate"/>
      </w:r>
      <w:r w:rsidR="00AE69A1">
        <w:rPr>
          <w:noProof/>
        </w:rPr>
        <w:t>1</w:t>
      </w:r>
      <w:r w:rsidR="008401BD">
        <w:fldChar w:fldCharType="end"/>
      </w:r>
      <w:r>
        <w:rPr>
          <w:rFonts w:eastAsiaTheme="minorEastAsia" w:hint="eastAsia"/>
        </w:rPr>
        <w:t xml:space="preserve"> </w:t>
      </w:r>
      <w:r w:rsidR="00D76E1F" w:rsidRPr="00072C05">
        <w:rPr>
          <w:rFonts w:eastAsiaTheme="minorEastAsia" w:cs="Times New Roman"/>
        </w:rPr>
        <w:t xml:space="preserve">Different </w:t>
      </w:r>
      <w:r w:rsidR="005D2762">
        <w:rPr>
          <w:rFonts w:eastAsiaTheme="minorEastAsia" w:cs="Times New Roman" w:hint="eastAsia"/>
        </w:rPr>
        <w:t>background conditions</w:t>
      </w:r>
      <w:r w:rsidR="00D76E1F" w:rsidRPr="00072C05">
        <w:rPr>
          <w:rFonts w:eastAsiaTheme="minorEastAsia" w:cs="Times New Roman"/>
        </w:rPr>
        <w:t xml:space="preserve"> of sample</w:t>
      </w:r>
      <w:r w:rsidR="005D2762">
        <w:rPr>
          <w:rFonts w:eastAsiaTheme="minorEastAsia" w:cs="Times New Roman" w:hint="eastAsia"/>
        </w:rPr>
        <w:t>s</w:t>
      </w:r>
      <w:r w:rsidR="00D76E1F" w:rsidRPr="00072C05">
        <w:rPr>
          <w:rFonts w:eastAsiaTheme="minorEastAsia" w:cs="Times New Roman"/>
        </w:rPr>
        <w:t xml:space="preserve"> in NASLS</w:t>
      </w:r>
      <w:bookmarkEnd w:id="67"/>
    </w:p>
    <w:p w:rsidR="00193A83" w:rsidRPr="005D2762" w:rsidRDefault="00193A83" w:rsidP="00737E28">
      <w:pPr>
        <w:spacing w:line="276" w:lineRule="auto"/>
        <w:rPr>
          <w:rFonts w:cs="Times New Roman"/>
        </w:rPr>
      </w:pPr>
    </w:p>
    <w:p w:rsidR="0044313C" w:rsidRPr="005D2762" w:rsidRDefault="0044313C" w:rsidP="008F354F">
      <w:pPr>
        <w:rPr>
          <w:rFonts w:eastAsiaTheme="minorEastAsia"/>
          <w:kern w:val="0"/>
        </w:rPr>
      </w:pPr>
      <w:r w:rsidRPr="00F375FB">
        <w:rPr>
          <w:szCs w:val="24"/>
        </w:rPr>
        <w:t>Each image contain</w:t>
      </w:r>
      <w:r w:rsidR="00322796" w:rsidRPr="00F375FB">
        <w:rPr>
          <w:szCs w:val="24"/>
        </w:rPr>
        <w:t>s</w:t>
      </w:r>
      <w:r w:rsidRPr="00F375FB">
        <w:rPr>
          <w:szCs w:val="24"/>
        </w:rPr>
        <w:t xml:space="preserve"> </w:t>
      </w:r>
      <w:r w:rsidR="00B77666">
        <w:rPr>
          <w:rFonts w:eastAsiaTheme="minorEastAsia" w:hint="eastAsia"/>
          <w:szCs w:val="24"/>
        </w:rPr>
        <w:t xml:space="preserve">a </w:t>
      </w:r>
      <w:r w:rsidRPr="00F375FB">
        <w:rPr>
          <w:szCs w:val="24"/>
        </w:rPr>
        <w:t xml:space="preserve">7%-10% margin around </w:t>
      </w:r>
      <w:r w:rsidR="00DE1E1B">
        <w:rPr>
          <w:rFonts w:eastAsiaTheme="minorEastAsia" w:hint="eastAsia"/>
          <w:szCs w:val="24"/>
        </w:rPr>
        <w:t>traffic sign</w:t>
      </w:r>
      <w:r w:rsidRPr="00F375FB">
        <w:rPr>
          <w:szCs w:val="24"/>
        </w:rPr>
        <w:t xml:space="preserve"> to allow for </w:t>
      </w:r>
      <w:r w:rsidR="00322796" w:rsidRPr="00F375FB">
        <w:rPr>
          <w:szCs w:val="24"/>
        </w:rPr>
        <w:t xml:space="preserve">the </w:t>
      </w:r>
      <w:r w:rsidRPr="00F375FB">
        <w:rPr>
          <w:szCs w:val="24"/>
        </w:rPr>
        <w:t>us</w:t>
      </w:r>
      <w:r w:rsidR="00322796" w:rsidRPr="00F375FB">
        <w:rPr>
          <w:szCs w:val="24"/>
        </w:rPr>
        <w:t>e</w:t>
      </w:r>
      <w:r w:rsidRPr="00F375FB">
        <w:rPr>
          <w:szCs w:val="24"/>
        </w:rPr>
        <w:t xml:space="preserve"> of edge detectors</w:t>
      </w:r>
      <w:r w:rsidR="00777A51" w:rsidRPr="00F375FB">
        <w:rPr>
          <w:rFonts w:eastAsiaTheme="minorEastAsia" w:hint="eastAsia"/>
          <w:szCs w:val="24"/>
        </w:rPr>
        <w:t xml:space="preserve"> </w:t>
      </w:r>
      <w:r w:rsidR="0079329B" w:rsidRPr="00722AE1">
        <w:rPr>
          <w:szCs w:val="24"/>
        </w:rPr>
        <w:t>[</w:t>
      </w:r>
      <w:r w:rsidR="0079329B" w:rsidRPr="00722AE1">
        <w:rPr>
          <w:szCs w:val="24"/>
        </w:rPr>
        <w:endnoteReference w:id="110"/>
      </w:r>
      <w:r w:rsidR="0079329B" w:rsidRPr="00722AE1">
        <w:rPr>
          <w:szCs w:val="24"/>
        </w:rPr>
        <w:t>]</w:t>
      </w:r>
      <w:r w:rsidRPr="00722AE1">
        <w:rPr>
          <w:szCs w:val="24"/>
        </w:rPr>
        <w:t>.</w:t>
      </w:r>
      <w:r w:rsidRPr="00F375FB">
        <w:rPr>
          <w:szCs w:val="24"/>
        </w:rPr>
        <w:t xml:space="preserve"> The first version of NASLS data</w:t>
      </w:r>
      <w:r w:rsidR="006739AF">
        <w:rPr>
          <w:rFonts w:eastAsiaTheme="minorEastAsia" w:hint="eastAsia"/>
          <w:szCs w:val="24"/>
        </w:rPr>
        <w:t>set</w:t>
      </w:r>
      <w:r w:rsidRPr="00F375FB">
        <w:rPr>
          <w:szCs w:val="24"/>
        </w:rPr>
        <w:t xml:space="preserve"> contains mainly </w:t>
      </w:r>
      <w:r w:rsidR="00322796" w:rsidRPr="00F375FB">
        <w:rPr>
          <w:szCs w:val="24"/>
        </w:rPr>
        <w:t xml:space="preserve">a </w:t>
      </w:r>
      <w:r w:rsidRPr="00F375FB">
        <w:rPr>
          <w:szCs w:val="24"/>
        </w:rPr>
        <w:t xml:space="preserve">training set (positive and negative) for standard signs (white background with black lettering). The negative training samples contain thousands </w:t>
      </w:r>
      <w:r w:rsidR="00322796" w:rsidRPr="00F375FB">
        <w:rPr>
          <w:szCs w:val="24"/>
        </w:rPr>
        <w:t xml:space="preserve">of </w:t>
      </w:r>
      <w:r w:rsidRPr="00F375FB">
        <w:rPr>
          <w:szCs w:val="24"/>
        </w:rPr>
        <w:t xml:space="preserve">images without any </w:t>
      </w:r>
      <w:r w:rsidR="00B77666">
        <w:rPr>
          <w:rFonts w:eastAsiaTheme="minorEastAsia" w:hint="eastAsia"/>
          <w:szCs w:val="24"/>
        </w:rPr>
        <w:t>SLS.</w:t>
      </w:r>
      <w:r w:rsidRPr="00F375FB">
        <w:rPr>
          <w:szCs w:val="24"/>
        </w:rPr>
        <w:t xml:space="preserve"> </w:t>
      </w:r>
      <w:r w:rsidR="00B77666">
        <w:rPr>
          <w:rFonts w:eastAsiaTheme="minorEastAsia" w:hint="eastAsia"/>
          <w:szCs w:val="24"/>
        </w:rPr>
        <w:t>The</w:t>
      </w:r>
      <w:r w:rsidR="00CA2817">
        <w:rPr>
          <w:rFonts w:eastAsiaTheme="minorEastAsia" w:hint="eastAsia"/>
          <w:szCs w:val="24"/>
        </w:rPr>
        <w:t>y</w:t>
      </w:r>
      <w:r w:rsidR="00B77666">
        <w:rPr>
          <w:rFonts w:eastAsiaTheme="minorEastAsia" w:hint="eastAsia"/>
          <w:szCs w:val="24"/>
        </w:rPr>
        <w:t xml:space="preserve"> </w:t>
      </w:r>
      <w:r w:rsidR="00322796" w:rsidRPr="00F375FB">
        <w:rPr>
          <w:szCs w:val="24"/>
        </w:rPr>
        <w:t xml:space="preserve">are </w:t>
      </w:r>
      <w:r w:rsidR="00CA2817">
        <w:rPr>
          <w:rFonts w:eastAsiaTheme="minorEastAsia" w:hint="eastAsia"/>
          <w:szCs w:val="24"/>
        </w:rPr>
        <w:t>collecte</w:t>
      </w:r>
      <w:r w:rsidR="00322796" w:rsidRPr="00F375FB">
        <w:rPr>
          <w:szCs w:val="24"/>
        </w:rPr>
        <w:t xml:space="preserve">d </w:t>
      </w:r>
      <w:r w:rsidRPr="00F375FB">
        <w:rPr>
          <w:szCs w:val="24"/>
        </w:rPr>
        <w:t>from the vide</w:t>
      </w:r>
      <w:r w:rsidR="00D76E1F" w:rsidRPr="00F375FB">
        <w:rPr>
          <w:szCs w:val="24"/>
        </w:rPr>
        <w:t>o</w:t>
      </w:r>
      <w:r w:rsidR="00CA2817">
        <w:rPr>
          <w:rFonts w:eastAsiaTheme="minorEastAsia" w:hint="eastAsia"/>
          <w:szCs w:val="24"/>
        </w:rPr>
        <w:t>s</w:t>
      </w:r>
      <w:r w:rsidR="00D76E1F" w:rsidRPr="00F375FB">
        <w:rPr>
          <w:szCs w:val="24"/>
        </w:rPr>
        <w:t xml:space="preserve"> or </w:t>
      </w:r>
      <w:r w:rsidR="00E91E46">
        <w:rPr>
          <w:rFonts w:eastAsiaTheme="minorEastAsia" w:hint="eastAsia"/>
          <w:szCs w:val="24"/>
        </w:rPr>
        <w:t>Internet</w:t>
      </w:r>
      <w:r w:rsidR="00D76E1F" w:rsidRPr="00F375FB">
        <w:rPr>
          <w:szCs w:val="24"/>
        </w:rPr>
        <w:t xml:space="preserve">. The second version of </w:t>
      </w:r>
      <w:r w:rsidRPr="00F375FB">
        <w:rPr>
          <w:szCs w:val="24"/>
        </w:rPr>
        <w:t xml:space="preserve">NASLS contains both </w:t>
      </w:r>
      <w:r w:rsidR="00322796" w:rsidRPr="00F375FB">
        <w:rPr>
          <w:szCs w:val="24"/>
        </w:rPr>
        <w:t xml:space="preserve">a </w:t>
      </w:r>
      <w:r w:rsidRPr="00F375FB">
        <w:rPr>
          <w:szCs w:val="24"/>
        </w:rPr>
        <w:t xml:space="preserve">training set and </w:t>
      </w:r>
      <w:r w:rsidR="00322796" w:rsidRPr="00F375FB">
        <w:rPr>
          <w:szCs w:val="24"/>
        </w:rPr>
        <w:t xml:space="preserve">a </w:t>
      </w:r>
      <w:r w:rsidRPr="00F375FB">
        <w:rPr>
          <w:szCs w:val="24"/>
        </w:rPr>
        <w:t>testing set with different background</w:t>
      </w:r>
      <w:r w:rsidR="00322796" w:rsidRPr="00F375FB">
        <w:rPr>
          <w:szCs w:val="24"/>
        </w:rPr>
        <w:t xml:space="preserve"> colors</w:t>
      </w:r>
      <w:r w:rsidRPr="00F375FB">
        <w:rPr>
          <w:szCs w:val="24"/>
        </w:rPr>
        <w:t xml:space="preserve">. </w:t>
      </w:r>
      <w:r w:rsidR="005D2762" w:rsidRPr="00072C05">
        <w:rPr>
          <w:kern w:val="0"/>
        </w:rPr>
        <w:t>One point which needs to be mentioned here is that the test set</w:t>
      </w:r>
      <w:r w:rsidR="00B77666">
        <w:rPr>
          <w:rFonts w:eastAsiaTheme="minorEastAsia" w:hint="eastAsia"/>
          <w:kern w:val="0"/>
        </w:rPr>
        <w:t>,</w:t>
      </w:r>
      <w:r w:rsidR="005D2762" w:rsidRPr="00072C05">
        <w:rPr>
          <w:kern w:val="0"/>
        </w:rPr>
        <w:t xml:space="preserve"> in the whole dataset</w:t>
      </w:r>
      <w:r w:rsidR="00B77666">
        <w:rPr>
          <w:rFonts w:eastAsiaTheme="minorEastAsia" w:hint="eastAsia"/>
          <w:kern w:val="0"/>
        </w:rPr>
        <w:t>,</w:t>
      </w:r>
      <w:r w:rsidR="005D2762" w:rsidRPr="00072C05">
        <w:rPr>
          <w:kern w:val="0"/>
        </w:rPr>
        <w:t xml:space="preserve"> does not contain any training </w:t>
      </w:r>
      <w:r w:rsidR="005D2762">
        <w:rPr>
          <w:rFonts w:eastAsiaTheme="minorEastAsia" w:hint="eastAsia"/>
          <w:kern w:val="0"/>
        </w:rPr>
        <w:t>set</w:t>
      </w:r>
      <w:r w:rsidR="005D2762" w:rsidRPr="00072C05">
        <w:rPr>
          <w:kern w:val="0"/>
        </w:rPr>
        <w:t>.</w:t>
      </w:r>
      <w:r w:rsidR="005D2762">
        <w:rPr>
          <w:rFonts w:eastAsiaTheme="minorEastAsia" w:hint="eastAsia"/>
          <w:kern w:val="0"/>
        </w:rPr>
        <w:t xml:space="preserve"> </w:t>
      </w:r>
      <w:r w:rsidRPr="00F375FB">
        <w:rPr>
          <w:szCs w:val="24"/>
        </w:rPr>
        <w:t>Four main SLS categories are collected for future use</w:t>
      </w:r>
      <w:r w:rsidR="00B77666">
        <w:rPr>
          <w:rFonts w:eastAsiaTheme="minorEastAsia" w:hint="eastAsia"/>
          <w:szCs w:val="24"/>
        </w:rPr>
        <w:t>.</w:t>
      </w:r>
      <w:r w:rsidRPr="00F375FB">
        <w:rPr>
          <w:szCs w:val="24"/>
        </w:rPr>
        <w:t xml:space="preserve"> </w:t>
      </w:r>
      <w:r w:rsidR="00B77666">
        <w:rPr>
          <w:rFonts w:eastAsiaTheme="minorEastAsia" w:hint="eastAsia"/>
          <w:szCs w:val="24"/>
        </w:rPr>
        <w:t xml:space="preserve">These </w:t>
      </w:r>
      <w:r w:rsidRPr="00F375FB">
        <w:rPr>
          <w:szCs w:val="24"/>
        </w:rPr>
        <w:t>includ</w:t>
      </w:r>
      <w:r w:rsidR="00B77666">
        <w:rPr>
          <w:rFonts w:eastAsiaTheme="minorEastAsia" w:hint="eastAsia"/>
          <w:szCs w:val="24"/>
        </w:rPr>
        <w:t xml:space="preserve">e </w:t>
      </w:r>
      <w:r w:rsidRPr="00F375FB">
        <w:rPr>
          <w:kern w:val="0"/>
          <w:szCs w:val="24"/>
        </w:rPr>
        <w:t xml:space="preserve">yellow, white, black and orange signs of different meanings. The sign with </w:t>
      </w:r>
      <w:r w:rsidR="00B77666">
        <w:rPr>
          <w:rFonts w:eastAsiaTheme="minorEastAsia" w:hint="eastAsia"/>
          <w:kern w:val="0"/>
          <w:szCs w:val="24"/>
        </w:rPr>
        <w:t xml:space="preserve">a </w:t>
      </w:r>
      <w:r w:rsidRPr="00F375FB">
        <w:rPr>
          <w:kern w:val="0"/>
          <w:szCs w:val="24"/>
        </w:rPr>
        <w:t>white background is</w:t>
      </w:r>
      <w:r w:rsidR="00322796" w:rsidRPr="00F375FB">
        <w:rPr>
          <w:kern w:val="0"/>
          <w:szCs w:val="24"/>
        </w:rPr>
        <w:t xml:space="preserve"> the</w:t>
      </w:r>
      <w:r w:rsidRPr="00F375FB">
        <w:rPr>
          <w:kern w:val="0"/>
          <w:szCs w:val="24"/>
        </w:rPr>
        <w:t xml:space="preserve"> </w:t>
      </w:r>
      <w:r w:rsidR="00651CE9" w:rsidRPr="00F375FB">
        <w:rPr>
          <w:kern w:val="0"/>
          <w:szCs w:val="24"/>
        </w:rPr>
        <w:t>enforce</w:t>
      </w:r>
      <w:r w:rsidR="00B77666">
        <w:rPr>
          <w:rFonts w:eastAsiaTheme="minorEastAsia" w:hint="eastAsia"/>
          <w:kern w:val="0"/>
          <w:szCs w:val="24"/>
        </w:rPr>
        <w:t>d</w:t>
      </w:r>
      <w:r w:rsidR="00651CE9" w:rsidRPr="00F375FB">
        <w:rPr>
          <w:kern w:val="0"/>
          <w:szCs w:val="24"/>
        </w:rPr>
        <w:t xml:space="preserve"> </w:t>
      </w:r>
      <w:r w:rsidRPr="00F375FB">
        <w:rPr>
          <w:kern w:val="0"/>
          <w:szCs w:val="24"/>
        </w:rPr>
        <w:t xml:space="preserve">mandatory speed limit. It is usually seen on both urban </w:t>
      </w:r>
      <w:r w:rsidR="00322796" w:rsidRPr="00F375FB">
        <w:rPr>
          <w:kern w:val="0"/>
          <w:szCs w:val="24"/>
        </w:rPr>
        <w:t xml:space="preserve">streets </w:t>
      </w:r>
      <w:r w:rsidRPr="00F375FB">
        <w:rPr>
          <w:kern w:val="0"/>
          <w:szCs w:val="24"/>
        </w:rPr>
        <w:t>and highway</w:t>
      </w:r>
      <w:r w:rsidR="00322796" w:rsidRPr="00F375FB">
        <w:rPr>
          <w:kern w:val="0"/>
          <w:szCs w:val="24"/>
        </w:rPr>
        <w:t>s</w:t>
      </w:r>
      <w:r w:rsidRPr="00F375FB">
        <w:rPr>
          <w:kern w:val="0"/>
          <w:szCs w:val="24"/>
        </w:rPr>
        <w:t xml:space="preserve">. The </w:t>
      </w:r>
      <w:r w:rsidR="000F392D">
        <w:rPr>
          <w:rFonts w:eastAsiaTheme="minorEastAsia" w:hint="eastAsia"/>
          <w:kern w:val="0"/>
          <w:szCs w:val="24"/>
        </w:rPr>
        <w:t xml:space="preserve">SLS with a </w:t>
      </w:r>
      <w:r w:rsidRPr="00F375FB">
        <w:rPr>
          <w:kern w:val="0"/>
          <w:szCs w:val="24"/>
        </w:rPr>
        <w:t>yellow background</w:t>
      </w:r>
      <w:r w:rsidR="00322796" w:rsidRPr="00F375FB">
        <w:rPr>
          <w:kern w:val="0"/>
          <w:szCs w:val="24"/>
        </w:rPr>
        <w:t xml:space="preserve"> </w:t>
      </w:r>
      <w:r w:rsidRPr="00F375FB">
        <w:rPr>
          <w:kern w:val="0"/>
          <w:szCs w:val="24"/>
        </w:rPr>
        <w:t xml:space="preserve">is just a warning </w:t>
      </w:r>
      <w:r w:rsidR="000F392D">
        <w:rPr>
          <w:rFonts w:eastAsiaTheme="minorEastAsia" w:hint="eastAsia"/>
          <w:kern w:val="0"/>
          <w:szCs w:val="24"/>
        </w:rPr>
        <w:t xml:space="preserve">sign </w:t>
      </w:r>
      <w:r w:rsidRPr="00F375FB">
        <w:rPr>
          <w:kern w:val="0"/>
          <w:szCs w:val="24"/>
        </w:rPr>
        <w:t>and gives suggestion to drivers</w:t>
      </w:r>
      <w:r w:rsidR="000F392D">
        <w:rPr>
          <w:rFonts w:eastAsiaTheme="minorEastAsia" w:hint="eastAsia"/>
          <w:kern w:val="0"/>
          <w:szCs w:val="24"/>
        </w:rPr>
        <w:t>;</w:t>
      </w:r>
      <w:r w:rsidR="00322796" w:rsidRPr="00F375FB">
        <w:rPr>
          <w:kern w:val="0"/>
          <w:szCs w:val="24"/>
        </w:rPr>
        <w:t xml:space="preserve"> it</w:t>
      </w:r>
      <w:r w:rsidRPr="00F375FB">
        <w:rPr>
          <w:kern w:val="0"/>
          <w:szCs w:val="24"/>
        </w:rPr>
        <w:t xml:space="preserve"> is not mandatory. </w:t>
      </w:r>
      <w:r w:rsidR="00322796" w:rsidRPr="00F375FB">
        <w:rPr>
          <w:kern w:val="0"/>
          <w:szCs w:val="24"/>
        </w:rPr>
        <w:t>T</w:t>
      </w:r>
      <w:r w:rsidRPr="00F375FB">
        <w:rPr>
          <w:kern w:val="0"/>
          <w:szCs w:val="24"/>
        </w:rPr>
        <w:t xml:space="preserve">he orange </w:t>
      </w:r>
      <w:r w:rsidR="00322796" w:rsidRPr="00F375FB">
        <w:rPr>
          <w:kern w:val="0"/>
          <w:szCs w:val="24"/>
        </w:rPr>
        <w:t>background</w:t>
      </w:r>
      <w:r w:rsidRPr="00F375FB">
        <w:rPr>
          <w:kern w:val="0"/>
          <w:szCs w:val="24"/>
        </w:rPr>
        <w:t xml:space="preserve"> </w:t>
      </w:r>
      <w:r w:rsidR="004C34E2" w:rsidRPr="00F375FB">
        <w:rPr>
          <w:color w:val="000000"/>
          <w:kern w:val="0"/>
          <w:szCs w:val="24"/>
        </w:rPr>
        <w:t>signifies</w:t>
      </w:r>
      <w:r w:rsidRPr="00F375FB">
        <w:rPr>
          <w:kern w:val="0"/>
          <w:szCs w:val="24"/>
        </w:rPr>
        <w:t xml:space="preserve"> road construction. All of the above signs with white, yellow or orange backgrounds have black lettering.</w:t>
      </w:r>
      <w:r w:rsidR="005D2762">
        <w:rPr>
          <w:rFonts w:eastAsiaTheme="minorEastAsia" w:hint="eastAsia"/>
          <w:kern w:val="0"/>
          <w:szCs w:val="24"/>
        </w:rPr>
        <w:t xml:space="preserve"> </w:t>
      </w:r>
      <w:r w:rsidR="004C34E2" w:rsidRPr="00F375FB">
        <w:rPr>
          <w:color w:val="000000"/>
          <w:kern w:val="0"/>
          <w:szCs w:val="24"/>
        </w:rPr>
        <w:t xml:space="preserve">Rarely, a sign used for night warning </w:t>
      </w:r>
      <w:r w:rsidR="000F392D">
        <w:rPr>
          <w:rFonts w:eastAsiaTheme="minorEastAsia" w:hint="eastAsia"/>
          <w:color w:val="000000"/>
          <w:kern w:val="0"/>
          <w:szCs w:val="24"/>
        </w:rPr>
        <w:t xml:space="preserve">has </w:t>
      </w:r>
      <w:r w:rsidR="004C34E2" w:rsidRPr="00F375FB">
        <w:rPr>
          <w:color w:val="000000"/>
          <w:kern w:val="0"/>
          <w:szCs w:val="24"/>
        </w:rPr>
        <w:t>the opposite</w:t>
      </w:r>
      <w:r w:rsidR="000F392D">
        <w:rPr>
          <w:rFonts w:eastAsiaTheme="minorEastAsia" w:hint="eastAsia"/>
          <w:color w:val="000000"/>
          <w:kern w:val="0"/>
          <w:szCs w:val="24"/>
        </w:rPr>
        <w:t>:</w:t>
      </w:r>
      <w:r w:rsidR="004C34E2" w:rsidRPr="00F375FB">
        <w:rPr>
          <w:color w:val="000000"/>
          <w:kern w:val="0"/>
          <w:szCs w:val="24"/>
        </w:rPr>
        <w:t xml:space="preserve"> a black background with white lettering.</w:t>
      </w:r>
    </w:p>
    <w:p w:rsidR="004C34E2" w:rsidRPr="00F375FB" w:rsidRDefault="004C34E2" w:rsidP="00737E28">
      <w:pPr>
        <w:rPr>
          <w:kern w:val="0"/>
          <w:szCs w:val="24"/>
        </w:rPr>
      </w:pPr>
    </w:p>
    <w:p w:rsidR="005D627D" w:rsidRPr="00660515" w:rsidRDefault="0044313C" w:rsidP="008F354F">
      <w:pPr>
        <w:rPr>
          <w:rFonts w:eastAsiaTheme="minorEastAsia"/>
          <w:kern w:val="0"/>
          <w:szCs w:val="24"/>
        </w:rPr>
      </w:pPr>
      <w:r w:rsidRPr="00F375FB">
        <w:rPr>
          <w:kern w:val="0"/>
          <w:szCs w:val="24"/>
        </w:rPr>
        <w:t xml:space="preserve">Each category is supposed to contain a range of specific speed values called classes. </w:t>
      </w:r>
      <w:r w:rsidR="000F392D">
        <w:rPr>
          <w:rFonts w:eastAsiaTheme="minorEastAsia" w:hint="eastAsia"/>
          <w:kern w:val="0"/>
          <w:szCs w:val="24"/>
        </w:rPr>
        <w:t>W</w:t>
      </w:r>
      <w:r w:rsidRPr="00F375FB">
        <w:rPr>
          <w:kern w:val="0"/>
          <w:szCs w:val="24"/>
        </w:rPr>
        <w:t xml:space="preserve">hite </w:t>
      </w:r>
      <w:r w:rsidR="000F392D">
        <w:rPr>
          <w:rFonts w:eastAsiaTheme="minorEastAsia" w:hint="eastAsia"/>
          <w:kern w:val="0"/>
          <w:szCs w:val="24"/>
        </w:rPr>
        <w:t xml:space="preserve">signs </w:t>
      </w:r>
      <w:r w:rsidRPr="00F375FB">
        <w:rPr>
          <w:kern w:val="0"/>
          <w:szCs w:val="24"/>
        </w:rPr>
        <w:t>contain</w:t>
      </w:r>
      <w:r w:rsidR="000F392D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10 classes</w:t>
      </w:r>
      <w:r w:rsidR="000F392D">
        <w:rPr>
          <w:rFonts w:eastAsiaTheme="minorEastAsia" w:hint="eastAsia"/>
          <w:kern w:val="0"/>
          <w:szCs w:val="24"/>
        </w:rPr>
        <w:t xml:space="preserve">: </w:t>
      </w:r>
      <w:r w:rsidRPr="00F375FB">
        <w:rPr>
          <w:kern w:val="0"/>
          <w:szCs w:val="24"/>
        </w:rPr>
        <w:t>10</w:t>
      </w:r>
      <w:r w:rsidR="004C34E2" w:rsidRPr="00F375FB">
        <w:rPr>
          <w:kern w:val="0"/>
          <w:szCs w:val="24"/>
        </w:rPr>
        <w:t xml:space="preserve">, 20, 30, 40, 50, 60, 70, 80, 90, </w:t>
      </w:r>
      <w:r w:rsidR="004355EC" w:rsidRPr="00F375FB">
        <w:rPr>
          <w:kern w:val="0"/>
          <w:szCs w:val="24"/>
        </w:rPr>
        <w:t>and</w:t>
      </w:r>
      <w:r w:rsidR="005D2762">
        <w:rPr>
          <w:kern w:val="0"/>
          <w:szCs w:val="24"/>
        </w:rPr>
        <w:t xml:space="preserve"> 100 km/h.</w:t>
      </w:r>
      <w:r w:rsidR="005D2762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The yellow advisory sign</w:t>
      </w:r>
      <w:r w:rsidR="000F392D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category contains 7 classes: 25</w:t>
      </w:r>
      <w:r w:rsidR="004355EC" w:rsidRPr="00F375FB">
        <w:rPr>
          <w:kern w:val="0"/>
          <w:szCs w:val="24"/>
        </w:rPr>
        <w:t>, 30</w:t>
      </w:r>
      <w:r w:rsidRPr="00F375FB">
        <w:rPr>
          <w:kern w:val="0"/>
          <w:szCs w:val="24"/>
        </w:rPr>
        <w:t>, 35,</w:t>
      </w:r>
      <w:r w:rsidR="00722AE1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40,</w:t>
      </w:r>
      <w:r w:rsidR="00722AE1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45,</w:t>
      </w:r>
      <w:r w:rsidR="00722AE1">
        <w:rPr>
          <w:rFonts w:eastAsiaTheme="minorEastAsia" w:hint="eastAsia"/>
          <w:kern w:val="0"/>
          <w:szCs w:val="24"/>
        </w:rPr>
        <w:t xml:space="preserve"> </w:t>
      </w:r>
      <w:r w:rsidR="005D2762">
        <w:rPr>
          <w:kern w:val="0"/>
          <w:szCs w:val="24"/>
        </w:rPr>
        <w:t>50 and 65km/h.</w:t>
      </w:r>
      <w:r w:rsidR="005D2762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The orange working area signs category contains 3 classes: 25</w:t>
      </w:r>
      <w:r w:rsidR="004355EC" w:rsidRPr="00F375FB">
        <w:rPr>
          <w:kern w:val="0"/>
          <w:szCs w:val="24"/>
        </w:rPr>
        <w:t>, 50</w:t>
      </w:r>
      <w:r w:rsidRPr="00F375FB">
        <w:rPr>
          <w:kern w:val="0"/>
          <w:szCs w:val="24"/>
        </w:rPr>
        <w:t xml:space="preserve"> and 80km/h. The nighttime </w:t>
      </w:r>
      <w:r w:rsidR="004355EC" w:rsidRPr="00F375FB">
        <w:rPr>
          <w:kern w:val="0"/>
          <w:szCs w:val="24"/>
        </w:rPr>
        <w:t>sign</w:t>
      </w:r>
      <w:r w:rsidR="000F392D">
        <w:rPr>
          <w:rFonts w:eastAsiaTheme="minorEastAsia" w:hint="eastAsia"/>
          <w:kern w:val="0"/>
          <w:szCs w:val="24"/>
        </w:rPr>
        <w:t xml:space="preserve"> </w:t>
      </w:r>
      <w:r w:rsidR="000F392D">
        <w:rPr>
          <w:rFonts w:eastAsiaTheme="minorEastAsia"/>
          <w:kern w:val="0"/>
          <w:szCs w:val="24"/>
        </w:rPr>
        <w:t>category</w:t>
      </w:r>
      <w:r w:rsidR="000F392D" w:rsidRPr="00F375FB">
        <w:rPr>
          <w:kern w:val="0"/>
          <w:szCs w:val="24"/>
        </w:rPr>
        <w:t xml:space="preserve"> contains</w:t>
      </w:r>
      <w:r w:rsidR="004C34E2" w:rsidRPr="00F375FB">
        <w:rPr>
          <w:kern w:val="0"/>
          <w:szCs w:val="24"/>
        </w:rPr>
        <w:t xml:space="preserve"> 4 classes: </w:t>
      </w:r>
      <w:r w:rsidRPr="00F375FB">
        <w:rPr>
          <w:kern w:val="0"/>
          <w:szCs w:val="24"/>
        </w:rPr>
        <w:t>35</w:t>
      </w:r>
      <w:r w:rsidR="004355EC" w:rsidRPr="00F375FB">
        <w:rPr>
          <w:kern w:val="0"/>
          <w:szCs w:val="24"/>
        </w:rPr>
        <w:t>, 45, 60</w:t>
      </w:r>
      <w:r w:rsidRPr="00F375FB">
        <w:rPr>
          <w:kern w:val="0"/>
          <w:szCs w:val="24"/>
        </w:rPr>
        <w:t xml:space="preserve"> and 65km/h</w:t>
      </w:r>
      <w:r w:rsidR="00F56620" w:rsidRPr="00722AE1">
        <w:rPr>
          <w:rFonts w:eastAsiaTheme="minorEastAsia" w:hint="eastAsia"/>
          <w:kern w:val="0"/>
          <w:szCs w:val="24"/>
        </w:rPr>
        <w:t xml:space="preserve"> [</w:t>
      </w:r>
      <w:fldSimple w:instr=" NOTEREF _Ref384589162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109</w:t>
        </w:r>
      </w:fldSimple>
      <w:r w:rsidR="00F56620" w:rsidRPr="00722AE1">
        <w:rPr>
          <w:rFonts w:eastAsiaTheme="minorEastAsia" w:hint="eastAsia"/>
          <w:szCs w:val="24"/>
        </w:rPr>
        <w:t>]</w:t>
      </w:r>
      <w:r w:rsidR="000F392D">
        <w:rPr>
          <w:rFonts w:eastAsiaTheme="minorEastAsia" w:hint="eastAsia"/>
          <w:kern w:val="0"/>
          <w:szCs w:val="24"/>
        </w:rPr>
        <w:t>; s</w:t>
      </w:r>
      <w:r w:rsidR="00660515">
        <w:rPr>
          <w:rFonts w:eastAsiaTheme="minorEastAsia" w:hint="eastAsia"/>
          <w:kern w:val="0"/>
          <w:szCs w:val="24"/>
        </w:rPr>
        <w:t>ee Figure 3.</w:t>
      </w:r>
      <w:r w:rsidR="005D2762">
        <w:rPr>
          <w:rFonts w:eastAsiaTheme="minorEastAsia" w:hint="eastAsia"/>
          <w:kern w:val="0"/>
          <w:szCs w:val="24"/>
        </w:rPr>
        <w:t>3.</w:t>
      </w:r>
      <w:r w:rsidR="001337F0">
        <w:rPr>
          <w:rFonts w:eastAsiaTheme="minorEastAsia" w:hint="eastAsia"/>
          <w:kern w:val="0"/>
          <w:szCs w:val="24"/>
        </w:rPr>
        <w:t>2</w:t>
      </w:r>
      <w:r w:rsidR="00660515">
        <w:rPr>
          <w:rFonts w:eastAsiaTheme="minorEastAsia" w:hint="eastAsia"/>
          <w:kern w:val="0"/>
          <w:szCs w:val="24"/>
        </w:rPr>
        <w:t>.2.</w:t>
      </w:r>
    </w:p>
    <w:p w:rsidR="00AA496B" w:rsidRPr="00F375FB" w:rsidRDefault="00AA496B" w:rsidP="008F354F">
      <w:pPr>
        <w:rPr>
          <w:kern w:val="0"/>
          <w:szCs w:val="24"/>
        </w:rPr>
      </w:pPr>
    </w:p>
    <w:p w:rsidR="0044313C" w:rsidRDefault="0044313C" w:rsidP="008F354F">
      <w:pPr>
        <w:rPr>
          <w:rFonts w:eastAsiaTheme="minorEastAsia"/>
          <w:kern w:val="0"/>
        </w:rPr>
      </w:pPr>
      <w:r w:rsidRPr="00F375FB">
        <w:rPr>
          <w:kern w:val="0"/>
          <w:szCs w:val="24"/>
        </w:rPr>
        <w:t xml:space="preserve">We </w:t>
      </w:r>
      <w:r w:rsidR="004C34E2" w:rsidRPr="00F375FB">
        <w:rPr>
          <w:color w:val="000000"/>
          <w:kern w:val="0"/>
          <w:szCs w:val="24"/>
        </w:rPr>
        <w:t xml:space="preserve">emphasize </w:t>
      </w:r>
      <w:r w:rsidRPr="00F375FB">
        <w:rPr>
          <w:kern w:val="0"/>
          <w:szCs w:val="24"/>
        </w:rPr>
        <w:t>that the data</w:t>
      </w:r>
      <w:r w:rsidR="006739AF">
        <w:rPr>
          <w:rFonts w:eastAsiaTheme="minorEastAsia" w:hint="eastAsia"/>
          <w:kern w:val="0"/>
          <w:szCs w:val="24"/>
        </w:rPr>
        <w:t>set</w:t>
      </w:r>
      <w:r w:rsidRPr="00F375FB">
        <w:rPr>
          <w:kern w:val="0"/>
          <w:szCs w:val="24"/>
        </w:rPr>
        <w:t xml:space="preserve"> is </w:t>
      </w:r>
      <w:r w:rsidR="004C34E2" w:rsidRPr="00F375FB">
        <w:rPr>
          <w:kern w:val="0"/>
          <w:szCs w:val="24"/>
        </w:rPr>
        <w:t>under</w:t>
      </w:r>
      <w:r w:rsidRPr="00F375FB">
        <w:rPr>
          <w:kern w:val="0"/>
          <w:szCs w:val="24"/>
        </w:rPr>
        <w:t xml:space="preserve"> construction and </w:t>
      </w:r>
      <w:r w:rsidR="000F392D">
        <w:rPr>
          <w:rFonts w:eastAsiaTheme="minorEastAsia" w:hint="eastAsia"/>
          <w:kern w:val="0"/>
          <w:szCs w:val="24"/>
        </w:rPr>
        <w:t xml:space="preserve">is </w:t>
      </w:r>
      <w:r w:rsidRPr="00F375FB">
        <w:rPr>
          <w:kern w:val="0"/>
          <w:szCs w:val="24"/>
        </w:rPr>
        <w:t xml:space="preserve">updated </w:t>
      </w:r>
      <w:r w:rsidR="00CA2817">
        <w:rPr>
          <w:rFonts w:eastAsiaTheme="minorEastAsia" w:hint="eastAsia"/>
          <w:kern w:val="0"/>
          <w:szCs w:val="24"/>
        </w:rPr>
        <w:t xml:space="preserve">regularly </w:t>
      </w:r>
      <w:r w:rsidRPr="00F375FB">
        <w:rPr>
          <w:kern w:val="0"/>
          <w:szCs w:val="24"/>
        </w:rPr>
        <w:t>by adding</w:t>
      </w:r>
      <w:r w:rsidR="000F392D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 xml:space="preserve">new </w:t>
      </w:r>
      <w:r w:rsidR="000126ED">
        <w:rPr>
          <w:rFonts w:eastAsiaTheme="minorEastAsia" w:hint="eastAsia"/>
          <w:kern w:val="0"/>
          <w:szCs w:val="24"/>
        </w:rPr>
        <w:t>signs</w:t>
      </w:r>
      <w:r w:rsidRPr="00F375FB">
        <w:rPr>
          <w:kern w:val="0"/>
          <w:szCs w:val="24"/>
        </w:rPr>
        <w:t>.</w:t>
      </w:r>
      <w:r w:rsidR="005D2762">
        <w:rPr>
          <w:rFonts w:eastAsiaTheme="minorEastAsia" w:hint="eastAsia"/>
          <w:kern w:val="0"/>
          <w:szCs w:val="24"/>
        </w:rPr>
        <w:t xml:space="preserve"> </w:t>
      </w:r>
    </w:p>
    <w:p w:rsidR="005D2762" w:rsidRPr="000F392D" w:rsidRDefault="005D2762" w:rsidP="008F354F">
      <w:pPr>
        <w:rPr>
          <w:rFonts w:eastAsiaTheme="minorEastAsia"/>
          <w:kern w:val="0"/>
        </w:rPr>
      </w:pPr>
    </w:p>
    <w:p w:rsidR="001337F0" w:rsidRDefault="0044313C" w:rsidP="001337F0">
      <w:pPr>
        <w:pStyle w:val="a3"/>
        <w:keepNext/>
        <w:autoSpaceDE w:val="0"/>
        <w:autoSpaceDN w:val="0"/>
        <w:adjustRightInd w:val="0"/>
        <w:spacing w:line="276" w:lineRule="auto"/>
        <w:ind w:left="465" w:firstLineChars="0" w:firstLine="0"/>
        <w:jc w:val="center"/>
      </w:pPr>
      <w:r w:rsidRPr="00072C05">
        <w:rPr>
          <w:rFonts w:cs="Times New Roman"/>
          <w:bCs/>
          <w:noProof/>
          <w:kern w:val="0"/>
          <w:sz w:val="28"/>
          <w:szCs w:val="28"/>
        </w:rPr>
        <w:drawing>
          <wp:inline distT="0" distB="0" distL="0" distR="0">
            <wp:extent cx="2327543" cy="2115239"/>
            <wp:effectExtent l="19050" t="0" r="0" b="0"/>
            <wp:docPr id="74" name="图片 3" descr="F:\文件\documents\poster\新建文件夹 (2)\total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4" name="Picture 2" descr="F:\文件\documents\poster\新建文件夹 (2)\total.jpg"/>
                    <pic:cNvPicPr>
                      <a:picLocks noGrp="1"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808" cy="211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5CA" w:rsidRPr="00007244" w:rsidRDefault="001337F0" w:rsidP="001337F0">
      <w:pPr>
        <w:pStyle w:val="af"/>
        <w:jc w:val="center"/>
      </w:pPr>
      <w:bookmarkStart w:id="68" w:name="_Toc388361088"/>
      <w:proofErr w:type="gramStart"/>
      <w:r>
        <w:t>Figure 3.3.2.</w:t>
      </w:r>
      <w:proofErr w:type="gramEnd"/>
      <w:r w:rsidR="008401BD">
        <w:fldChar w:fldCharType="begin"/>
      </w:r>
      <w:r>
        <w:instrText xml:space="preserve"> SEQ Figure_3.3.2. \* ARABIC </w:instrText>
      </w:r>
      <w:r w:rsidR="008401BD">
        <w:fldChar w:fldCharType="separate"/>
      </w:r>
      <w:r w:rsidR="00AE69A1">
        <w:rPr>
          <w:noProof/>
        </w:rPr>
        <w:t>2</w:t>
      </w:r>
      <w:r w:rsidR="008401BD">
        <w:fldChar w:fldCharType="end"/>
      </w:r>
      <w:r>
        <w:rPr>
          <w:rFonts w:eastAsiaTheme="minorEastAsia" w:hint="eastAsia"/>
        </w:rPr>
        <w:t xml:space="preserve"> </w:t>
      </w:r>
      <w:r w:rsidR="00D76E1F" w:rsidRPr="00072C05">
        <w:rPr>
          <w:rFonts w:eastAsiaTheme="minorEastAsia" w:cs="Times New Roman"/>
        </w:rPr>
        <w:t>Speed limit samples for NASLS</w:t>
      </w:r>
      <w:bookmarkEnd w:id="68"/>
    </w:p>
    <w:p w:rsidR="00D76E1F" w:rsidRPr="005D2762" w:rsidRDefault="00D76E1F" w:rsidP="00737E28">
      <w:pPr>
        <w:spacing w:line="276" w:lineRule="auto"/>
        <w:rPr>
          <w:rFonts w:cs="Times New Roman"/>
        </w:rPr>
      </w:pPr>
    </w:p>
    <w:p w:rsidR="001337F0" w:rsidRDefault="0044313C" w:rsidP="001337F0">
      <w:pPr>
        <w:keepNext/>
        <w:autoSpaceDE w:val="0"/>
        <w:autoSpaceDN w:val="0"/>
        <w:adjustRightInd w:val="0"/>
        <w:spacing w:line="276" w:lineRule="auto"/>
        <w:jc w:val="center"/>
      </w:pPr>
      <w:r w:rsidRPr="00072C05">
        <w:rPr>
          <w:rFonts w:cs="Times New Roman"/>
          <w:noProof/>
          <w:kern w:val="0"/>
          <w:sz w:val="28"/>
          <w:szCs w:val="28"/>
        </w:rPr>
        <w:drawing>
          <wp:inline distT="0" distB="0" distL="0" distR="0">
            <wp:extent cx="3484314" cy="2622014"/>
            <wp:effectExtent l="19050" t="0" r="1836" b="0"/>
            <wp:docPr id="75" name="图片 3" descr="F:\文件\documents\poster\poster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6" name="Picture 4" descr="F:\文件\documents\poster\poster2.jpg"/>
                    <pic:cNvPicPr>
                      <a:picLocks noGrp="1"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599" cy="2618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7F0" w:rsidRPr="001337F0" w:rsidRDefault="001337F0" w:rsidP="001337F0">
      <w:pPr>
        <w:pStyle w:val="af"/>
        <w:jc w:val="center"/>
        <w:rPr>
          <w:rFonts w:eastAsiaTheme="minorEastAsia" w:cs="Times New Roman"/>
        </w:rPr>
      </w:pPr>
      <w:bookmarkStart w:id="69" w:name="_Toc388361089"/>
      <w:proofErr w:type="gramStart"/>
      <w:r>
        <w:t>Figure 3.3.2.</w:t>
      </w:r>
      <w:proofErr w:type="gramEnd"/>
      <w:r w:rsidR="008401BD">
        <w:fldChar w:fldCharType="begin"/>
      </w:r>
      <w:r>
        <w:instrText xml:space="preserve"> SEQ Figure_3.3.2. \* ARABIC </w:instrText>
      </w:r>
      <w:r w:rsidR="008401BD">
        <w:fldChar w:fldCharType="separate"/>
      </w:r>
      <w:r w:rsidR="00AE69A1">
        <w:rPr>
          <w:noProof/>
        </w:rPr>
        <w:t>3</w:t>
      </w:r>
      <w:r w:rsidR="008401BD">
        <w:fldChar w:fldCharType="end"/>
      </w:r>
      <w:r>
        <w:rPr>
          <w:rFonts w:eastAsiaTheme="minorEastAsia" w:hint="eastAsia"/>
        </w:rPr>
        <w:t xml:space="preserve"> </w:t>
      </w:r>
      <w:r w:rsidR="00D76E1F" w:rsidRPr="00072C05">
        <w:rPr>
          <w:rFonts w:eastAsiaTheme="minorEastAsia" w:cs="Times New Roman"/>
        </w:rPr>
        <w:t xml:space="preserve">Samples of negative images in </w:t>
      </w:r>
      <w:r w:rsidR="000F392D">
        <w:rPr>
          <w:rFonts w:eastAsiaTheme="minorEastAsia" w:cs="Times New Roman" w:hint="eastAsia"/>
        </w:rPr>
        <w:t xml:space="preserve">a </w:t>
      </w:r>
      <w:r w:rsidR="00D76E1F" w:rsidRPr="00072C05">
        <w:rPr>
          <w:rFonts w:eastAsiaTheme="minorEastAsia" w:cs="Times New Roman"/>
        </w:rPr>
        <w:t>datase</w:t>
      </w:r>
      <w:r>
        <w:rPr>
          <w:rFonts w:eastAsiaTheme="minorEastAsia" w:cs="Times New Roman" w:hint="eastAsia"/>
        </w:rPr>
        <w:t>t</w:t>
      </w:r>
      <w:bookmarkEnd w:id="69"/>
    </w:p>
    <w:p w:rsidR="001C3488" w:rsidRPr="001337F0" w:rsidRDefault="001C3488" w:rsidP="001337F0">
      <w:pPr>
        <w:pStyle w:val="af"/>
        <w:jc w:val="center"/>
        <w:rPr>
          <w:rFonts w:eastAsiaTheme="minorEastAsia" w:cs="Times New Roman"/>
        </w:rPr>
      </w:pPr>
    </w:p>
    <w:p w:rsidR="000415AB" w:rsidRDefault="000415AB" w:rsidP="00945275">
      <w:pPr>
        <w:pStyle w:val="1"/>
        <w:spacing w:line="276" w:lineRule="auto"/>
      </w:pPr>
      <w:bookmarkStart w:id="70" w:name="_Toc384654388"/>
      <w:bookmarkStart w:id="71" w:name="_Toc388350411"/>
      <w:r w:rsidRPr="00072C05">
        <w:rPr>
          <w:rFonts w:hint="eastAsia"/>
        </w:rPr>
        <w:t>Chapter 4 Architecture Design</w:t>
      </w:r>
      <w:bookmarkEnd w:id="70"/>
      <w:bookmarkEnd w:id="71"/>
    </w:p>
    <w:p w:rsidR="005D2762" w:rsidRPr="0077489C" w:rsidRDefault="005D2762" w:rsidP="0077489C">
      <w:pPr>
        <w:autoSpaceDE w:val="0"/>
        <w:autoSpaceDN w:val="0"/>
        <w:adjustRightInd w:val="0"/>
        <w:jc w:val="left"/>
        <w:rPr>
          <w:rFonts w:eastAsiaTheme="minorEastAsia" w:cs="Times New Roman"/>
          <w:color w:val="000000"/>
          <w:kern w:val="0"/>
          <w:szCs w:val="24"/>
        </w:rPr>
      </w:pPr>
      <w:r w:rsidRPr="0077489C">
        <w:rPr>
          <w:rFonts w:eastAsiaTheme="minorEastAsia" w:hint="eastAsia"/>
        </w:rPr>
        <w:t>In this chapter</w:t>
      </w:r>
      <w:r w:rsidR="00020EEF" w:rsidRPr="0077489C">
        <w:rPr>
          <w:rFonts w:eastAsiaTheme="minorEastAsia" w:hint="eastAsia"/>
        </w:rPr>
        <w:t>,</w:t>
      </w:r>
      <w:r w:rsidRPr="0077489C">
        <w:rPr>
          <w:rFonts w:eastAsiaTheme="minorEastAsia" w:cs="Times New Roman"/>
          <w:szCs w:val="24"/>
        </w:rPr>
        <w:t xml:space="preserve"> </w:t>
      </w:r>
      <w:r w:rsidR="0077489C" w:rsidRPr="0077489C">
        <w:rPr>
          <w:rFonts w:eastAsiaTheme="minorEastAsia" w:cs="Times New Roman"/>
          <w:color w:val="000000"/>
          <w:kern w:val="0"/>
          <w:szCs w:val="24"/>
        </w:rPr>
        <w:t xml:space="preserve">we start by introducing some concepts behind the techniques we used in detection stage such as HOG and MSER; and the methods used in the recognition </w:t>
      </w:r>
      <w:r w:rsidR="0077489C" w:rsidRPr="0077489C">
        <w:rPr>
          <w:rFonts w:eastAsiaTheme="minorEastAsia" w:cs="Times New Roman"/>
          <w:color w:val="000000"/>
          <w:kern w:val="0"/>
          <w:szCs w:val="24"/>
        </w:rPr>
        <w:lastRenderedPageBreak/>
        <w:t>stage like SVM and Random Forest.</w:t>
      </w:r>
      <w:r w:rsidR="0077489C">
        <w:rPr>
          <w:rFonts w:eastAsiaTheme="minorEastAsia" w:cs="Times New Roman" w:hint="eastAsia"/>
          <w:color w:val="000000"/>
          <w:kern w:val="0"/>
          <w:szCs w:val="24"/>
        </w:rPr>
        <w:t xml:space="preserve"> </w:t>
      </w:r>
      <w:r w:rsidR="0077489C" w:rsidRPr="0077489C">
        <w:rPr>
          <w:rFonts w:eastAsiaTheme="minorEastAsia" w:cs="Times New Roman"/>
          <w:color w:val="000000"/>
          <w:kern w:val="0"/>
          <w:sz w:val="23"/>
          <w:szCs w:val="23"/>
        </w:rPr>
        <w:t xml:space="preserve">After that, </w:t>
      </w:r>
      <w:r w:rsidRPr="0077489C">
        <w:rPr>
          <w:rFonts w:eastAsiaTheme="minorEastAsia" w:cs="Times New Roman"/>
        </w:rPr>
        <w:t>w</w:t>
      </w:r>
      <w:r w:rsidRPr="0077489C">
        <w:rPr>
          <w:rFonts w:eastAsiaTheme="minorEastAsia" w:hint="eastAsia"/>
        </w:rPr>
        <w:t xml:space="preserve">e describe the architecture of </w:t>
      </w:r>
      <w:r w:rsidR="0077489C" w:rsidRPr="0077489C">
        <w:rPr>
          <w:rFonts w:eastAsiaTheme="minorEastAsia" w:hint="eastAsia"/>
        </w:rPr>
        <w:t xml:space="preserve">basic </w:t>
      </w:r>
      <w:r w:rsidRPr="0077489C">
        <w:rPr>
          <w:rFonts w:eastAsiaTheme="minorEastAsia" w:hint="eastAsia"/>
        </w:rPr>
        <w:t>TSDR</w:t>
      </w:r>
      <w:r w:rsidR="00892B45" w:rsidRPr="0077489C">
        <w:rPr>
          <w:rFonts w:eastAsiaTheme="minorEastAsia" w:hint="eastAsia"/>
        </w:rPr>
        <w:t xml:space="preserve"> </w:t>
      </w:r>
      <w:r w:rsidRPr="0077489C">
        <w:rPr>
          <w:rFonts w:eastAsiaTheme="minorEastAsia" w:hint="eastAsia"/>
        </w:rPr>
        <w:t>s</w:t>
      </w:r>
      <w:r w:rsidR="00892B45" w:rsidRPr="0077489C">
        <w:rPr>
          <w:rFonts w:eastAsiaTheme="minorEastAsia" w:hint="eastAsia"/>
        </w:rPr>
        <w:t>ystem</w:t>
      </w:r>
      <w:r w:rsidR="0077489C" w:rsidRPr="0077489C">
        <w:rPr>
          <w:rFonts w:eastAsiaTheme="minorEastAsia" w:hint="eastAsia"/>
        </w:rPr>
        <w:t xml:space="preserve">. </w:t>
      </w:r>
      <w:r w:rsidR="006D3778" w:rsidRPr="0077489C">
        <w:rPr>
          <w:rFonts w:eastAsiaTheme="minorEastAsia" w:hint="eastAsia"/>
        </w:rPr>
        <w:t xml:space="preserve">Meanwhile, </w:t>
      </w:r>
      <w:r w:rsidR="00904E92" w:rsidRPr="0077489C">
        <w:rPr>
          <w:rFonts w:eastAsiaTheme="minorEastAsia" w:hint="eastAsia"/>
        </w:rPr>
        <w:t>we will perform</w:t>
      </w:r>
      <w:r w:rsidR="006D3778" w:rsidRPr="0077489C">
        <w:rPr>
          <w:rFonts w:eastAsiaTheme="minorEastAsia" w:hint="eastAsia"/>
        </w:rPr>
        <w:t xml:space="preserve"> the </w:t>
      </w:r>
      <w:r w:rsidR="00020EEF" w:rsidRPr="0077489C">
        <w:t>improve</w:t>
      </w:r>
      <w:r w:rsidR="006D3778" w:rsidRPr="0077489C">
        <w:rPr>
          <w:rFonts w:eastAsiaTheme="minorEastAsia" w:hint="eastAsia"/>
        </w:rPr>
        <w:t>ments on</w:t>
      </w:r>
      <w:r w:rsidR="006D3778" w:rsidRPr="0077489C">
        <w:t xml:space="preserve"> the </w:t>
      </w:r>
      <w:r w:rsidR="0077489C" w:rsidRPr="0077489C">
        <w:rPr>
          <w:rFonts w:eastAsiaTheme="minorEastAsia" w:hint="eastAsia"/>
        </w:rPr>
        <w:t xml:space="preserve">basic </w:t>
      </w:r>
      <w:r w:rsidR="006D3778" w:rsidRPr="0077489C">
        <w:t>method</w:t>
      </w:r>
      <w:r w:rsidR="006D3778" w:rsidRPr="0077489C">
        <w:rPr>
          <w:rFonts w:eastAsiaTheme="minorEastAsia" w:hint="eastAsia"/>
        </w:rPr>
        <w:t xml:space="preserve"> in order to make the system fit more </w:t>
      </w:r>
      <w:r w:rsidR="00135617" w:rsidRPr="0077489C">
        <w:rPr>
          <w:rFonts w:eastAsiaTheme="minorEastAsia" w:hint="eastAsia"/>
        </w:rPr>
        <w:t>with</w:t>
      </w:r>
      <w:r w:rsidR="006D3778" w:rsidRPr="0077489C">
        <w:rPr>
          <w:rFonts w:eastAsiaTheme="minorEastAsia" w:hint="eastAsia"/>
        </w:rPr>
        <w:t xml:space="preserve"> the situation </w:t>
      </w:r>
      <w:r w:rsidR="00135617" w:rsidRPr="0077489C">
        <w:rPr>
          <w:rFonts w:eastAsiaTheme="minorEastAsia" w:hint="eastAsia"/>
        </w:rPr>
        <w:t>in</w:t>
      </w:r>
      <w:r w:rsidR="006D3778" w:rsidRPr="0077489C">
        <w:rPr>
          <w:rFonts w:eastAsiaTheme="minorEastAsia" w:hint="eastAsia"/>
        </w:rPr>
        <w:t xml:space="preserve"> Canada</w:t>
      </w:r>
      <w:r w:rsidR="00440034" w:rsidRPr="0077489C">
        <w:rPr>
          <w:rFonts w:eastAsiaTheme="minorEastAsia" w:hint="eastAsia"/>
        </w:rPr>
        <w:t xml:space="preserve"> and </w:t>
      </w:r>
      <w:r w:rsidR="00135617" w:rsidRPr="0077489C">
        <w:rPr>
          <w:rFonts w:eastAsiaTheme="minorEastAsia" w:hint="eastAsia"/>
        </w:rPr>
        <w:t xml:space="preserve">to </w:t>
      </w:r>
      <w:r w:rsidR="00440034" w:rsidRPr="0077489C">
        <w:rPr>
          <w:rFonts w:eastAsiaTheme="minorEastAsia" w:hint="eastAsia"/>
        </w:rPr>
        <w:t xml:space="preserve">try to </w:t>
      </w:r>
      <w:r w:rsidR="00972F75" w:rsidRPr="0077489C">
        <w:rPr>
          <w:rFonts w:eastAsiaTheme="minorEastAsia"/>
        </w:rPr>
        <w:t>shrink</w:t>
      </w:r>
      <w:r w:rsidR="0077489C">
        <w:rPr>
          <w:rFonts w:eastAsiaTheme="minorEastAsia" w:hint="eastAsia"/>
        </w:rPr>
        <w:t xml:space="preserve"> the time c</w:t>
      </w:r>
      <w:r w:rsidR="00440034" w:rsidRPr="0077489C">
        <w:rPr>
          <w:rFonts w:eastAsiaTheme="minorEastAsia" w:hint="eastAsia"/>
        </w:rPr>
        <w:t>ost</w:t>
      </w:r>
      <w:r w:rsidR="0077489C">
        <w:rPr>
          <w:rFonts w:eastAsiaTheme="minorEastAsia" w:hint="eastAsia"/>
        </w:rPr>
        <w:t xml:space="preserve"> of the system</w:t>
      </w:r>
      <w:r w:rsidR="00440034" w:rsidRPr="0077489C">
        <w:rPr>
          <w:rFonts w:eastAsiaTheme="minorEastAsia" w:hint="eastAsia"/>
        </w:rPr>
        <w:t>.</w:t>
      </w:r>
    </w:p>
    <w:p w:rsidR="000415AB" w:rsidRPr="00072C05" w:rsidRDefault="00722AE1" w:rsidP="00737E28">
      <w:pPr>
        <w:pStyle w:val="2"/>
        <w:spacing w:line="276" w:lineRule="auto"/>
      </w:pPr>
      <w:bookmarkStart w:id="72" w:name="_Toc384654390"/>
      <w:bookmarkStart w:id="73" w:name="_Toc388350412"/>
      <w:r>
        <w:rPr>
          <w:rFonts w:hint="eastAsia"/>
        </w:rPr>
        <w:t>4.1</w:t>
      </w:r>
      <w:r w:rsidR="000415AB" w:rsidRPr="00072C05">
        <w:rPr>
          <w:rFonts w:hint="eastAsia"/>
        </w:rPr>
        <w:t xml:space="preserve"> </w:t>
      </w:r>
      <w:bookmarkEnd w:id="72"/>
      <w:bookmarkEnd w:id="73"/>
      <w:r w:rsidR="001A4F6A" w:rsidRPr="00072C05">
        <w:rPr>
          <w:rFonts w:hint="eastAsia"/>
        </w:rPr>
        <w:t xml:space="preserve">Algorithm </w:t>
      </w:r>
      <w:r w:rsidR="001A4F6A">
        <w:rPr>
          <w:rFonts w:hint="eastAsia"/>
        </w:rPr>
        <w:t xml:space="preserve">used in Detection </w:t>
      </w:r>
      <w:r w:rsidR="001A4F6A" w:rsidRPr="00072C05">
        <w:t>S</w:t>
      </w:r>
      <w:r w:rsidR="001A4F6A" w:rsidRPr="00072C05">
        <w:rPr>
          <w:rFonts w:hint="eastAsia"/>
        </w:rPr>
        <w:t>tage</w:t>
      </w:r>
    </w:p>
    <w:p w:rsidR="000415AB" w:rsidRPr="00072C05" w:rsidRDefault="000415AB" w:rsidP="00737E28">
      <w:r w:rsidRPr="00072C05">
        <w:t xml:space="preserve">In the present method of object detection, the first step is to </w:t>
      </w:r>
      <w:r w:rsidR="0047171B">
        <w:rPr>
          <w:rFonts w:eastAsiaTheme="minorEastAsia" w:hint="eastAsia"/>
        </w:rPr>
        <w:t xml:space="preserve">extract features </w:t>
      </w:r>
      <w:r w:rsidR="00B03985">
        <w:rPr>
          <w:rFonts w:eastAsiaTheme="minorEastAsia" w:hint="eastAsia"/>
        </w:rPr>
        <w:t>f</w:t>
      </w:r>
      <w:r w:rsidR="00E80CDC">
        <w:rPr>
          <w:rFonts w:eastAsiaTheme="minorEastAsia" w:hint="eastAsia"/>
        </w:rPr>
        <w:t>rom</w:t>
      </w:r>
      <w:r w:rsidRPr="00072C05">
        <w:t xml:space="preserve"> the object</w:t>
      </w:r>
      <w:r w:rsidR="00E80CDC">
        <w:rPr>
          <w:rFonts w:eastAsiaTheme="minorEastAsia" w:hint="eastAsia"/>
        </w:rPr>
        <w:t xml:space="preserve"> </w:t>
      </w:r>
      <w:r w:rsidR="00135617">
        <w:rPr>
          <w:rFonts w:eastAsiaTheme="minorEastAsia" w:hint="eastAsia"/>
        </w:rPr>
        <w:t xml:space="preserve">during a step </w:t>
      </w:r>
      <w:r w:rsidR="00E80CDC">
        <w:rPr>
          <w:rFonts w:eastAsiaTheme="minorEastAsia" w:hint="eastAsia"/>
        </w:rPr>
        <w:t xml:space="preserve">called training step and </w:t>
      </w:r>
      <w:r w:rsidR="00135617">
        <w:rPr>
          <w:rFonts w:eastAsiaTheme="minorEastAsia" w:hint="eastAsia"/>
        </w:rPr>
        <w:t xml:space="preserve">to </w:t>
      </w:r>
      <w:r w:rsidR="00E80CDC">
        <w:rPr>
          <w:rFonts w:eastAsiaTheme="minorEastAsia" w:hint="eastAsia"/>
        </w:rPr>
        <w:t xml:space="preserve">build the </w:t>
      </w:r>
      <w:r w:rsidR="00E80CDC">
        <w:rPr>
          <w:rFonts w:eastAsiaTheme="minorEastAsia"/>
        </w:rPr>
        <w:t>detection</w:t>
      </w:r>
      <w:r w:rsidR="00E80CDC">
        <w:rPr>
          <w:rFonts w:eastAsiaTheme="minorEastAsia" w:hint="eastAsia"/>
        </w:rPr>
        <w:t xml:space="preserve"> descriptor.</w:t>
      </w:r>
      <w:r w:rsidRPr="00072C05">
        <w:t xml:space="preserve"> The second </w:t>
      </w:r>
      <w:r w:rsidR="00135617">
        <w:rPr>
          <w:rFonts w:eastAsiaTheme="minorEastAsia" w:hint="eastAsia"/>
        </w:rPr>
        <w:t xml:space="preserve">step </w:t>
      </w:r>
      <w:r w:rsidRPr="00072C05">
        <w:t xml:space="preserve">is to select the corresponding detected platform, according to the first descriptor. </w:t>
      </w:r>
    </w:p>
    <w:p w:rsidR="000415AB" w:rsidRPr="00072C05" w:rsidRDefault="000415AB" w:rsidP="00737E28">
      <w:pPr>
        <w:spacing w:line="276" w:lineRule="auto"/>
        <w:rPr>
          <w:rFonts w:cs="Times New Roman"/>
        </w:rPr>
      </w:pPr>
    </w:p>
    <w:p w:rsidR="000415AB" w:rsidRPr="00072C05" w:rsidRDefault="000415AB" w:rsidP="00737E28">
      <w:pPr>
        <w:pStyle w:val="3"/>
        <w:spacing w:line="276" w:lineRule="auto"/>
      </w:pPr>
      <w:bookmarkStart w:id="74" w:name="_Toc384654391"/>
      <w:bookmarkStart w:id="75" w:name="_Toc388350413"/>
      <w:r w:rsidRPr="00072C05">
        <w:rPr>
          <w:rFonts w:hint="eastAsia"/>
        </w:rPr>
        <w:t>4.</w:t>
      </w:r>
      <w:r w:rsidR="00722AE1">
        <w:rPr>
          <w:rFonts w:hint="eastAsia"/>
        </w:rPr>
        <w:t>1</w:t>
      </w:r>
      <w:r w:rsidRPr="00072C05">
        <w:rPr>
          <w:rFonts w:hint="eastAsia"/>
        </w:rPr>
        <w:t xml:space="preserve">.1 HOG </w:t>
      </w:r>
      <w:r w:rsidRPr="00072C05">
        <w:t>D</w:t>
      </w:r>
      <w:r w:rsidRPr="00072C05">
        <w:rPr>
          <w:rFonts w:hint="eastAsia"/>
        </w:rPr>
        <w:t>escriptor</w:t>
      </w:r>
      <w:bookmarkEnd w:id="74"/>
      <w:r w:rsidRPr="00072C05">
        <w:t>s</w:t>
      </w:r>
      <w:bookmarkEnd w:id="75"/>
    </w:p>
    <w:p w:rsidR="00FD6743" w:rsidRPr="00DE7173" w:rsidRDefault="000415AB" w:rsidP="00DE7173">
      <w:pPr>
        <w:autoSpaceDE w:val="0"/>
        <w:autoSpaceDN w:val="0"/>
        <w:adjustRightInd w:val="0"/>
        <w:rPr>
          <w:rFonts w:eastAsiaTheme="minorEastAsia"/>
          <w:szCs w:val="24"/>
        </w:rPr>
      </w:pPr>
      <w:r w:rsidRPr="00F375FB">
        <w:rPr>
          <w:szCs w:val="24"/>
        </w:rPr>
        <w:t xml:space="preserve">HOG descriptors are used in the field of computer vision and image processing to </w:t>
      </w:r>
      <w:r w:rsidR="00135617">
        <w:rPr>
          <w:rFonts w:eastAsiaTheme="minorEastAsia" w:hint="eastAsia"/>
          <w:szCs w:val="24"/>
        </w:rPr>
        <w:t>obtain</w:t>
      </w:r>
      <w:r w:rsidRPr="00F375FB">
        <w:rPr>
          <w:szCs w:val="24"/>
        </w:rPr>
        <w:t xml:space="preserve"> </w:t>
      </w:r>
      <w:r w:rsidR="00945275">
        <w:rPr>
          <w:rFonts w:eastAsiaTheme="minorEastAsia" w:hint="eastAsia"/>
          <w:szCs w:val="24"/>
        </w:rPr>
        <w:t xml:space="preserve">object </w:t>
      </w:r>
      <w:r w:rsidRPr="00F375FB">
        <w:rPr>
          <w:szCs w:val="24"/>
        </w:rPr>
        <w:t>feature</w:t>
      </w:r>
      <w:r w:rsidR="00945275">
        <w:rPr>
          <w:rFonts w:eastAsiaTheme="minorEastAsia" w:hint="eastAsia"/>
          <w:szCs w:val="24"/>
        </w:rPr>
        <w:t>s</w:t>
      </w:r>
      <w:r w:rsidRPr="00F375FB">
        <w:rPr>
          <w:szCs w:val="24"/>
        </w:rPr>
        <w:t xml:space="preserve">. </w:t>
      </w:r>
      <w:r w:rsidR="00B03985">
        <w:rPr>
          <w:rFonts w:eastAsiaTheme="minorEastAsia" w:hint="eastAsia"/>
          <w:szCs w:val="24"/>
        </w:rPr>
        <w:t xml:space="preserve">It was </w:t>
      </w:r>
      <w:r w:rsidRPr="00F375FB">
        <w:rPr>
          <w:szCs w:val="24"/>
        </w:rPr>
        <w:t>first proposed</w:t>
      </w:r>
      <w:r w:rsidR="00B03985">
        <w:rPr>
          <w:rFonts w:eastAsiaTheme="minorEastAsia" w:hint="eastAsia"/>
          <w:szCs w:val="24"/>
        </w:rPr>
        <w:t xml:space="preserve"> </w:t>
      </w:r>
      <w:r w:rsidR="00254B00">
        <w:rPr>
          <w:rFonts w:eastAsiaTheme="minorEastAsia" w:hint="eastAsia"/>
          <w:szCs w:val="24"/>
        </w:rPr>
        <w:t xml:space="preserve">in </w:t>
      </w:r>
      <w:r w:rsidR="00B03985" w:rsidRPr="00B03985">
        <w:rPr>
          <w:rFonts w:hint="eastAsia"/>
          <w:szCs w:val="24"/>
        </w:rPr>
        <w:t>[</w:t>
      </w:r>
      <w:fldSimple w:instr=" NOTEREF _Ref383869550 \f \h  \* MERGEFORMAT ">
        <w:r w:rsidR="00AE69A1" w:rsidRPr="00AE69A1">
          <w:rPr>
            <w:szCs w:val="24"/>
          </w:rPr>
          <w:t>79</w:t>
        </w:r>
      </w:fldSimple>
      <w:r w:rsidR="00B03985" w:rsidRPr="00B03985">
        <w:rPr>
          <w:rFonts w:hint="eastAsia"/>
          <w:szCs w:val="24"/>
        </w:rPr>
        <w:t>]</w:t>
      </w:r>
      <w:r w:rsidRPr="00F375FB">
        <w:rPr>
          <w:szCs w:val="24"/>
        </w:rPr>
        <w:t xml:space="preserve"> b</w:t>
      </w:r>
      <w:r w:rsidR="00F56620" w:rsidRPr="00F375FB">
        <w:rPr>
          <w:szCs w:val="24"/>
        </w:rPr>
        <w:t xml:space="preserve">y </w:t>
      </w:r>
      <w:proofErr w:type="spellStart"/>
      <w:r w:rsidR="00F56620" w:rsidRPr="00F375FB">
        <w:rPr>
          <w:szCs w:val="24"/>
        </w:rPr>
        <w:t>Navneet</w:t>
      </w:r>
      <w:proofErr w:type="spellEnd"/>
      <w:r w:rsidR="00F56620" w:rsidRPr="00F375FB">
        <w:rPr>
          <w:szCs w:val="24"/>
        </w:rPr>
        <w:t xml:space="preserve"> </w:t>
      </w:r>
      <w:proofErr w:type="spellStart"/>
      <w:r w:rsidR="00F56620" w:rsidRPr="00F375FB">
        <w:rPr>
          <w:szCs w:val="24"/>
        </w:rPr>
        <w:t>Dalal</w:t>
      </w:r>
      <w:proofErr w:type="spellEnd"/>
      <w:r w:rsidR="00F56620" w:rsidRPr="00F375FB">
        <w:rPr>
          <w:szCs w:val="24"/>
        </w:rPr>
        <w:t xml:space="preserve"> and Bill </w:t>
      </w:r>
      <w:proofErr w:type="spellStart"/>
      <w:r w:rsidR="00F56620" w:rsidRPr="00F375FB">
        <w:rPr>
          <w:szCs w:val="24"/>
        </w:rPr>
        <w:t>Triggs</w:t>
      </w:r>
      <w:proofErr w:type="spellEnd"/>
      <w:r w:rsidR="00F56620" w:rsidRPr="00F375FB">
        <w:rPr>
          <w:rFonts w:eastAsiaTheme="minorEastAsia" w:hint="eastAsia"/>
          <w:szCs w:val="24"/>
        </w:rPr>
        <w:t xml:space="preserve"> </w:t>
      </w:r>
      <w:r w:rsidR="00B03985">
        <w:rPr>
          <w:rFonts w:eastAsiaTheme="minorEastAsia" w:hint="eastAsia"/>
          <w:szCs w:val="24"/>
        </w:rPr>
        <w:t>in 2005</w:t>
      </w:r>
      <w:r w:rsidR="00135617">
        <w:rPr>
          <w:rFonts w:eastAsiaTheme="minorEastAsia" w:hint="eastAsia"/>
          <w:szCs w:val="24"/>
        </w:rPr>
        <w:t>. HOG descriptors</w:t>
      </w:r>
      <w:r w:rsidR="00B03985">
        <w:rPr>
          <w:rFonts w:eastAsiaTheme="minorEastAsia" w:hint="eastAsia"/>
          <w:szCs w:val="24"/>
        </w:rPr>
        <w:t xml:space="preserve"> </w:t>
      </w:r>
      <w:r w:rsidR="00135617">
        <w:rPr>
          <w:rFonts w:eastAsiaTheme="minorEastAsia" w:hint="eastAsia"/>
          <w:szCs w:val="24"/>
        </w:rPr>
        <w:t xml:space="preserve">and SVM classifier </w:t>
      </w:r>
      <w:r w:rsidR="00B03985">
        <w:rPr>
          <w:rFonts w:eastAsiaTheme="minorEastAsia" w:hint="eastAsia"/>
          <w:szCs w:val="24"/>
        </w:rPr>
        <w:t xml:space="preserve">aim </w:t>
      </w:r>
      <w:r w:rsidRPr="00F375FB">
        <w:rPr>
          <w:szCs w:val="24"/>
        </w:rPr>
        <w:t xml:space="preserve">to </w:t>
      </w:r>
      <w:r w:rsidR="00B03985">
        <w:rPr>
          <w:rFonts w:eastAsiaTheme="minorEastAsia" w:hint="eastAsia"/>
          <w:szCs w:val="24"/>
        </w:rPr>
        <w:t xml:space="preserve">detect </w:t>
      </w:r>
      <w:r w:rsidR="00B03985">
        <w:rPr>
          <w:rFonts w:eastAsiaTheme="minorEastAsia"/>
          <w:szCs w:val="24"/>
        </w:rPr>
        <w:t>pedestrian</w:t>
      </w:r>
      <w:r w:rsidR="00B03985">
        <w:rPr>
          <w:rFonts w:eastAsiaTheme="minorEastAsia" w:hint="eastAsia"/>
          <w:szCs w:val="24"/>
        </w:rPr>
        <w:t xml:space="preserve"> in both</w:t>
      </w:r>
      <w:r w:rsidRPr="00F375FB">
        <w:rPr>
          <w:szCs w:val="24"/>
        </w:rPr>
        <w:t xml:space="preserve"> </w:t>
      </w:r>
      <w:r w:rsidR="006B6D12">
        <w:rPr>
          <w:rFonts w:eastAsiaTheme="minorEastAsia" w:hint="eastAsia"/>
          <w:szCs w:val="24"/>
        </w:rPr>
        <w:t>moving videos and static images</w:t>
      </w:r>
      <w:r w:rsidR="00254B00">
        <w:rPr>
          <w:rFonts w:eastAsiaTheme="minorEastAsia" w:hint="eastAsia"/>
          <w:szCs w:val="24"/>
        </w:rPr>
        <w:t xml:space="preserve">. </w:t>
      </w:r>
      <w:r w:rsidR="00FD6743">
        <w:rPr>
          <w:rFonts w:eastAsiaTheme="minorEastAsia" w:hint="eastAsia"/>
          <w:szCs w:val="24"/>
        </w:rPr>
        <w:t>Th</w:t>
      </w:r>
      <w:r w:rsidR="00135617">
        <w:rPr>
          <w:rFonts w:eastAsiaTheme="minorEastAsia" w:hint="eastAsia"/>
          <w:szCs w:val="24"/>
        </w:rPr>
        <w:t>ese</w:t>
      </w:r>
      <w:r w:rsidR="00FD6743">
        <w:rPr>
          <w:rFonts w:eastAsiaTheme="minorEastAsia" w:hint="eastAsia"/>
          <w:szCs w:val="24"/>
        </w:rPr>
        <w:t xml:space="preserve"> kind</w:t>
      </w:r>
      <w:r w:rsidR="00135617">
        <w:rPr>
          <w:rFonts w:eastAsiaTheme="minorEastAsia" w:hint="eastAsia"/>
          <w:szCs w:val="24"/>
        </w:rPr>
        <w:t>s</w:t>
      </w:r>
      <w:r w:rsidR="00FD6743">
        <w:rPr>
          <w:rFonts w:eastAsiaTheme="minorEastAsia" w:hint="eastAsia"/>
          <w:szCs w:val="24"/>
        </w:rPr>
        <w:t xml:space="preserve"> of features ha</w:t>
      </w:r>
      <w:r w:rsidR="00135617">
        <w:rPr>
          <w:rFonts w:eastAsiaTheme="minorEastAsia" w:hint="eastAsia"/>
          <w:szCs w:val="24"/>
        </w:rPr>
        <w:t>ve</w:t>
      </w:r>
      <w:r w:rsidR="00FD6743">
        <w:rPr>
          <w:rFonts w:eastAsiaTheme="minorEastAsia" w:hint="eastAsia"/>
          <w:szCs w:val="24"/>
        </w:rPr>
        <w:t xml:space="preserve"> an excellent performance compared with others</w:t>
      </w:r>
      <w:r w:rsidR="00FD6743" w:rsidRPr="00FD6743">
        <w:rPr>
          <w:rFonts w:eastAsiaTheme="minorEastAsia" w:hint="eastAsia"/>
          <w:szCs w:val="24"/>
        </w:rPr>
        <w:t xml:space="preserve"> </w:t>
      </w:r>
      <w:r w:rsidR="00FD6743">
        <w:rPr>
          <w:rFonts w:eastAsiaTheme="minorEastAsia" w:hint="eastAsia"/>
          <w:szCs w:val="24"/>
        </w:rPr>
        <w:t>[</w:t>
      </w:r>
      <w:fldSimple w:instr=" NOTEREF _Ref383869550 \f \h  \* MERGEFORMAT ">
        <w:r w:rsidR="00AE69A1" w:rsidRPr="00AE69A1">
          <w:rPr>
            <w:rStyle w:val="af5"/>
            <w:rFonts w:eastAsiaTheme="minorEastAsia"/>
            <w:vertAlign w:val="baseline"/>
          </w:rPr>
          <w:t>79</w:t>
        </w:r>
      </w:fldSimple>
      <w:r w:rsidR="00FD6743">
        <w:rPr>
          <w:rFonts w:eastAsiaTheme="minorEastAsia" w:hint="eastAsia"/>
          <w:szCs w:val="24"/>
        </w:rPr>
        <w:t>]. Figure 4.1.1.1 demonstrates the over</w:t>
      </w:r>
      <w:r w:rsidR="00135617">
        <w:rPr>
          <w:rFonts w:eastAsiaTheme="minorEastAsia" w:hint="eastAsia"/>
          <w:szCs w:val="24"/>
        </w:rPr>
        <w:t>view of extraction HOG features extraction.</w:t>
      </w:r>
    </w:p>
    <w:p w:rsidR="00DE7173" w:rsidRDefault="00E80CDC" w:rsidP="00DE7173">
      <w:pPr>
        <w:pStyle w:val="af"/>
        <w:keepNext/>
        <w:jc w:val="center"/>
      </w:pPr>
      <w:r w:rsidRPr="00FD6743">
        <w:rPr>
          <w:rFonts w:eastAsiaTheme="minorEastAsia"/>
          <w:noProof/>
          <w:szCs w:val="24"/>
        </w:rPr>
        <w:lastRenderedPageBreak/>
        <w:drawing>
          <wp:inline distT="0" distB="0" distL="0" distR="0">
            <wp:extent cx="5299113" cy="3503364"/>
            <wp:effectExtent l="0" t="0" r="0" b="1836"/>
            <wp:docPr id="18" name="图示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7" r:lo="rId58" r:qs="rId59" r:cs="rId60"/>
              </a:graphicData>
            </a:graphic>
          </wp:inline>
        </w:drawing>
      </w:r>
    </w:p>
    <w:p w:rsidR="00FD6743" w:rsidRDefault="00DE7173" w:rsidP="00DE7173">
      <w:pPr>
        <w:pStyle w:val="af"/>
        <w:jc w:val="center"/>
        <w:rPr>
          <w:rFonts w:eastAsiaTheme="minorEastAsia" w:hint="eastAsia"/>
        </w:rPr>
      </w:pPr>
      <w:proofErr w:type="gramStart"/>
      <w:r>
        <w:t>Figure 4.1.1.</w:t>
      </w:r>
      <w:proofErr w:type="gramEnd"/>
      <w:r w:rsidR="008401BD">
        <w:fldChar w:fldCharType="begin"/>
      </w:r>
      <w:r w:rsidR="00165164">
        <w:instrText xml:space="preserve"> SEQ Figure_4.1.1. \* ARABIC </w:instrText>
      </w:r>
      <w:r w:rsidR="008401BD">
        <w:fldChar w:fldCharType="separate"/>
      </w:r>
      <w:r w:rsidR="00AE69A1">
        <w:rPr>
          <w:noProof/>
        </w:rPr>
        <w:t>1</w:t>
      </w:r>
      <w:r w:rsidR="008401BD">
        <w:fldChar w:fldCharType="end"/>
      </w:r>
      <w:r>
        <w:rPr>
          <w:rFonts w:eastAsiaTheme="minorEastAsia" w:hint="eastAsia"/>
        </w:rPr>
        <w:t xml:space="preserve"> Overview processing of HOG features extraction</w:t>
      </w:r>
    </w:p>
    <w:p w:rsidR="00FD6743" w:rsidRDefault="00FD6743" w:rsidP="008F354F">
      <w:pPr>
        <w:autoSpaceDE w:val="0"/>
        <w:autoSpaceDN w:val="0"/>
        <w:adjustRightInd w:val="0"/>
        <w:rPr>
          <w:rFonts w:eastAsiaTheme="minorEastAsia" w:cs="Times New Roman"/>
          <w:szCs w:val="24"/>
        </w:rPr>
      </w:pPr>
    </w:p>
    <w:p w:rsidR="008E2362" w:rsidRPr="00E1350C" w:rsidRDefault="008E2362" w:rsidP="008F354F">
      <w:pPr>
        <w:autoSpaceDE w:val="0"/>
        <w:autoSpaceDN w:val="0"/>
        <w:adjustRightInd w:val="0"/>
        <w:rPr>
          <w:rFonts w:eastAsiaTheme="minorEastAsia" w:cs="Times New Roman"/>
          <w:b/>
          <w:i/>
          <w:sz w:val="28"/>
          <w:szCs w:val="28"/>
        </w:rPr>
      </w:pPr>
      <w:r w:rsidRPr="00E1350C">
        <w:rPr>
          <w:rFonts w:eastAsiaTheme="minorEastAsia" w:cs="Times New Roman" w:hint="eastAsia"/>
          <w:b/>
          <w:i/>
          <w:sz w:val="28"/>
          <w:szCs w:val="28"/>
        </w:rPr>
        <w:t xml:space="preserve">Color </w:t>
      </w:r>
      <w:r w:rsidRPr="00E1350C">
        <w:rPr>
          <w:rFonts w:eastAsiaTheme="minorEastAsia" w:cs="Times New Roman"/>
          <w:b/>
          <w:i/>
          <w:sz w:val="28"/>
          <w:szCs w:val="28"/>
        </w:rPr>
        <w:t>normalization</w:t>
      </w:r>
    </w:p>
    <w:p w:rsidR="008E2362" w:rsidRPr="008E2362" w:rsidRDefault="008E2362" w:rsidP="008F354F">
      <w:pPr>
        <w:autoSpaceDE w:val="0"/>
        <w:autoSpaceDN w:val="0"/>
        <w:adjustRightInd w:val="0"/>
        <w:rPr>
          <w:rFonts w:eastAsiaTheme="minorEastAsia" w:cs="Times New Roman"/>
          <w:szCs w:val="24"/>
        </w:rPr>
      </w:pPr>
      <w:r>
        <w:rPr>
          <w:rStyle w:val="hps"/>
        </w:rPr>
        <w:t>The</w:t>
      </w:r>
      <w:r>
        <w:t xml:space="preserve"> </w:t>
      </w:r>
      <w:r>
        <w:rPr>
          <w:rStyle w:val="hps"/>
        </w:rPr>
        <w:t>input</w:t>
      </w:r>
      <w:r>
        <w:t xml:space="preserve"> </w:t>
      </w:r>
      <w:r>
        <w:rPr>
          <w:rStyle w:val="hps"/>
        </w:rPr>
        <w:t>color image</w:t>
      </w:r>
      <w:r>
        <w:t xml:space="preserve"> </w:t>
      </w:r>
      <w:r>
        <w:rPr>
          <w:rStyle w:val="hps"/>
        </w:rPr>
        <w:t xml:space="preserve">is converted </w:t>
      </w:r>
      <w:r w:rsidR="00135617">
        <w:rPr>
          <w:rStyle w:val="hps"/>
          <w:rFonts w:eastAsiaTheme="minorEastAsia" w:hint="eastAsia"/>
        </w:rPr>
        <w:t>in</w:t>
      </w:r>
      <w:r>
        <w:rPr>
          <w:rStyle w:val="hps"/>
        </w:rPr>
        <w:t xml:space="preserve">to </w:t>
      </w:r>
      <w:r w:rsidR="00135617">
        <w:rPr>
          <w:rStyle w:val="hps"/>
          <w:rFonts w:eastAsiaTheme="minorEastAsia" w:hint="eastAsia"/>
        </w:rPr>
        <w:t xml:space="preserve">a </w:t>
      </w:r>
      <w:r>
        <w:rPr>
          <w:rStyle w:val="hps"/>
        </w:rPr>
        <w:t>gray</w:t>
      </w:r>
      <w:r w:rsidR="006B6D12"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scale</w:t>
      </w:r>
      <w:r>
        <w:rPr>
          <w:rFonts w:eastAsiaTheme="minorEastAsia" w:hint="eastAsia"/>
        </w:rPr>
        <w:t xml:space="preserve"> image</w:t>
      </w:r>
      <w:r w:rsidR="00135617">
        <w:rPr>
          <w:rFonts w:eastAsiaTheme="minorEastAsia" w:hint="eastAsia"/>
        </w:rPr>
        <w:t xml:space="preserve">; this is done </w:t>
      </w:r>
      <w:r>
        <w:rPr>
          <w:rStyle w:val="hps"/>
        </w:rPr>
        <w:t>using</w:t>
      </w:r>
      <w:r>
        <w:t xml:space="preserve"> </w:t>
      </w:r>
      <w:r>
        <w:rPr>
          <w:rStyle w:val="hps"/>
        </w:rPr>
        <w:t>Gamma</w:t>
      </w:r>
      <w:r>
        <w:t xml:space="preserve"> </w:t>
      </w:r>
      <w:r>
        <w:rPr>
          <w:rStyle w:val="hps"/>
        </w:rPr>
        <w:t>correction method</w:t>
      </w:r>
      <w:r>
        <w:t xml:space="preserve"> </w:t>
      </w:r>
      <w:r>
        <w:rPr>
          <w:rStyle w:val="hps"/>
        </w:rPr>
        <w:t>to standardize</w:t>
      </w:r>
      <w:r>
        <w:t xml:space="preserve"> </w:t>
      </w:r>
      <w:r>
        <w:rPr>
          <w:rStyle w:val="hps"/>
        </w:rPr>
        <w:t>the input image</w:t>
      </w:r>
      <w:r>
        <w:t xml:space="preserve"> </w:t>
      </w:r>
      <w:r>
        <w:rPr>
          <w:rStyle w:val="hps"/>
        </w:rPr>
        <w:t>color space</w:t>
      </w:r>
      <w:r>
        <w:t xml:space="preserve"> </w:t>
      </w:r>
      <w:r>
        <w:rPr>
          <w:rStyle w:val="hps"/>
        </w:rPr>
        <w:t>(</w:t>
      </w:r>
      <w:r>
        <w:t>normalized</w:t>
      </w:r>
      <w:r w:rsidR="00135617">
        <w:rPr>
          <w:rFonts w:eastAsiaTheme="minorEastAsia" w:hint="eastAsia"/>
        </w:rPr>
        <w:t xml:space="preserve">). The purpose of this </w:t>
      </w:r>
      <w:r w:rsidR="00254B00">
        <w:rPr>
          <w:rFonts w:eastAsiaTheme="minorEastAsia" w:hint="eastAsia"/>
        </w:rPr>
        <w:t xml:space="preserve">step </w:t>
      </w:r>
      <w:r w:rsidR="00135617">
        <w:rPr>
          <w:rFonts w:eastAsiaTheme="minorEastAsia" w:hint="eastAsia"/>
        </w:rPr>
        <w:t xml:space="preserve">is </w:t>
      </w:r>
      <w:r>
        <w:rPr>
          <w:rStyle w:val="hps"/>
        </w:rPr>
        <w:t>to adjust</w:t>
      </w:r>
      <w:r>
        <w:t xml:space="preserve"> </w:t>
      </w:r>
      <w:r>
        <w:rPr>
          <w:rStyle w:val="hps"/>
        </w:rPr>
        <w:t>image contrast</w:t>
      </w:r>
      <w:r w:rsidR="00135617">
        <w:rPr>
          <w:rStyle w:val="hps"/>
          <w:rFonts w:eastAsiaTheme="minorEastAsia" w:hint="eastAsia"/>
        </w:rPr>
        <w:t xml:space="preserve">, </w:t>
      </w:r>
      <w:r>
        <w:rPr>
          <w:rStyle w:val="hps"/>
        </w:rPr>
        <w:t>reduce the impact of</w:t>
      </w:r>
      <w:r>
        <w:t xml:space="preserve"> </w:t>
      </w:r>
      <w:r>
        <w:rPr>
          <w:rStyle w:val="hps"/>
        </w:rPr>
        <w:t>local image</w:t>
      </w:r>
      <w:r>
        <w:t xml:space="preserve"> </w:t>
      </w:r>
      <w:r>
        <w:rPr>
          <w:rStyle w:val="hps"/>
        </w:rPr>
        <w:t>shadows and</w:t>
      </w:r>
      <w:r w:rsidR="00135617">
        <w:rPr>
          <w:rFonts w:eastAsiaTheme="minorEastAsia" w:hint="eastAsia"/>
        </w:rPr>
        <w:t xml:space="preserve"> </w:t>
      </w:r>
      <w:r>
        <w:rPr>
          <w:rStyle w:val="hps"/>
        </w:rPr>
        <w:t>illuminat</w:t>
      </w:r>
      <w:r w:rsidR="00135617">
        <w:rPr>
          <w:rStyle w:val="hps"/>
          <w:rFonts w:eastAsiaTheme="minorEastAsia" w:hint="eastAsia"/>
        </w:rPr>
        <w:t>ion</w:t>
      </w:r>
      <w:r>
        <w:rPr>
          <w:rStyle w:val="hps"/>
        </w:rPr>
        <w:t xml:space="preserve"> changes</w:t>
      </w:r>
      <w:r>
        <w:rPr>
          <w:rFonts w:eastAsiaTheme="minorEastAsia" w:hint="eastAsia"/>
        </w:rPr>
        <w:t xml:space="preserve">, </w:t>
      </w:r>
      <w:r w:rsidR="00135617">
        <w:rPr>
          <w:rFonts w:eastAsiaTheme="minorEastAsia" w:hint="eastAsia"/>
        </w:rPr>
        <w:t xml:space="preserve">while </w:t>
      </w:r>
      <w:r>
        <w:rPr>
          <w:rFonts w:eastAsiaTheme="minorEastAsia" w:hint="eastAsia"/>
        </w:rPr>
        <w:t>at</w:t>
      </w:r>
      <w:r>
        <w:rPr>
          <w:rStyle w:val="hps"/>
        </w:rPr>
        <w:t xml:space="preserve"> the</w:t>
      </w:r>
      <w:r>
        <w:t xml:space="preserve"> </w:t>
      </w:r>
      <w:r>
        <w:rPr>
          <w:rStyle w:val="hps"/>
        </w:rPr>
        <w:t>same</w:t>
      </w:r>
      <w:r>
        <w:t xml:space="preserve"> </w:t>
      </w:r>
      <w:r>
        <w:rPr>
          <w:rFonts w:eastAsiaTheme="minorEastAsia" w:hint="eastAsia"/>
        </w:rPr>
        <w:t xml:space="preserve">time, </w:t>
      </w:r>
      <w:r>
        <w:rPr>
          <w:rStyle w:val="hps"/>
        </w:rPr>
        <w:t>suppress</w:t>
      </w:r>
      <w:r w:rsidR="00135617">
        <w:rPr>
          <w:rStyle w:val="hps"/>
          <w:rFonts w:eastAsiaTheme="minorEastAsia" w:hint="eastAsia"/>
        </w:rPr>
        <w:t>ing</w:t>
      </w:r>
      <w:r>
        <w:t xml:space="preserve"> </w:t>
      </w:r>
      <w:r>
        <w:rPr>
          <w:rStyle w:val="hps"/>
        </w:rPr>
        <w:t>noise interference</w:t>
      </w:r>
      <w:r>
        <w:rPr>
          <w:rStyle w:val="hps"/>
          <w:rFonts w:eastAsiaTheme="minorEastAsia" w:hint="eastAsia"/>
        </w:rPr>
        <w:t>.</w:t>
      </w:r>
    </w:p>
    <w:p w:rsidR="008E2362" w:rsidRPr="00FD6743" w:rsidRDefault="008E2362" w:rsidP="008F354F">
      <w:pPr>
        <w:autoSpaceDE w:val="0"/>
        <w:autoSpaceDN w:val="0"/>
        <w:adjustRightInd w:val="0"/>
        <w:rPr>
          <w:rFonts w:eastAsiaTheme="minorEastAsia" w:cs="Times New Roman"/>
          <w:szCs w:val="24"/>
        </w:rPr>
      </w:pPr>
    </w:p>
    <w:p w:rsidR="005C0937" w:rsidRPr="00E1350C" w:rsidRDefault="000415AB" w:rsidP="008F354F">
      <w:pPr>
        <w:rPr>
          <w:rFonts w:eastAsiaTheme="minorEastAsia"/>
          <w:b/>
          <w:i/>
          <w:iCs/>
          <w:kern w:val="0"/>
          <w:sz w:val="28"/>
          <w:szCs w:val="28"/>
        </w:rPr>
      </w:pPr>
      <w:r w:rsidRPr="00E1350C">
        <w:rPr>
          <w:b/>
          <w:i/>
          <w:iCs/>
          <w:kern w:val="0"/>
          <w:sz w:val="28"/>
          <w:szCs w:val="28"/>
        </w:rPr>
        <w:t>Gradient computation</w:t>
      </w:r>
    </w:p>
    <w:p w:rsidR="005C0937" w:rsidRDefault="00F558B5" w:rsidP="008F354F">
      <w:pPr>
        <w:rPr>
          <w:rFonts w:eastAsiaTheme="minorEastAsia"/>
        </w:rPr>
      </w:pPr>
      <w:r>
        <w:rPr>
          <w:rFonts w:eastAsiaTheme="minorEastAsia" w:hint="eastAsia"/>
          <w:iCs/>
          <w:kern w:val="0"/>
          <w:szCs w:val="24"/>
        </w:rPr>
        <w:t xml:space="preserve">This step </w:t>
      </w:r>
      <w:r w:rsidR="00254B00">
        <w:rPr>
          <w:rFonts w:eastAsiaTheme="minorEastAsia" w:hint="eastAsia"/>
          <w:iCs/>
          <w:kern w:val="0"/>
          <w:szCs w:val="24"/>
        </w:rPr>
        <w:t>consists in</w:t>
      </w:r>
      <w:r w:rsidR="00135617">
        <w:rPr>
          <w:rFonts w:eastAsiaTheme="minorEastAsia" w:hint="eastAsia"/>
          <w:iCs/>
          <w:kern w:val="0"/>
          <w:szCs w:val="24"/>
        </w:rPr>
        <w:t xml:space="preserve"> </w:t>
      </w:r>
      <w:r w:rsidR="000415AB" w:rsidRPr="00F375FB">
        <w:rPr>
          <w:kern w:val="0"/>
          <w:szCs w:val="24"/>
        </w:rPr>
        <w:t>comput</w:t>
      </w:r>
      <w:r w:rsidR="00135617">
        <w:rPr>
          <w:rFonts w:eastAsiaTheme="minorEastAsia" w:hint="eastAsia"/>
          <w:kern w:val="0"/>
          <w:szCs w:val="24"/>
        </w:rPr>
        <w:t xml:space="preserve">ing </w:t>
      </w:r>
      <w:r w:rsidR="000415AB" w:rsidRPr="00F375FB">
        <w:rPr>
          <w:kern w:val="0"/>
          <w:szCs w:val="24"/>
        </w:rPr>
        <w:t xml:space="preserve">the </w:t>
      </w:r>
      <w:r w:rsidR="008954FE">
        <w:rPr>
          <w:rFonts w:eastAsiaTheme="minorEastAsia" w:hint="eastAsia"/>
          <w:kern w:val="0"/>
          <w:szCs w:val="24"/>
        </w:rPr>
        <w:t xml:space="preserve">horizontal and vertical </w:t>
      </w:r>
      <w:r w:rsidR="000415AB" w:rsidRPr="00F375FB">
        <w:rPr>
          <w:kern w:val="0"/>
          <w:szCs w:val="24"/>
        </w:rPr>
        <w:t>gradient</w:t>
      </w:r>
      <w:r w:rsidR="00F56620" w:rsidRPr="00F375FB">
        <w:rPr>
          <w:rFonts w:eastAsiaTheme="minorEastAsia" w:hint="eastAsia"/>
          <w:kern w:val="0"/>
          <w:szCs w:val="24"/>
        </w:rPr>
        <w:t xml:space="preserve"> </w:t>
      </w:r>
      <w:r w:rsidR="00636CB5" w:rsidRPr="00B03985">
        <w:rPr>
          <w:rFonts w:hint="eastAsia"/>
          <w:kern w:val="0"/>
          <w:szCs w:val="24"/>
        </w:rPr>
        <w:t>[</w:t>
      </w:r>
      <w:fldSimple w:instr=" NOTEREF _Ref383869550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79</w:t>
        </w:r>
      </w:fldSimple>
      <w:r w:rsidR="00636CB5" w:rsidRPr="00B03985">
        <w:rPr>
          <w:rFonts w:hint="eastAsia"/>
          <w:kern w:val="0"/>
          <w:szCs w:val="24"/>
        </w:rPr>
        <w:t>]</w:t>
      </w:r>
      <w:r w:rsidR="008954FE">
        <w:rPr>
          <w:rFonts w:eastAsiaTheme="minorEastAsia" w:hint="eastAsia"/>
          <w:kern w:val="0"/>
          <w:szCs w:val="24"/>
        </w:rPr>
        <w:t xml:space="preserve"> for each pixel.</w:t>
      </w:r>
      <w:r w:rsidR="000415AB" w:rsidRPr="00F375FB">
        <w:rPr>
          <w:kern w:val="0"/>
          <w:szCs w:val="24"/>
        </w:rPr>
        <w:t xml:space="preserve"> </w:t>
      </w:r>
      <w:r w:rsidR="00135617">
        <w:rPr>
          <w:rFonts w:eastAsiaTheme="minorEastAsia" w:hint="eastAsia"/>
          <w:kern w:val="0"/>
          <w:szCs w:val="24"/>
        </w:rPr>
        <w:t xml:space="preserve">It </w:t>
      </w:r>
      <w:r w:rsidR="00135617">
        <w:rPr>
          <w:rStyle w:val="hps"/>
          <w:rFonts w:eastAsiaTheme="minorEastAsia" w:hint="eastAsia"/>
        </w:rPr>
        <w:t>a</w:t>
      </w:r>
      <w:r w:rsidR="005C0937">
        <w:rPr>
          <w:rStyle w:val="hps"/>
          <w:rFonts w:eastAsiaTheme="minorEastAsia" w:hint="eastAsia"/>
        </w:rPr>
        <w:t>im</w:t>
      </w:r>
      <w:r w:rsidR="00135617">
        <w:rPr>
          <w:rStyle w:val="hps"/>
          <w:rFonts w:eastAsiaTheme="minorEastAsia" w:hint="eastAsia"/>
        </w:rPr>
        <w:t>s</w:t>
      </w:r>
      <w:r w:rsidR="005C0937">
        <w:rPr>
          <w:rStyle w:val="hps"/>
          <w:rFonts w:eastAsiaTheme="minorEastAsia" w:hint="eastAsia"/>
        </w:rPr>
        <w:t xml:space="preserve"> </w:t>
      </w:r>
      <w:r w:rsidR="005C0937">
        <w:rPr>
          <w:rStyle w:val="hps"/>
        </w:rPr>
        <w:t>to</w:t>
      </w:r>
      <w:r w:rsidR="005C0937">
        <w:t xml:space="preserve"> </w:t>
      </w:r>
      <w:r w:rsidR="005C0937">
        <w:rPr>
          <w:rStyle w:val="hps"/>
        </w:rPr>
        <w:t>capture the</w:t>
      </w:r>
      <w:r w:rsidR="005C0937">
        <w:t xml:space="preserve"> </w:t>
      </w:r>
      <w:r w:rsidR="005C0937">
        <w:rPr>
          <w:rStyle w:val="hps"/>
        </w:rPr>
        <w:t>contour information</w:t>
      </w:r>
      <w:r w:rsidR="005C0937">
        <w:rPr>
          <w:rFonts w:eastAsiaTheme="minorEastAsia" w:hint="eastAsia"/>
        </w:rPr>
        <w:t xml:space="preserve"> </w:t>
      </w:r>
      <w:r w:rsidR="005C0937">
        <w:rPr>
          <w:rStyle w:val="hps"/>
        </w:rPr>
        <w:t xml:space="preserve">and </w:t>
      </w:r>
      <w:r w:rsidR="00135617">
        <w:rPr>
          <w:rStyle w:val="hps"/>
          <w:rFonts w:eastAsiaTheme="minorEastAsia" w:hint="eastAsia"/>
        </w:rPr>
        <w:t xml:space="preserve">to </w:t>
      </w:r>
      <w:r w:rsidR="005C0937">
        <w:rPr>
          <w:rStyle w:val="hps"/>
        </w:rPr>
        <w:t>weaken</w:t>
      </w:r>
      <w:r w:rsidR="005C0937">
        <w:t xml:space="preserve"> </w:t>
      </w:r>
      <w:r w:rsidR="005C0937">
        <w:rPr>
          <w:rStyle w:val="hps"/>
        </w:rPr>
        <w:t>the interference</w:t>
      </w:r>
      <w:r w:rsidR="005C0937">
        <w:t xml:space="preserve"> </w:t>
      </w:r>
      <w:r w:rsidR="005C0937">
        <w:rPr>
          <w:rFonts w:eastAsiaTheme="minorEastAsia" w:hint="eastAsia"/>
        </w:rPr>
        <w:t xml:space="preserve">of </w:t>
      </w:r>
      <w:r w:rsidR="005C0937">
        <w:rPr>
          <w:rStyle w:val="hps"/>
        </w:rPr>
        <w:t>light</w:t>
      </w:r>
      <w:r w:rsidR="005C0937">
        <w:t>.</w:t>
      </w:r>
      <w:r w:rsidR="005C0937">
        <w:rPr>
          <w:rFonts w:eastAsiaTheme="minorEastAsia" w:hint="eastAsia"/>
        </w:rPr>
        <w:t xml:space="preserve"> </w:t>
      </w:r>
    </w:p>
    <w:p w:rsidR="005C0937" w:rsidRDefault="005C0937" w:rsidP="008F354F">
      <w:pPr>
        <w:rPr>
          <w:rFonts w:eastAsiaTheme="minorEastAsia"/>
        </w:rPr>
      </w:pPr>
    </w:p>
    <w:p w:rsidR="008954FE" w:rsidRDefault="008954FE" w:rsidP="008F354F">
      <w:pPr>
        <w:rPr>
          <w:rFonts w:eastAsiaTheme="minorEastAsia"/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>T</w:t>
      </w:r>
      <w:r w:rsidR="000415AB" w:rsidRPr="00F375FB">
        <w:rPr>
          <w:kern w:val="0"/>
          <w:szCs w:val="24"/>
        </w:rPr>
        <w:t xml:space="preserve">he horizontal </w:t>
      </w:r>
      <w:r>
        <w:rPr>
          <w:rFonts w:eastAsiaTheme="minorEastAsia" w:hint="eastAsia"/>
          <w:kern w:val="0"/>
          <w:szCs w:val="24"/>
        </w:rPr>
        <w:t xml:space="preserve">gradient </w:t>
      </w:r>
      <m:oMath>
        <m:sSub>
          <m:sSub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bPr>
          <m:e>
            <m:r>
              <w:rPr>
                <w:rFonts w:ascii="Cambria Math"/>
                <w:kern w:val="0"/>
                <w:szCs w:val="24"/>
              </w:rPr>
              <m:t>G</m:t>
            </m:r>
          </m:e>
          <m:sub>
            <m:r>
              <w:rPr>
                <w:rFonts w:ascii="Cambria Math"/>
                <w:kern w:val="0"/>
                <w:szCs w:val="24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</m:t>
            </m:r>
          </m:e>
        </m:d>
        <m:r>
          <w:rPr>
            <w:rFonts w:ascii="Cambria Math" w:hAnsi="Cambria Math"/>
            <w:kern w:val="0"/>
            <w:szCs w:val="24"/>
          </w:rPr>
          <m:t xml:space="preserve"> </m:t>
        </m:r>
      </m:oMath>
      <w:r w:rsidR="000415AB" w:rsidRPr="00F375FB">
        <w:rPr>
          <w:kern w:val="0"/>
          <w:szCs w:val="24"/>
        </w:rPr>
        <w:t xml:space="preserve">and </w:t>
      </w:r>
      <w:r w:rsidR="00135617">
        <w:rPr>
          <w:rFonts w:eastAsiaTheme="minorEastAsia" w:hint="eastAsia"/>
          <w:kern w:val="0"/>
          <w:szCs w:val="24"/>
        </w:rPr>
        <w:t xml:space="preserve">the </w:t>
      </w:r>
      <w:r w:rsidR="000415AB" w:rsidRPr="00F375FB">
        <w:rPr>
          <w:kern w:val="0"/>
          <w:szCs w:val="24"/>
        </w:rPr>
        <w:t>vertical gradient</w:t>
      </w:r>
      <m:oMath>
        <m:r>
          <w:rPr>
            <w:rFonts w:ascii="Cambria Math"/>
            <w:kern w:val="0"/>
            <w:szCs w:val="2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bPr>
          <m:e>
            <m:r>
              <w:rPr>
                <w:rFonts w:ascii="Cambria Math"/>
                <w:kern w:val="0"/>
                <w:szCs w:val="24"/>
              </w:rPr>
              <m:t>G</m:t>
            </m:r>
          </m:e>
          <m:sub>
            <m:r>
              <w:rPr>
                <w:rFonts w:ascii="Cambria Math"/>
                <w:kern w:val="0"/>
                <w:szCs w:val="24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</m:t>
            </m:r>
          </m:e>
        </m:d>
      </m:oMath>
      <w:r w:rsidR="000415AB" w:rsidRPr="00F375FB">
        <w:rPr>
          <w:kern w:val="0"/>
          <w:szCs w:val="24"/>
        </w:rPr>
        <w:t xml:space="preserve"> </w:t>
      </w:r>
      <w:r>
        <w:rPr>
          <w:rFonts w:eastAsiaTheme="minorEastAsia" w:hint="eastAsia"/>
          <w:kern w:val="0"/>
          <w:szCs w:val="24"/>
        </w:rPr>
        <w:t xml:space="preserve">are obtained </w:t>
      </w:r>
      <w:r w:rsidR="000415AB" w:rsidRPr="00F375FB">
        <w:rPr>
          <w:kern w:val="0"/>
          <w:szCs w:val="24"/>
        </w:rPr>
        <w:t>by convoluti</w:t>
      </w:r>
      <w:r w:rsidR="00135617">
        <w:rPr>
          <w:rFonts w:eastAsiaTheme="minorEastAsia" w:hint="eastAsia"/>
          <w:kern w:val="0"/>
          <w:szCs w:val="24"/>
        </w:rPr>
        <w:t>ng</w:t>
      </w:r>
      <w:r w:rsidR="000415AB" w:rsidRPr="00F375FB">
        <w:rPr>
          <w:kern w:val="0"/>
          <w:szCs w:val="24"/>
        </w:rPr>
        <w:t xml:space="preserve"> the simple, </w:t>
      </w:r>
      <w:r>
        <w:rPr>
          <w:rFonts w:eastAsiaTheme="minorEastAsia" w:hint="eastAsia"/>
          <w:kern w:val="0"/>
          <w:szCs w:val="24"/>
        </w:rPr>
        <w:t>but</w:t>
      </w:r>
      <w:r w:rsidR="000415AB" w:rsidRPr="00F375FB">
        <w:rPr>
          <w:kern w:val="0"/>
          <w:szCs w:val="24"/>
        </w:rPr>
        <w:t xml:space="preserve"> best 1-D gradient </w:t>
      </w:r>
      <w:r w:rsidR="008F354F" w:rsidRPr="00F375FB">
        <w:rPr>
          <w:kern w:val="0"/>
          <w:szCs w:val="24"/>
        </w:rPr>
        <w:t>operator</w:t>
      </w:r>
      <w:r w:rsidR="008F354F" w:rsidRPr="00F375FB">
        <w:rPr>
          <w:kern w:val="0"/>
          <w:szCs w:val="24"/>
          <w:vertAlign w:val="superscript"/>
        </w:rPr>
        <w:t xml:space="preserve"> </w:t>
      </w:r>
      <w:r w:rsidR="008F354F" w:rsidRPr="00FD6743">
        <w:rPr>
          <w:kern w:val="0"/>
          <w:szCs w:val="24"/>
        </w:rPr>
        <w:t>[</w:t>
      </w:r>
      <w:fldSimple w:instr=" NOTEREF _Ref383869550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79</w:t>
        </w:r>
      </w:fldSimple>
      <w:r w:rsidR="00636CB5" w:rsidRPr="00FD6743">
        <w:rPr>
          <w:rFonts w:hint="eastAsia"/>
          <w:szCs w:val="24"/>
        </w:rPr>
        <w:t>]</w:t>
      </w:r>
      <w:r w:rsidR="000415AB" w:rsidRPr="00FD6743">
        <w:rPr>
          <w:kern w:val="0"/>
          <w:szCs w:val="24"/>
        </w:rPr>
        <w:t>:</w:t>
      </w:r>
      <w:r w:rsidR="000415AB" w:rsidRPr="00F375FB">
        <w:rPr>
          <w:kern w:val="0"/>
          <w:szCs w:val="24"/>
        </w:rPr>
        <w:t xml:space="preserve"> </w:t>
      </w:r>
    </w:p>
    <w:p w:rsidR="008954FE" w:rsidRPr="00DE7173" w:rsidRDefault="00DE7173" w:rsidP="00DE7173">
      <w:pPr>
        <w:rPr>
          <w:rFonts w:eastAsiaTheme="minorEastAsia"/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 xml:space="preserve">- </w:t>
      </w:r>
      <w:r w:rsidR="00B7790E" w:rsidRPr="00DE7173">
        <w:rPr>
          <w:kern w:val="0"/>
          <w:szCs w:val="24"/>
        </w:rPr>
        <w:t>Horizontal</w:t>
      </w:r>
      <w:r w:rsidR="000415AB" w:rsidRPr="00DE7173">
        <w:rPr>
          <w:kern w:val="0"/>
          <w:szCs w:val="24"/>
        </w:rPr>
        <w:t xml:space="preserve"> operator: [</w:t>
      </w:r>
      <w:r w:rsidR="00FD6743" w:rsidRPr="00DE7173">
        <w:rPr>
          <w:rFonts w:eastAsiaTheme="minorEastAsia" w:hint="eastAsia"/>
          <w:kern w:val="0"/>
          <w:szCs w:val="24"/>
        </w:rPr>
        <w:t>-</w:t>
      </w:r>
      <w:r w:rsidR="000415AB" w:rsidRPr="00DE7173">
        <w:rPr>
          <w:kern w:val="0"/>
          <w:szCs w:val="24"/>
        </w:rPr>
        <w:t>1, 0, 1]</w:t>
      </w:r>
    </w:p>
    <w:p w:rsidR="008954FE" w:rsidRPr="008954FE" w:rsidRDefault="00DE7173" w:rsidP="008954FE">
      <w:pPr>
        <w:rPr>
          <w:rFonts w:eastAsiaTheme="minorEastAsia"/>
          <w:kern w:val="0"/>
          <w:szCs w:val="24"/>
          <w:vertAlign w:val="superscript"/>
        </w:rPr>
      </w:pPr>
      <w:r>
        <w:rPr>
          <w:rFonts w:eastAsiaTheme="minorEastAsia" w:hint="eastAsia"/>
          <w:kern w:val="0"/>
          <w:szCs w:val="24"/>
        </w:rPr>
        <w:lastRenderedPageBreak/>
        <w:t xml:space="preserve">- </w:t>
      </w:r>
      <w:r w:rsidR="00B7790E" w:rsidRPr="008954FE">
        <w:rPr>
          <w:kern w:val="0"/>
          <w:szCs w:val="24"/>
        </w:rPr>
        <w:t>Vertical</w:t>
      </w:r>
      <w:r w:rsidR="000415AB" w:rsidRPr="008954FE">
        <w:rPr>
          <w:kern w:val="0"/>
          <w:szCs w:val="24"/>
        </w:rPr>
        <w:t xml:space="preserve"> operator: [</w:t>
      </w:r>
      <w:r w:rsidR="00FD6743" w:rsidRPr="008954FE">
        <w:rPr>
          <w:rFonts w:eastAsiaTheme="minorEastAsia" w:hint="eastAsia"/>
          <w:kern w:val="0"/>
          <w:szCs w:val="24"/>
        </w:rPr>
        <w:t>-</w:t>
      </w:r>
      <w:r w:rsidR="000415AB" w:rsidRPr="008954FE">
        <w:rPr>
          <w:kern w:val="0"/>
          <w:szCs w:val="24"/>
        </w:rPr>
        <w:t>1, 0, 1]</w:t>
      </w:r>
      <w:r w:rsidR="000415AB" w:rsidRPr="008954FE">
        <w:rPr>
          <w:kern w:val="0"/>
          <w:szCs w:val="24"/>
          <w:vertAlign w:val="superscript"/>
        </w:rPr>
        <w:t xml:space="preserve"> T</w:t>
      </w:r>
    </w:p>
    <w:p w:rsidR="000415AB" w:rsidRPr="00F375FB" w:rsidRDefault="00135617" w:rsidP="008F354F">
      <w:pPr>
        <w:rPr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>This</w:t>
      </w:r>
      <w:r w:rsidR="000415AB" w:rsidRPr="00F375FB">
        <w:rPr>
          <w:kern w:val="0"/>
          <w:szCs w:val="24"/>
        </w:rPr>
        <w:t xml:space="preserve"> means</w:t>
      </w:r>
      <w:r>
        <w:rPr>
          <w:rFonts w:eastAsiaTheme="minorEastAsia" w:hint="eastAsia"/>
          <w:kern w:val="0"/>
          <w:szCs w:val="24"/>
        </w:rPr>
        <w:t xml:space="preserve"> that</w:t>
      </w:r>
      <w:r w:rsidR="000415AB" w:rsidRPr="00F375FB">
        <w:rPr>
          <w:kern w:val="0"/>
          <w:szCs w:val="24"/>
        </w:rPr>
        <w:t xml:space="preserve"> the gradient of pixel (x, y) </w:t>
      </w:r>
      <w:r w:rsidR="00A97967">
        <w:rPr>
          <w:rFonts w:eastAsiaTheme="minorEastAsia" w:hint="eastAsia"/>
          <w:kern w:val="0"/>
          <w:szCs w:val="24"/>
        </w:rPr>
        <w:t>is as follows</w:t>
      </w:r>
      <w:r>
        <w:rPr>
          <w:rFonts w:eastAsiaTheme="minorEastAsia" w:hint="eastAsia"/>
          <w:kern w:val="0"/>
          <w:szCs w:val="24"/>
        </w:rPr>
        <w:t>:</w:t>
      </w:r>
    </w:p>
    <w:p w:rsidR="000415AB" w:rsidRPr="00F375FB" w:rsidRDefault="008401BD" w:rsidP="008F354F">
      <w:pPr>
        <w:jc w:val="center"/>
        <w:rPr>
          <w:kern w:val="0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bPr>
          <m:e>
            <m:r>
              <w:rPr>
                <w:rFonts w:ascii="Cambria Math" w:hAnsi="Cambria Math"/>
                <w:kern w:val="0"/>
                <w:szCs w:val="24"/>
              </w:rPr>
              <m:t>G</m:t>
            </m:r>
          </m:e>
          <m:sub>
            <m:r>
              <w:rPr>
                <w:rFonts w:ascii="Cambria Math" w:hAnsi="Cambria Math"/>
                <w:kern w:val="0"/>
                <w:szCs w:val="24"/>
              </w:rPr>
              <m:t>x</m:t>
            </m:r>
          </m:sub>
        </m:sSub>
        <m:r>
          <w:rPr>
            <w:rFonts w:ascii="Cambria Math"/>
            <w:kern w:val="0"/>
            <w:szCs w:val="24"/>
          </w:rPr>
          <m:t>(x,y)=H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x+1,y</m:t>
            </m:r>
          </m:e>
        </m:d>
        <m:r>
          <w:rPr>
            <w:rFonts w:ascii="Cambria Math" w:hAnsi="Cambria Math"/>
            <w:kern w:val="0"/>
            <w:szCs w:val="24"/>
          </w:rPr>
          <m:t>-</m:t>
        </m:r>
        <m:r>
          <w:rPr>
            <w:rFonts w:ascii="Cambria Math"/>
            <w:kern w:val="0"/>
            <w:szCs w:val="24"/>
          </w:rPr>
          <m:t>H(x</m:t>
        </m:r>
        <m:r>
          <w:rPr>
            <w:rFonts w:ascii="Cambria Math"/>
            <w:kern w:val="0"/>
            <w:szCs w:val="24"/>
          </w:rPr>
          <m:t>-</m:t>
        </m:r>
        <m:r>
          <w:rPr>
            <w:rFonts w:ascii="Cambria Math"/>
            <w:kern w:val="0"/>
            <w:szCs w:val="24"/>
          </w:rPr>
          <m:t>1,y)</m:t>
        </m:r>
      </m:oMath>
      <w:r w:rsidR="000415AB" w:rsidRPr="008954FE">
        <w:rPr>
          <w:i/>
          <w:kern w:val="0"/>
          <w:szCs w:val="24"/>
        </w:rPr>
        <w:t xml:space="preserve">  </w:t>
      </w:r>
      <w:r w:rsidR="000415AB" w:rsidRPr="00F375FB">
        <w:rPr>
          <w:kern w:val="0"/>
          <w:szCs w:val="24"/>
        </w:rPr>
        <w:t xml:space="preserve">       (</w:t>
      </w:r>
      <w:r w:rsidR="008954FE">
        <w:rPr>
          <w:rFonts w:eastAsiaTheme="minorEastAsia" w:hint="eastAsia"/>
          <w:kern w:val="0"/>
          <w:szCs w:val="24"/>
        </w:rPr>
        <w:t>4.1.1.</w:t>
      </w:r>
      <w:r w:rsidR="000415AB" w:rsidRPr="00F375FB">
        <w:rPr>
          <w:kern w:val="0"/>
          <w:szCs w:val="24"/>
        </w:rPr>
        <w:t>1)</w:t>
      </w:r>
    </w:p>
    <w:p w:rsidR="000415AB" w:rsidRPr="00F375FB" w:rsidRDefault="008401BD" w:rsidP="008F354F">
      <w:pPr>
        <w:jc w:val="center"/>
        <w:rPr>
          <w:rFonts w:eastAsiaTheme="minorEastAsia"/>
          <w:kern w:val="0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bPr>
          <m:e>
            <m:r>
              <w:rPr>
                <w:rFonts w:ascii="Cambria Math"/>
                <w:kern w:val="0"/>
                <w:szCs w:val="24"/>
              </w:rPr>
              <m:t>G</m:t>
            </m:r>
          </m:e>
          <m:sub>
            <m:r>
              <w:rPr>
                <w:rFonts w:ascii="Cambria Math"/>
                <w:kern w:val="0"/>
                <w:szCs w:val="24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</m:t>
            </m:r>
          </m:e>
        </m:d>
        <m:r>
          <w:rPr>
            <w:rFonts w:ascii="Cambria Math"/>
            <w:kern w:val="0"/>
            <w:szCs w:val="24"/>
          </w:rPr>
          <m:t>=H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x,y+1</m:t>
            </m:r>
          </m:e>
        </m:d>
        <m:r>
          <w:rPr>
            <w:rFonts w:ascii="Cambria Math" w:hAnsi="Cambria Math"/>
            <w:kern w:val="0"/>
            <w:szCs w:val="24"/>
          </w:rPr>
          <m:t>-</m:t>
        </m:r>
        <m:r>
          <w:rPr>
            <w:rFonts w:ascii="Cambria Math"/>
            <w:kern w:val="0"/>
            <w:szCs w:val="24"/>
          </w:rPr>
          <m:t>H(x,y</m:t>
        </m:r>
        <m:r>
          <w:rPr>
            <w:rFonts w:ascii="Cambria Math"/>
            <w:kern w:val="0"/>
            <w:szCs w:val="24"/>
          </w:rPr>
          <m:t>-</m:t>
        </m:r>
        <m:r>
          <w:rPr>
            <w:rFonts w:ascii="Cambria Math"/>
            <w:kern w:val="0"/>
            <w:szCs w:val="24"/>
          </w:rPr>
          <m:t>1)</m:t>
        </m:r>
      </m:oMath>
      <w:r w:rsidR="00F56620" w:rsidRPr="008954FE">
        <w:rPr>
          <w:i/>
          <w:kern w:val="0"/>
          <w:szCs w:val="24"/>
        </w:rPr>
        <w:t xml:space="preserve">  </w:t>
      </w:r>
      <w:r w:rsidR="00F56620" w:rsidRPr="00F375FB">
        <w:rPr>
          <w:kern w:val="0"/>
          <w:szCs w:val="24"/>
        </w:rPr>
        <w:t xml:space="preserve">      </w:t>
      </w:r>
      <w:r w:rsidR="00660515">
        <w:rPr>
          <w:rFonts w:eastAsiaTheme="minorEastAsia" w:hint="eastAsia"/>
          <w:kern w:val="0"/>
          <w:szCs w:val="24"/>
        </w:rPr>
        <w:t xml:space="preserve"> </w:t>
      </w:r>
      <w:r w:rsidR="000415AB" w:rsidRPr="00F375FB">
        <w:rPr>
          <w:kern w:val="0"/>
          <w:szCs w:val="24"/>
        </w:rPr>
        <w:t>(</w:t>
      </w:r>
      <w:r w:rsidR="008954FE">
        <w:rPr>
          <w:rFonts w:eastAsiaTheme="minorEastAsia" w:hint="eastAsia"/>
          <w:kern w:val="0"/>
          <w:szCs w:val="24"/>
        </w:rPr>
        <w:t>4.1.1.</w:t>
      </w:r>
      <w:r w:rsidR="000415AB" w:rsidRPr="00F375FB">
        <w:rPr>
          <w:kern w:val="0"/>
          <w:szCs w:val="24"/>
        </w:rPr>
        <w:t>2)</w:t>
      </w:r>
    </w:p>
    <w:p w:rsidR="00F56620" w:rsidRPr="00F375FB" w:rsidRDefault="00F56620" w:rsidP="00F56620">
      <w:pPr>
        <w:jc w:val="center"/>
        <w:rPr>
          <w:rFonts w:eastAsiaTheme="minorEastAsia"/>
          <w:kern w:val="0"/>
          <w:szCs w:val="24"/>
        </w:rPr>
      </w:pPr>
    </w:p>
    <w:p w:rsidR="000415AB" w:rsidRPr="00F375FB" w:rsidRDefault="00135617" w:rsidP="00737E28">
      <w:pPr>
        <w:rPr>
          <w:kern w:val="0"/>
          <w:szCs w:val="24"/>
        </w:rPr>
      </w:pPr>
      <w:proofErr w:type="gramStart"/>
      <w:r>
        <w:rPr>
          <w:rFonts w:eastAsiaTheme="minorEastAsia" w:hint="eastAsia"/>
          <w:kern w:val="0"/>
          <w:szCs w:val="24"/>
        </w:rPr>
        <w:t>w</w:t>
      </w:r>
      <w:r w:rsidR="000415AB" w:rsidRPr="00F375FB">
        <w:rPr>
          <w:kern w:val="0"/>
          <w:szCs w:val="24"/>
        </w:rPr>
        <w:t>here</w:t>
      </w:r>
      <w:proofErr w:type="gramEnd"/>
      <w:r w:rsidR="006B6D12">
        <w:rPr>
          <w:rFonts w:eastAsiaTheme="minorEastAsia" w:hint="eastAsia"/>
          <w:kern w:val="0"/>
          <w:szCs w:val="24"/>
        </w:rPr>
        <w:t xml:space="preserve"> </w:t>
      </w:r>
      <m:oMath>
        <m:r>
          <w:rPr>
            <w:rFonts w:ascii="Cambria Math"/>
            <w:kern w:val="0"/>
            <w:szCs w:val="24"/>
          </w:rPr>
          <m:t>H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</m:t>
            </m:r>
          </m:e>
        </m:d>
        <m:r>
          <m:rPr>
            <m:sty m:val="p"/>
          </m:rPr>
          <w:rPr>
            <w:rFonts w:ascii="Cambria Math"/>
            <w:kern w:val="0"/>
            <w:szCs w:val="24"/>
          </w:rPr>
          <m:t xml:space="preserve"> </m:t>
        </m:r>
      </m:oMath>
      <w:r w:rsidR="000415AB" w:rsidRPr="00F375FB">
        <w:rPr>
          <w:kern w:val="0"/>
          <w:szCs w:val="24"/>
        </w:rPr>
        <w:t xml:space="preserve">is the </w:t>
      </w:r>
      <w:r w:rsidR="0047171B">
        <w:rPr>
          <w:rFonts w:eastAsiaTheme="minorEastAsia" w:hint="eastAsia"/>
          <w:kern w:val="0"/>
          <w:szCs w:val="24"/>
        </w:rPr>
        <w:t xml:space="preserve">gray value of </w:t>
      </w:r>
      <w:r w:rsidR="0047171B" w:rsidRPr="00F375FB">
        <w:rPr>
          <w:kern w:val="0"/>
          <w:szCs w:val="24"/>
        </w:rPr>
        <w:t>pixel</w:t>
      </w:r>
      <m:oMath>
        <m:r>
          <m:rPr>
            <m:sty m:val="p"/>
          </m:rPr>
          <w:rPr>
            <w:rFonts w:ascii="Cambria Math" w:hAnsi="Cambria Math"/>
            <w:kern w:val="0"/>
            <w:szCs w:val="24"/>
          </w:rPr>
          <m:t xml:space="preserve"> 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</m:t>
            </m:r>
          </m:e>
        </m:d>
      </m:oMath>
      <w:r w:rsidR="00DE7173">
        <w:rPr>
          <w:rFonts w:eastAsiaTheme="minorEastAsia" w:hint="eastAsia"/>
          <w:kern w:val="0"/>
          <w:szCs w:val="24"/>
        </w:rPr>
        <w:t>.</w:t>
      </w:r>
      <w:r w:rsidR="000415AB" w:rsidRPr="00F375FB">
        <w:rPr>
          <w:kern w:val="0"/>
          <w:szCs w:val="24"/>
        </w:rPr>
        <w:t xml:space="preserve"> </w:t>
      </w:r>
      <w:r w:rsidR="00D937E5">
        <w:rPr>
          <w:rFonts w:eastAsiaTheme="minorEastAsia" w:hint="eastAsia"/>
          <w:kern w:val="0"/>
          <w:szCs w:val="24"/>
        </w:rPr>
        <w:t>T</w:t>
      </w:r>
      <w:r w:rsidR="000415AB" w:rsidRPr="00F375FB">
        <w:rPr>
          <w:kern w:val="0"/>
          <w:szCs w:val="24"/>
        </w:rPr>
        <w:t>he gradient magnitude</w:t>
      </w:r>
      <m:oMath>
        <m:r>
          <w:rPr>
            <w:rFonts w:ascii="Cambria Math"/>
            <w:kern w:val="0"/>
            <w:szCs w:val="24"/>
          </w:rPr>
          <m:t xml:space="preserve">  G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</m:t>
            </m:r>
          </m:e>
        </m:d>
      </m:oMath>
      <w:r w:rsidR="000415AB" w:rsidRPr="00F375FB">
        <w:rPr>
          <w:kern w:val="0"/>
          <w:szCs w:val="24"/>
        </w:rPr>
        <w:t xml:space="preserve"> and gradient direction </w:t>
      </w:r>
      <w:r w:rsidR="000415AB" w:rsidRPr="00A97967">
        <w:rPr>
          <w:i/>
          <w:kern w:val="0"/>
          <w:szCs w:val="24"/>
        </w:rPr>
        <w:t>α(x, y)</w:t>
      </w:r>
      <w:r w:rsidR="000415AB" w:rsidRPr="00F375FB">
        <w:rPr>
          <w:kern w:val="0"/>
          <w:szCs w:val="24"/>
        </w:rPr>
        <w:t xml:space="preserve"> can be </w:t>
      </w:r>
      <w:r w:rsidR="00A97967">
        <w:rPr>
          <w:rFonts w:eastAsiaTheme="minorEastAsia" w:hint="eastAsia"/>
          <w:kern w:val="0"/>
          <w:szCs w:val="24"/>
        </w:rPr>
        <w:t xml:space="preserve">also </w:t>
      </w:r>
      <w:r w:rsidR="000415AB" w:rsidRPr="00F375FB">
        <w:rPr>
          <w:kern w:val="0"/>
          <w:szCs w:val="24"/>
        </w:rPr>
        <w:t xml:space="preserve">obtained </w:t>
      </w:r>
      <w:r w:rsidR="00A97967">
        <w:rPr>
          <w:rFonts w:eastAsiaTheme="minorEastAsia" w:hint="eastAsia"/>
          <w:kern w:val="0"/>
          <w:szCs w:val="24"/>
        </w:rPr>
        <w:t xml:space="preserve">by </w:t>
      </w:r>
      <w:r w:rsidR="00D937E5">
        <w:rPr>
          <w:rFonts w:eastAsiaTheme="minorEastAsia" w:hint="eastAsia"/>
          <w:kern w:val="0"/>
          <w:szCs w:val="24"/>
        </w:rPr>
        <w:t xml:space="preserve">the </w:t>
      </w:r>
      <w:r w:rsidR="00A97967">
        <w:rPr>
          <w:rFonts w:eastAsiaTheme="minorEastAsia" w:hint="eastAsia"/>
          <w:kern w:val="0"/>
          <w:szCs w:val="24"/>
        </w:rPr>
        <w:t>following formula:</w:t>
      </w:r>
      <w:r w:rsidR="000415AB" w:rsidRPr="00F375FB">
        <w:rPr>
          <w:kern w:val="0"/>
          <w:szCs w:val="24"/>
        </w:rPr>
        <w:t xml:space="preserve"> </w:t>
      </w:r>
    </w:p>
    <w:p w:rsidR="000415AB" w:rsidRPr="00F375FB" w:rsidRDefault="00A97967" w:rsidP="008F354F">
      <w:pPr>
        <w:jc w:val="center"/>
        <w:rPr>
          <w:kern w:val="0"/>
          <w:szCs w:val="24"/>
        </w:rPr>
      </w:pPr>
      <m:oMath>
        <m:r>
          <w:rPr>
            <w:rFonts w:ascii="Cambria Math"/>
            <w:kern w:val="0"/>
            <w:szCs w:val="24"/>
          </w:rPr>
          <m:t>G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</m:t>
            </m:r>
          </m:e>
        </m:d>
        <m:r>
          <w:rPr>
            <w:rFonts w:ascii="Cambria Math"/>
            <w:kern w:val="0"/>
            <w:szCs w:val="24"/>
          </w:rPr>
          <m:t>=</m:t>
        </m:r>
        <m:rad>
          <m:radPr>
            <m:degHide m:val="on"/>
            <m:ctrlPr>
              <w:rPr>
                <w:rFonts w:ascii="Cambria Math" w:hAnsi="Cambria Math"/>
                <w:i/>
                <w:kern w:val="0"/>
                <w:szCs w:val="24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kern w:val="0"/>
                        <w:szCs w:val="24"/>
                      </w:rPr>
                    </m:ctrlPr>
                  </m:sSubPr>
                  <m:e>
                    <m:r>
                      <w:rPr>
                        <w:rFonts w:ascii="Cambria Math"/>
                        <w:kern w:val="0"/>
                        <w:szCs w:val="24"/>
                      </w:rPr>
                      <m:t>G</m:t>
                    </m:r>
                  </m:e>
                  <m:sub>
                    <m:r>
                      <w:rPr>
                        <w:rFonts w:ascii="Cambria Math"/>
                        <w:kern w:val="0"/>
                        <w:szCs w:val="24"/>
                      </w:rPr>
                      <m:t>x</m:t>
                    </m:r>
                  </m:sub>
                </m:sSub>
                <m:r>
                  <w:rPr>
                    <w:rFonts w:ascii="Cambria Math"/>
                    <w:kern w:val="0"/>
                    <w:szCs w:val="24"/>
                  </w:rPr>
                  <m:t>(x,y)</m:t>
                </m:r>
              </m:e>
              <m:sup>
                <m:r>
                  <w:rPr>
                    <w:rFonts w:ascii="Cambria Math"/>
                    <w:kern w:val="0"/>
                    <w:szCs w:val="24"/>
                  </w:rPr>
                  <m:t>2</m:t>
                </m:r>
              </m:sup>
            </m:sSup>
            <m:r>
              <w:rPr>
                <w:rFonts w:ascii="Cambria Math"/>
                <w:kern w:val="0"/>
                <w:szCs w:val="24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kern w:val="0"/>
                        <w:szCs w:val="24"/>
                      </w:rPr>
                    </m:ctrlPr>
                  </m:sSubPr>
                  <m:e>
                    <m:r>
                      <w:rPr>
                        <w:rFonts w:ascii="Cambria Math"/>
                        <w:kern w:val="0"/>
                        <w:szCs w:val="24"/>
                      </w:rPr>
                      <m:t>G</m:t>
                    </m:r>
                  </m:e>
                  <m:sub>
                    <m:r>
                      <w:rPr>
                        <w:rFonts w:ascii="Cambria Math"/>
                        <w:kern w:val="0"/>
                        <w:szCs w:val="24"/>
                      </w:rPr>
                      <m:t>y</m:t>
                    </m:r>
                  </m:sub>
                </m:sSub>
                <m:r>
                  <w:rPr>
                    <w:rFonts w:ascii="Cambria Math"/>
                    <w:kern w:val="0"/>
                    <w:szCs w:val="24"/>
                  </w:rPr>
                  <m:t>(x,y)</m:t>
                </m:r>
              </m:e>
              <m:sup>
                <m:r>
                  <w:rPr>
                    <w:rFonts w:ascii="Cambria Math"/>
                    <w:kern w:val="0"/>
                    <w:szCs w:val="24"/>
                  </w:rPr>
                  <m:t>2</m:t>
                </m:r>
              </m:sup>
            </m:sSup>
          </m:e>
        </m:rad>
      </m:oMath>
      <w:r w:rsidR="000415AB" w:rsidRPr="00A97967">
        <w:rPr>
          <w:i/>
          <w:kern w:val="0"/>
          <w:szCs w:val="24"/>
        </w:rPr>
        <w:t xml:space="preserve"> </w:t>
      </w:r>
      <w:r w:rsidR="00660515">
        <w:rPr>
          <w:kern w:val="0"/>
          <w:szCs w:val="24"/>
        </w:rPr>
        <w:t xml:space="preserve">           </w:t>
      </w:r>
      <w:r w:rsidR="000415AB" w:rsidRPr="00F375FB">
        <w:rPr>
          <w:kern w:val="0"/>
          <w:szCs w:val="24"/>
        </w:rPr>
        <w:t>(</w:t>
      </w:r>
      <w:r w:rsidR="008954FE">
        <w:rPr>
          <w:rFonts w:eastAsiaTheme="minorEastAsia" w:hint="eastAsia"/>
          <w:kern w:val="0"/>
          <w:szCs w:val="24"/>
        </w:rPr>
        <w:t>4.1.1.</w:t>
      </w:r>
      <w:r w:rsidR="000415AB" w:rsidRPr="00F375FB">
        <w:rPr>
          <w:kern w:val="0"/>
          <w:szCs w:val="24"/>
        </w:rPr>
        <w:t>3)</w:t>
      </w:r>
    </w:p>
    <w:p w:rsidR="000415AB" w:rsidRPr="00F375FB" w:rsidRDefault="00A97967" w:rsidP="008F354F">
      <w:pPr>
        <w:jc w:val="center"/>
        <w:rPr>
          <w:rFonts w:eastAsiaTheme="minorEastAsia"/>
          <w:kern w:val="0"/>
          <w:szCs w:val="24"/>
        </w:rPr>
      </w:pPr>
      <m:oMath>
        <m:r>
          <w:rPr>
            <w:rFonts w:ascii="Cambria Math"/>
            <w:kern w:val="0"/>
            <w:szCs w:val="24"/>
          </w:rPr>
          <m:t xml:space="preserve">  α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r>
              <w:rPr>
                <w:rFonts w:ascii="Cambria Math"/>
                <w:kern w:val="0"/>
                <w:szCs w:val="24"/>
              </w:rPr>
              <m:t>x,y</m:t>
            </m:r>
          </m:e>
        </m:d>
        <m:r>
          <w:rPr>
            <w:rFonts w:ascii="Cambria Math"/>
            <w:kern w:val="0"/>
            <w:szCs w:val="24"/>
          </w:rPr>
          <m:t>=</m:t>
        </m:r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/>
                <w:kern w:val="0"/>
                <w:szCs w:val="24"/>
              </w:rPr>
              <m:t>tan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-</m:t>
            </m:r>
            <m:r>
              <w:rPr>
                <w:rFonts w:ascii="Cambria Math"/>
                <w:kern w:val="0"/>
                <w:szCs w:val="24"/>
              </w:rPr>
              <m:t>1</m:t>
            </m:r>
          </m:sup>
        </m:sSup>
        <m:f>
          <m:f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G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y</m:t>
                </m:r>
              </m:sub>
            </m:sSub>
            <m:r>
              <w:rPr>
                <w:rFonts w:ascii="Cambria Math"/>
                <w:kern w:val="0"/>
                <w:szCs w:val="24"/>
              </w:rPr>
              <m:t>(x,y)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G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x</m:t>
                </m:r>
              </m:sub>
            </m:sSub>
            <m:r>
              <w:rPr>
                <w:rFonts w:ascii="Cambria Math"/>
                <w:kern w:val="0"/>
                <w:szCs w:val="24"/>
              </w:rPr>
              <m:t>(x,y)</m:t>
            </m:r>
          </m:den>
        </m:f>
      </m:oMath>
      <w:r w:rsidR="000415AB" w:rsidRPr="00A97967">
        <w:rPr>
          <w:i/>
          <w:kern w:val="0"/>
          <w:szCs w:val="24"/>
        </w:rPr>
        <w:t xml:space="preserve">  </w:t>
      </w:r>
      <w:r w:rsidR="000415AB" w:rsidRPr="00F375FB">
        <w:rPr>
          <w:kern w:val="0"/>
          <w:szCs w:val="24"/>
        </w:rPr>
        <w:t xml:space="preserve">                    (</w:t>
      </w:r>
      <w:r w:rsidR="008954FE">
        <w:rPr>
          <w:rFonts w:eastAsiaTheme="minorEastAsia" w:hint="eastAsia"/>
          <w:kern w:val="0"/>
          <w:szCs w:val="24"/>
        </w:rPr>
        <w:t>4.1.1.</w:t>
      </w:r>
      <w:r w:rsidR="000415AB" w:rsidRPr="00F375FB">
        <w:rPr>
          <w:kern w:val="0"/>
          <w:szCs w:val="24"/>
        </w:rPr>
        <w:t>4)</w:t>
      </w:r>
    </w:p>
    <w:p w:rsidR="00A97967" w:rsidRDefault="00A97967" w:rsidP="00737E28">
      <w:pPr>
        <w:rPr>
          <w:rFonts w:eastAsiaTheme="minorEastAsia"/>
          <w:kern w:val="0"/>
          <w:szCs w:val="24"/>
        </w:rPr>
      </w:pPr>
    </w:p>
    <w:p w:rsidR="005C0937" w:rsidRPr="00DE7173" w:rsidRDefault="00AD0266" w:rsidP="00737E28">
      <w:pPr>
        <w:rPr>
          <w:rFonts w:eastAsiaTheme="minorEastAsia"/>
          <w:b/>
          <w:i/>
          <w:kern w:val="0"/>
          <w:sz w:val="28"/>
          <w:szCs w:val="28"/>
        </w:rPr>
      </w:pPr>
      <w:r w:rsidRPr="00DE7173">
        <w:rPr>
          <w:rFonts w:eastAsiaTheme="minorEastAsia" w:hint="eastAsia"/>
          <w:b/>
          <w:i/>
          <w:kern w:val="0"/>
          <w:sz w:val="28"/>
          <w:szCs w:val="28"/>
        </w:rPr>
        <w:t>Orientation</w:t>
      </w:r>
      <w:r w:rsidR="005C0937" w:rsidRPr="00DE7173">
        <w:rPr>
          <w:rFonts w:eastAsiaTheme="minorEastAsia" w:hint="eastAsia"/>
          <w:b/>
          <w:i/>
          <w:kern w:val="0"/>
          <w:sz w:val="28"/>
          <w:szCs w:val="28"/>
        </w:rPr>
        <w:t xml:space="preserve"> his</w:t>
      </w:r>
      <w:r w:rsidR="00A02FA7" w:rsidRPr="00DE7173">
        <w:rPr>
          <w:rFonts w:eastAsiaTheme="minorEastAsia" w:hint="eastAsia"/>
          <w:b/>
          <w:i/>
          <w:kern w:val="0"/>
          <w:sz w:val="28"/>
          <w:szCs w:val="28"/>
        </w:rPr>
        <w:t>togram</w:t>
      </w:r>
      <w:r w:rsidRPr="00DE7173">
        <w:rPr>
          <w:rFonts w:eastAsiaTheme="minorEastAsia" w:hint="eastAsia"/>
          <w:b/>
          <w:i/>
          <w:kern w:val="0"/>
          <w:sz w:val="28"/>
          <w:szCs w:val="28"/>
        </w:rPr>
        <w:t xml:space="preserve"> creation</w:t>
      </w:r>
    </w:p>
    <w:p w:rsidR="00AD0266" w:rsidRPr="00A2106E" w:rsidRDefault="00254B00" w:rsidP="00A2106E">
      <w:pPr>
        <w:autoSpaceDE w:val="0"/>
        <w:autoSpaceDN w:val="0"/>
        <w:adjustRightInd w:val="0"/>
        <w:rPr>
          <w:rStyle w:val="hps"/>
          <w:rFonts w:eastAsiaTheme="minorEastAsia" w:cs="Times New Roman"/>
          <w:kern w:val="0"/>
          <w:szCs w:val="24"/>
        </w:rPr>
      </w:pPr>
      <w:r>
        <w:rPr>
          <w:rFonts w:eastAsiaTheme="minorEastAsia" w:cs="Times New Roman" w:hint="eastAsia"/>
          <w:kern w:val="0"/>
          <w:szCs w:val="24"/>
        </w:rPr>
        <w:t>The goal of t</w:t>
      </w:r>
      <w:r w:rsidR="00651798" w:rsidRPr="00B7790E">
        <w:rPr>
          <w:rFonts w:eastAsiaTheme="minorEastAsia" w:cs="Times New Roman"/>
          <w:kern w:val="0"/>
          <w:szCs w:val="24"/>
        </w:rPr>
        <w:t xml:space="preserve">his step </w:t>
      </w:r>
      <w:r w:rsidR="00651798" w:rsidRPr="00B7790E">
        <w:rPr>
          <w:rStyle w:val="hps"/>
          <w:rFonts w:cs="Times New Roman"/>
        </w:rPr>
        <w:t>is to</w:t>
      </w:r>
      <w:r w:rsidR="00651798" w:rsidRPr="00B7790E">
        <w:rPr>
          <w:rFonts w:cs="Times New Roman"/>
        </w:rPr>
        <w:t xml:space="preserve"> </w:t>
      </w:r>
      <w:r w:rsidR="00651798" w:rsidRPr="00B7790E">
        <w:rPr>
          <w:rStyle w:val="hps"/>
          <w:rFonts w:cs="Times New Roman"/>
        </w:rPr>
        <w:t>build</w:t>
      </w:r>
      <w:r w:rsidR="00651798" w:rsidRPr="00B7790E">
        <w:rPr>
          <w:rFonts w:cs="Times New Roman"/>
        </w:rPr>
        <w:t xml:space="preserve"> </w:t>
      </w:r>
      <w:r w:rsidR="00651798" w:rsidRPr="00B7790E">
        <w:rPr>
          <w:rStyle w:val="hps"/>
          <w:rFonts w:cs="Times New Roman"/>
        </w:rPr>
        <w:t>each</w:t>
      </w:r>
      <w:r w:rsidR="00651798" w:rsidRPr="00B7790E">
        <w:rPr>
          <w:rFonts w:cs="Times New Roman"/>
        </w:rPr>
        <w:t xml:space="preserve"> </w:t>
      </w:r>
      <w:r w:rsidR="00651798" w:rsidRPr="00B7790E">
        <w:rPr>
          <w:rStyle w:val="hps"/>
          <w:rFonts w:cs="Times New Roman"/>
        </w:rPr>
        <w:t>cell</w:t>
      </w:r>
      <w:r w:rsidR="00651798" w:rsidRPr="00B7790E">
        <w:rPr>
          <w:rFonts w:cs="Times New Roman"/>
        </w:rPr>
        <w:t xml:space="preserve"> </w:t>
      </w:r>
      <w:r w:rsidR="00651798" w:rsidRPr="00B7790E">
        <w:rPr>
          <w:rStyle w:val="hps"/>
          <w:rFonts w:cs="Times New Roman"/>
        </w:rPr>
        <w:t>unit</w:t>
      </w:r>
      <w:r w:rsidR="00651798" w:rsidRPr="00B7790E">
        <w:rPr>
          <w:rFonts w:cs="Times New Roman"/>
        </w:rPr>
        <w:t xml:space="preserve"> </w:t>
      </w:r>
      <w:r w:rsidR="00651798" w:rsidRPr="00B7790E">
        <w:rPr>
          <w:rStyle w:val="hps"/>
          <w:rFonts w:cs="Times New Roman"/>
        </w:rPr>
        <w:t>histogram of</w:t>
      </w:r>
      <w:r w:rsidR="00651798" w:rsidRPr="00B7790E">
        <w:rPr>
          <w:rFonts w:cs="Times New Roman"/>
        </w:rPr>
        <w:t xml:space="preserve"> </w:t>
      </w:r>
      <w:r w:rsidR="00651798" w:rsidRPr="00B7790E">
        <w:rPr>
          <w:rStyle w:val="hps"/>
          <w:rFonts w:cs="Times New Roman"/>
        </w:rPr>
        <w:t>gradient directions</w:t>
      </w:r>
      <w:r w:rsidR="00B7790E" w:rsidRPr="00B7790E">
        <w:rPr>
          <w:rStyle w:val="hps"/>
          <w:rFonts w:eastAsiaTheme="minorEastAsia" w:cs="Times New Roman" w:hint="eastAsia"/>
        </w:rPr>
        <w:t xml:space="preserve"> in </w:t>
      </w:r>
      <w:r w:rsidR="00D937E5">
        <w:rPr>
          <w:rStyle w:val="hps"/>
          <w:rFonts w:eastAsiaTheme="minorEastAsia" w:cs="Times New Roman" w:hint="eastAsia"/>
        </w:rPr>
        <w:t xml:space="preserve">an </w:t>
      </w:r>
      <w:r w:rsidR="00B7790E" w:rsidRPr="00B7790E">
        <w:rPr>
          <w:rStyle w:val="hps"/>
          <w:rFonts w:eastAsiaTheme="minorEastAsia" w:cs="Times New Roman" w:hint="eastAsia"/>
        </w:rPr>
        <w:t>image</w:t>
      </w:r>
      <w:r w:rsidR="00651798" w:rsidRPr="00B7790E">
        <w:rPr>
          <w:rFonts w:cs="Times New Roman"/>
        </w:rPr>
        <w:t>.</w:t>
      </w:r>
      <w:r w:rsidR="00033E1B" w:rsidRPr="00651798">
        <w:rPr>
          <w:rFonts w:eastAsiaTheme="minorEastAsia" w:cs="Times New Roman"/>
          <w:kern w:val="0"/>
          <w:szCs w:val="24"/>
        </w:rPr>
        <w:t xml:space="preserve"> </w:t>
      </w:r>
      <w:r w:rsidR="00651798" w:rsidRPr="00651798">
        <w:rPr>
          <w:rFonts w:eastAsiaTheme="minorEastAsia" w:cs="Times New Roman"/>
          <w:kern w:val="0"/>
          <w:szCs w:val="24"/>
        </w:rPr>
        <w:t xml:space="preserve">The “cell” is </w:t>
      </w:r>
      <w:r w:rsidR="00651798" w:rsidRPr="00651798">
        <w:rPr>
          <w:rFonts w:cs="Times New Roman"/>
          <w:kern w:val="0"/>
          <w:szCs w:val="24"/>
        </w:rPr>
        <w:t xml:space="preserve">divided </w:t>
      </w:r>
      <w:r w:rsidR="00651798" w:rsidRPr="00651798">
        <w:rPr>
          <w:rFonts w:eastAsiaTheme="minorEastAsia" w:cs="Times New Roman"/>
          <w:kern w:val="0"/>
          <w:szCs w:val="24"/>
        </w:rPr>
        <w:t xml:space="preserve">from images and each cell has </w:t>
      </w:r>
      <w:r w:rsidR="00A02FA7" w:rsidRPr="00254B00">
        <w:rPr>
          <w:rFonts w:eastAsiaTheme="minorEastAsia" w:cs="Times New Roman"/>
          <w:kern w:val="0"/>
          <w:szCs w:val="24"/>
          <w:highlight w:val="yellow"/>
        </w:rPr>
        <w:t>n</w:t>
      </w:r>
      <m:oMath>
        <m:r>
          <m:rPr>
            <m:sty m:val="p"/>
          </m:rPr>
          <w:rPr>
            <w:rFonts w:ascii="Cambria Math" w:eastAsiaTheme="minorEastAsia" w:cs="Times New Roman"/>
            <w:kern w:val="0"/>
            <w:szCs w:val="24"/>
            <w:highlight w:val="yellow"/>
          </w:rPr>
          <m:t xml:space="preserve"> </m:t>
        </m:r>
        <m:r>
          <m:rPr>
            <m:sty m:val="p"/>
          </m:rPr>
          <w:rPr>
            <w:rFonts w:ascii="Cambria Math" w:cs="Times New Roman"/>
            <w:kern w:val="0"/>
            <w:szCs w:val="24"/>
            <w:highlight w:val="yellow"/>
          </w:rPr>
          <m:t>×</m:t>
        </m:r>
        <m:r>
          <m:rPr>
            <m:sty m:val="p"/>
          </m:rPr>
          <w:rPr>
            <w:rFonts w:ascii="Cambria Math" w:cs="Times New Roman"/>
            <w:kern w:val="0"/>
            <w:szCs w:val="24"/>
            <w:highlight w:val="yellow"/>
          </w:rPr>
          <m:t xml:space="preserve"> </m:t>
        </m:r>
      </m:oMath>
      <w:r w:rsidR="00A02FA7" w:rsidRPr="00254B00">
        <w:rPr>
          <w:rFonts w:eastAsiaTheme="minorEastAsia" w:cs="Times New Roman"/>
          <w:kern w:val="0"/>
          <w:szCs w:val="24"/>
          <w:highlight w:val="yellow"/>
        </w:rPr>
        <w:t>n</w:t>
      </w:r>
      <w:r w:rsidR="000415AB" w:rsidRPr="00651798">
        <w:rPr>
          <w:rFonts w:cs="Times New Roman"/>
          <w:kern w:val="0"/>
          <w:szCs w:val="24"/>
        </w:rPr>
        <w:t xml:space="preserve"> pixels</w:t>
      </w:r>
      <w:r w:rsidR="00651798" w:rsidRPr="00651798">
        <w:rPr>
          <w:rFonts w:cs="Times New Roman"/>
          <w:kern w:val="0"/>
          <w:szCs w:val="24"/>
        </w:rPr>
        <w:t xml:space="preserve"> </w:t>
      </w:r>
      <w:r w:rsidR="00651798" w:rsidRPr="00651798">
        <w:rPr>
          <w:rFonts w:eastAsiaTheme="minorEastAsia" w:cs="Times New Roman"/>
          <w:kern w:val="0"/>
          <w:szCs w:val="24"/>
        </w:rPr>
        <w:t xml:space="preserve">which </w:t>
      </w:r>
      <w:r>
        <w:rPr>
          <w:rFonts w:eastAsiaTheme="minorEastAsia" w:cs="Times New Roman" w:hint="eastAsia"/>
          <w:kern w:val="0"/>
          <w:szCs w:val="24"/>
        </w:rPr>
        <w:t>have</w:t>
      </w:r>
      <w:r w:rsidR="00651798" w:rsidRPr="00651798">
        <w:rPr>
          <w:rFonts w:eastAsiaTheme="minorEastAsia" w:cs="Times New Roman"/>
          <w:kern w:val="0"/>
          <w:szCs w:val="24"/>
        </w:rPr>
        <w:t xml:space="preserve"> </w:t>
      </w:r>
      <w:r w:rsidR="00D937E5">
        <w:rPr>
          <w:rFonts w:eastAsiaTheme="minorEastAsia" w:cs="Times New Roman" w:hint="eastAsia"/>
          <w:kern w:val="0"/>
          <w:szCs w:val="24"/>
        </w:rPr>
        <w:t xml:space="preserve">a </w:t>
      </w:r>
      <w:r w:rsidR="00651798" w:rsidRPr="00651798">
        <w:rPr>
          <w:rFonts w:cs="Times New Roman"/>
          <w:kern w:val="0"/>
          <w:szCs w:val="24"/>
        </w:rPr>
        <w:t>predefined size</w:t>
      </w:r>
      <w:r w:rsidR="000415AB" w:rsidRPr="00651798">
        <w:rPr>
          <w:rFonts w:cs="Times New Roman"/>
          <w:kern w:val="0"/>
          <w:szCs w:val="24"/>
        </w:rPr>
        <w:t>.</w:t>
      </w:r>
      <w:r w:rsidR="00033E1B" w:rsidRPr="00651798">
        <w:rPr>
          <w:rFonts w:eastAsiaTheme="minorEastAsia" w:cs="Times New Roman"/>
        </w:rPr>
        <w:t xml:space="preserve"> </w:t>
      </w:r>
      <w:r w:rsidR="00D937E5">
        <w:rPr>
          <w:rFonts w:eastAsiaTheme="minorEastAsia" w:cs="Times New Roman" w:hint="eastAsia"/>
          <w:kern w:val="0"/>
          <w:szCs w:val="24"/>
        </w:rPr>
        <w:t>E</w:t>
      </w:r>
      <w:r w:rsidR="000415AB" w:rsidRPr="00651798">
        <w:rPr>
          <w:rFonts w:cs="Times New Roman"/>
          <w:kern w:val="0"/>
          <w:szCs w:val="24"/>
        </w:rPr>
        <w:t xml:space="preserve">ach </w:t>
      </w:r>
      <w:r w:rsidR="00AD0266" w:rsidRPr="00651798">
        <w:rPr>
          <w:rFonts w:eastAsiaTheme="minorEastAsia" w:cs="Times New Roman"/>
          <w:kern w:val="0"/>
          <w:szCs w:val="24"/>
        </w:rPr>
        <w:t xml:space="preserve">pixel in </w:t>
      </w:r>
      <w:r>
        <w:rPr>
          <w:rFonts w:eastAsiaTheme="minorEastAsia" w:cs="Times New Roman" w:hint="eastAsia"/>
          <w:kern w:val="0"/>
          <w:szCs w:val="24"/>
        </w:rPr>
        <w:t xml:space="preserve">a given </w:t>
      </w:r>
      <w:r w:rsidR="000415AB" w:rsidRPr="00651798">
        <w:rPr>
          <w:rFonts w:cs="Times New Roman"/>
          <w:kern w:val="0"/>
          <w:szCs w:val="24"/>
        </w:rPr>
        <w:t>cell</w:t>
      </w:r>
      <w:r w:rsidR="00033E1B" w:rsidRPr="00651798">
        <w:rPr>
          <w:rFonts w:eastAsiaTheme="minorEastAsia" w:cs="Times New Roman"/>
          <w:kern w:val="0"/>
          <w:szCs w:val="24"/>
        </w:rPr>
        <w:t xml:space="preserve"> </w:t>
      </w:r>
      <w:r w:rsidR="00A52560">
        <w:rPr>
          <w:rFonts w:eastAsiaTheme="minorEastAsia" w:cs="Times New Roman" w:hint="eastAsia"/>
          <w:kern w:val="0"/>
          <w:szCs w:val="24"/>
        </w:rPr>
        <w:t>performs a</w:t>
      </w:r>
      <w:r w:rsidR="00A52560">
        <w:rPr>
          <w:rFonts w:eastAsiaTheme="minorEastAsia" w:cs="Times New Roman"/>
          <w:kern w:val="0"/>
          <w:szCs w:val="24"/>
        </w:rPr>
        <w:t xml:space="preserve"> weighted vote</w:t>
      </w:r>
      <w:r w:rsidR="00033E1B" w:rsidRPr="00651798">
        <w:rPr>
          <w:rFonts w:eastAsiaTheme="minorEastAsia" w:cs="Times New Roman"/>
          <w:kern w:val="0"/>
          <w:szCs w:val="24"/>
        </w:rPr>
        <w:t xml:space="preserve"> </w:t>
      </w:r>
      <w:r w:rsidR="00A52560">
        <w:rPr>
          <w:rFonts w:eastAsiaTheme="minorEastAsia" w:cs="Times New Roman" w:hint="eastAsia"/>
          <w:kern w:val="0"/>
          <w:szCs w:val="24"/>
        </w:rPr>
        <w:t xml:space="preserve">to </w:t>
      </w:r>
      <w:r w:rsidR="00033E1B" w:rsidRPr="00651798">
        <w:rPr>
          <w:rFonts w:eastAsiaTheme="minorEastAsia" w:cs="Times New Roman"/>
          <w:kern w:val="0"/>
          <w:szCs w:val="24"/>
        </w:rPr>
        <w:t>the histogram channel which is orientation-based.</w:t>
      </w:r>
      <w:r w:rsidR="000415AB" w:rsidRPr="00651798">
        <w:rPr>
          <w:rFonts w:cs="Times New Roman"/>
          <w:kern w:val="0"/>
          <w:szCs w:val="24"/>
        </w:rPr>
        <w:t xml:space="preserve"> </w:t>
      </w:r>
      <w:r w:rsidR="00651798" w:rsidRPr="00651798">
        <w:rPr>
          <w:rFonts w:eastAsiaTheme="minorEastAsia" w:cs="Times New Roman"/>
        </w:rPr>
        <w:t xml:space="preserve">That is, </w:t>
      </w:r>
      <w:r w:rsidR="00651798" w:rsidRPr="00651798">
        <w:rPr>
          <w:rStyle w:val="hps"/>
          <w:rFonts w:cs="Times New Roman"/>
        </w:rPr>
        <w:t>each</w:t>
      </w:r>
      <w:r w:rsidR="00651798" w:rsidRPr="00651798">
        <w:rPr>
          <w:rFonts w:cs="Times New Roman"/>
        </w:rPr>
        <w:t xml:space="preserve"> </w:t>
      </w:r>
      <w:r w:rsidR="00651798" w:rsidRPr="00651798">
        <w:rPr>
          <w:rStyle w:val="hps"/>
          <w:rFonts w:cs="Times New Roman"/>
        </w:rPr>
        <w:t>vote</w:t>
      </w:r>
      <w:r w:rsidR="00651798" w:rsidRPr="00651798">
        <w:rPr>
          <w:rFonts w:cs="Times New Roman"/>
        </w:rPr>
        <w:t xml:space="preserve"> </w:t>
      </w:r>
      <w:r w:rsidR="00651798" w:rsidRPr="00651798">
        <w:rPr>
          <w:rStyle w:val="hps"/>
          <w:rFonts w:eastAsiaTheme="minorEastAsia" w:cs="Times New Roman"/>
        </w:rPr>
        <w:t>has</w:t>
      </w:r>
      <w:r w:rsidR="00651798" w:rsidRPr="00651798">
        <w:rPr>
          <w:rFonts w:cs="Times New Roman"/>
        </w:rPr>
        <w:t xml:space="preserve"> </w:t>
      </w:r>
      <w:r w:rsidR="00A52560">
        <w:rPr>
          <w:rFonts w:eastAsiaTheme="minorEastAsia" w:cs="Times New Roman" w:hint="eastAsia"/>
        </w:rPr>
        <w:t xml:space="preserve">a </w:t>
      </w:r>
      <w:r w:rsidR="00651798" w:rsidRPr="00651798">
        <w:rPr>
          <w:rStyle w:val="hps"/>
          <w:rFonts w:cs="Times New Roman"/>
        </w:rPr>
        <w:t>weighted</w:t>
      </w:r>
      <w:r w:rsidR="00651798" w:rsidRPr="00651798">
        <w:rPr>
          <w:rFonts w:cs="Times New Roman"/>
        </w:rPr>
        <w:t xml:space="preserve"> </w:t>
      </w:r>
      <w:r w:rsidR="00651798" w:rsidRPr="00651798">
        <w:rPr>
          <w:rStyle w:val="hps"/>
          <w:rFonts w:cs="Times New Roman"/>
        </w:rPr>
        <w:t>value</w:t>
      </w:r>
      <w:r w:rsidR="00D937E5">
        <w:rPr>
          <w:rStyle w:val="hps"/>
          <w:rFonts w:eastAsiaTheme="minorEastAsia" w:cs="Times New Roman" w:hint="eastAsia"/>
        </w:rPr>
        <w:t>;</w:t>
      </w:r>
      <w:r w:rsidR="00076B56">
        <w:rPr>
          <w:rStyle w:val="hps"/>
          <w:rFonts w:eastAsiaTheme="minorEastAsia" w:cs="Times New Roman" w:hint="eastAsia"/>
        </w:rPr>
        <w:t xml:space="preserve"> </w:t>
      </w:r>
      <w:r w:rsidR="00D937E5">
        <w:rPr>
          <w:rStyle w:val="hps"/>
          <w:rFonts w:eastAsiaTheme="minorEastAsia" w:cs="Times New Roman" w:hint="eastAsia"/>
        </w:rPr>
        <w:t>this</w:t>
      </w:r>
      <w:r w:rsidR="00651798" w:rsidRPr="00651798">
        <w:rPr>
          <w:rFonts w:cs="Times New Roman"/>
        </w:rPr>
        <w:t xml:space="preserve"> </w:t>
      </w:r>
      <w:r w:rsidR="00651798" w:rsidRPr="00651798">
        <w:rPr>
          <w:rStyle w:val="hps"/>
          <w:rFonts w:cs="Times New Roman"/>
        </w:rPr>
        <w:t>is</w:t>
      </w:r>
      <w:r w:rsidR="00651798" w:rsidRPr="00651798">
        <w:rPr>
          <w:rFonts w:cs="Times New Roman"/>
        </w:rPr>
        <w:t xml:space="preserve"> </w:t>
      </w:r>
      <w:r w:rsidR="00651798" w:rsidRPr="00651798">
        <w:rPr>
          <w:rStyle w:val="hps"/>
          <w:rFonts w:cs="Times New Roman"/>
        </w:rPr>
        <w:t>calculated</w:t>
      </w:r>
      <w:r w:rsidR="00651798" w:rsidRPr="00651798">
        <w:rPr>
          <w:rFonts w:cs="Times New Roman"/>
        </w:rPr>
        <w:t xml:space="preserve"> </w:t>
      </w:r>
      <w:r w:rsidR="00651798" w:rsidRPr="00651798">
        <w:rPr>
          <w:rStyle w:val="hps"/>
          <w:rFonts w:cs="Times New Roman"/>
        </w:rPr>
        <w:t>according to the gradient</w:t>
      </w:r>
      <w:r w:rsidR="00651798" w:rsidRPr="00651798">
        <w:rPr>
          <w:rFonts w:cs="Times New Roman"/>
        </w:rPr>
        <w:t xml:space="preserve"> </w:t>
      </w:r>
      <w:r w:rsidR="00651798" w:rsidRPr="00651798">
        <w:rPr>
          <w:rStyle w:val="hps"/>
          <w:rFonts w:cs="Times New Roman"/>
        </w:rPr>
        <w:t>magnitude of the</w:t>
      </w:r>
      <w:r w:rsidR="00651798" w:rsidRPr="00651798">
        <w:rPr>
          <w:rFonts w:cs="Times New Roman"/>
        </w:rPr>
        <w:t xml:space="preserve"> </w:t>
      </w:r>
      <w:r w:rsidR="00651798" w:rsidRPr="00651798">
        <w:rPr>
          <w:rStyle w:val="hps"/>
          <w:rFonts w:cs="Times New Roman"/>
        </w:rPr>
        <w:t>pixel</w:t>
      </w:r>
      <w:r w:rsidR="00651798" w:rsidRPr="00651798">
        <w:rPr>
          <w:rFonts w:cs="Times New Roman"/>
        </w:rPr>
        <w:t>.</w:t>
      </w:r>
      <w:r w:rsidR="00651798" w:rsidRPr="00651798">
        <w:rPr>
          <w:rFonts w:eastAsiaTheme="minorEastAsia" w:cs="Times New Roman"/>
        </w:rPr>
        <w:t xml:space="preserve"> </w:t>
      </w:r>
      <w:r w:rsidR="00076B56">
        <w:rPr>
          <w:rFonts w:cs="Times New Roman"/>
          <w:kern w:val="0"/>
          <w:szCs w:val="24"/>
        </w:rPr>
        <w:t>Generally</w:t>
      </w:r>
      <w:r w:rsidR="00076B56">
        <w:rPr>
          <w:rFonts w:eastAsiaTheme="minorEastAsia" w:cs="Times New Roman" w:hint="eastAsia"/>
          <w:kern w:val="0"/>
          <w:szCs w:val="24"/>
        </w:rPr>
        <w:t xml:space="preserve">, </w:t>
      </w:r>
      <w:r w:rsidR="00651798" w:rsidRPr="00651798">
        <w:rPr>
          <w:rFonts w:cs="Times New Roman"/>
          <w:kern w:val="0"/>
          <w:szCs w:val="24"/>
        </w:rPr>
        <w:t xml:space="preserve">the </w:t>
      </w:r>
      <w:r w:rsidR="00651798">
        <w:rPr>
          <w:rFonts w:cs="Times New Roman"/>
          <w:kern w:val="0"/>
          <w:szCs w:val="24"/>
        </w:rPr>
        <w:t>histogram</w:t>
      </w:r>
      <w:r w:rsidR="00651798" w:rsidRPr="00651798">
        <w:rPr>
          <w:rFonts w:cs="Times New Roman"/>
          <w:kern w:val="0"/>
          <w:szCs w:val="24"/>
        </w:rPr>
        <w:t xml:space="preserve"> channels </w:t>
      </w:r>
      <w:r w:rsidR="00651798">
        <w:rPr>
          <w:rStyle w:val="hps"/>
        </w:rPr>
        <w:t>are</w:t>
      </w:r>
      <w:r w:rsidR="00651798">
        <w:t xml:space="preserve"> </w:t>
      </w:r>
      <w:r w:rsidR="00651798">
        <w:rPr>
          <w:rStyle w:val="hps"/>
        </w:rPr>
        <w:t xml:space="preserve">evenly </w:t>
      </w:r>
      <w:r w:rsidR="00651798" w:rsidRPr="00651798">
        <w:rPr>
          <w:rFonts w:cs="Times New Roman"/>
          <w:kern w:val="0"/>
          <w:szCs w:val="24"/>
        </w:rPr>
        <w:t>spread over 0-180</w:t>
      </w:r>
      <m:oMath>
        <m:r>
          <m:rPr>
            <m:sty m:val="p"/>
          </m:rPr>
          <w:rPr>
            <w:rFonts w:cs="Times New Roman"/>
            <w:kern w:val="0"/>
            <w:szCs w:val="24"/>
          </w:rPr>
          <m:t>°</m:t>
        </m:r>
        <m:r>
          <m:rPr>
            <m:sty m:val="p"/>
          </m:rPr>
          <w:rPr>
            <w:rFonts w:ascii="Cambria Math" w:cs="Times New Roman"/>
            <w:kern w:val="0"/>
            <w:szCs w:val="24"/>
          </w:rPr>
          <m:t xml:space="preserve"> </m:t>
        </m:r>
      </m:oMath>
      <w:r w:rsidR="00651798" w:rsidRPr="00651798">
        <w:rPr>
          <w:rFonts w:cs="Times New Roman"/>
          <w:kern w:val="0"/>
          <w:szCs w:val="24"/>
        </w:rPr>
        <w:t>(“unsigned”) or 0-360</w:t>
      </w:r>
      <m:oMath>
        <m:r>
          <m:rPr>
            <m:sty m:val="p"/>
          </m:rPr>
          <w:rPr>
            <w:rFonts w:cs="Times New Roman"/>
            <w:kern w:val="0"/>
            <w:szCs w:val="24"/>
          </w:rPr>
          <m:t>°</m:t>
        </m:r>
        <m:r>
          <m:rPr>
            <m:sty m:val="p"/>
          </m:rPr>
          <w:rPr>
            <w:rFonts w:ascii="Cambria Math" w:cs="Times New Roman"/>
            <w:kern w:val="0"/>
            <w:szCs w:val="24"/>
          </w:rPr>
          <m:t xml:space="preserve"> </m:t>
        </m:r>
      </m:oMath>
      <w:r w:rsidR="00651798" w:rsidRPr="00651798">
        <w:rPr>
          <w:rFonts w:cs="Times New Roman"/>
          <w:kern w:val="0"/>
          <w:szCs w:val="24"/>
        </w:rPr>
        <w:t>(“signed”)</w:t>
      </w:r>
      <w:r w:rsidR="00651798" w:rsidRPr="00651798">
        <w:rPr>
          <w:rFonts w:eastAsiaTheme="minorEastAsia" w:cs="Times New Roman"/>
          <w:kern w:val="0"/>
          <w:szCs w:val="24"/>
        </w:rPr>
        <w:t xml:space="preserve">. </w:t>
      </w:r>
      <w:r w:rsidR="00651798">
        <w:rPr>
          <w:rFonts w:eastAsiaTheme="minorEastAsia" w:cs="Times New Roman" w:hint="eastAsia"/>
          <w:kern w:val="0"/>
          <w:szCs w:val="24"/>
        </w:rPr>
        <w:t xml:space="preserve">Normally, </w:t>
      </w:r>
      <w:r w:rsidR="00651798" w:rsidRPr="00651798">
        <w:rPr>
          <w:rFonts w:eastAsiaTheme="minorEastAsia" w:cs="Times New Roman"/>
          <w:kern w:val="0"/>
          <w:szCs w:val="24"/>
        </w:rPr>
        <w:t>increas</w:t>
      </w:r>
      <w:r w:rsidR="0047171B">
        <w:rPr>
          <w:rFonts w:eastAsiaTheme="minorEastAsia" w:cs="Times New Roman" w:hint="eastAsia"/>
          <w:kern w:val="0"/>
          <w:szCs w:val="24"/>
        </w:rPr>
        <w:t xml:space="preserve">ing </w:t>
      </w:r>
      <w:r w:rsidR="00A32BBF">
        <w:rPr>
          <w:rFonts w:eastAsiaTheme="minorEastAsia" w:cs="Times New Roman"/>
          <w:kern w:val="0"/>
          <w:szCs w:val="24"/>
        </w:rPr>
        <w:t>the orientation</w:t>
      </w:r>
      <w:r w:rsidR="00651798" w:rsidRPr="00651798">
        <w:rPr>
          <w:rFonts w:eastAsiaTheme="minorEastAsia" w:cs="Times New Roman"/>
          <w:kern w:val="0"/>
          <w:szCs w:val="24"/>
        </w:rPr>
        <w:t xml:space="preserve"> bins would </w:t>
      </w:r>
      <w:r w:rsidR="00C026CE">
        <w:rPr>
          <w:rFonts w:eastAsiaTheme="minorEastAsia" w:cs="Times New Roman" w:hint="eastAsia"/>
          <w:kern w:val="0"/>
          <w:szCs w:val="24"/>
        </w:rPr>
        <w:t>extend the information of the descriptor</w:t>
      </w:r>
      <w:r w:rsidR="00651798">
        <w:rPr>
          <w:rFonts w:eastAsiaTheme="minorEastAsia" w:cs="Times New Roman" w:hint="eastAsia"/>
          <w:kern w:val="0"/>
          <w:szCs w:val="24"/>
        </w:rPr>
        <w:t xml:space="preserve">. However, </w:t>
      </w:r>
      <w:proofErr w:type="spellStart"/>
      <w:r w:rsidR="00651798">
        <w:rPr>
          <w:rFonts w:eastAsiaTheme="minorEastAsia" w:cs="Times New Roman" w:hint="eastAsia"/>
          <w:kern w:val="0"/>
          <w:szCs w:val="24"/>
        </w:rPr>
        <w:t>Dalal</w:t>
      </w:r>
      <w:proofErr w:type="spellEnd"/>
      <w:r w:rsidR="00651798">
        <w:rPr>
          <w:rFonts w:eastAsiaTheme="minorEastAsia" w:cs="Times New Roman" w:hint="eastAsia"/>
          <w:kern w:val="0"/>
          <w:szCs w:val="24"/>
        </w:rPr>
        <w:t xml:space="preserve"> et al</w:t>
      </w:r>
      <w:r w:rsidR="00D937E5">
        <w:rPr>
          <w:rFonts w:eastAsiaTheme="minorEastAsia" w:cs="Times New Roman" w:hint="eastAsia"/>
          <w:kern w:val="0"/>
          <w:szCs w:val="24"/>
        </w:rPr>
        <w:t>.</w:t>
      </w:r>
      <w:r w:rsidR="00651798">
        <w:rPr>
          <w:rFonts w:eastAsiaTheme="minorEastAsia" w:cs="Times New Roman" w:hint="eastAsia"/>
          <w:kern w:val="0"/>
          <w:szCs w:val="24"/>
        </w:rPr>
        <w:t xml:space="preserve"> in [</w:t>
      </w:r>
      <w:fldSimple w:instr=" NOTEREF _Ref383869550 \f \h  \* MERGEFORMAT ">
        <w:r w:rsidR="00AE69A1" w:rsidRPr="00AE69A1">
          <w:rPr>
            <w:rStyle w:val="af5"/>
            <w:rFonts w:eastAsiaTheme="minorEastAsia"/>
            <w:vertAlign w:val="baseline"/>
          </w:rPr>
          <w:t>79</w:t>
        </w:r>
      </w:fldSimple>
      <w:r w:rsidR="00651798">
        <w:rPr>
          <w:rFonts w:eastAsiaTheme="minorEastAsia" w:cs="Times New Roman" w:hint="eastAsia"/>
          <w:kern w:val="0"/>
          <w:szCs w:val="24"/>
        </w:rPr>
        <w:t>]</w:t>
      </w:r>
      <w:r w:rsidR="000D36E6">
        <w:rPr>
          <w:rFonts w:eastAsiaTheme="minorEastAsia" w:cs="Times New Roman" w:hint="eastAsia"/>
          <w:kern w:val="0"/>
          <w:szCs w:val="24"/>
        </w:rPr>
        <w:t xml:space="preserve"> showed that </w:t>
      </w:r>
      <w:r w:rsidR="00D937E5">
        <w:rPr>
          <w:rFonts w:eastAsiaTheme="minorEastAsia" w:cs="Times New Roman" w:hint="eastAsia"/>
          <w:kern w:val="0"/>
          <w:szCs w:val="24"/>
        </w:rPr>
        <w:t>when</w:t>
      </w:r>
      <w:r w:rsidR="000D36E6">
        <w:rPr>
          <w:rFonts w:eastAsiaTheme="minorEastAsia" w:cs="Times New Roman" w:hint="eastAsia"/>
          <w:kern w:val="0"/>
          <w:szCs w:val="24"/>
        </w:rPr>
        <w:t xml:space="preserve"> testing </w:t>
      </w:r>
      <w:r w:rsidR="000D36E6">
        <w:rPr>
          <w:rFonts w:eastAsiaTheme="minorEastAsia" w:cs="Times New Roman"/>
          <w:kern w:val="0"/>
          <w:szCs w:val="24"/>
        </w:rPr>
        <w:t>pedestrian</w:t>
      </w:r>
      <w:r w:rsidR="000D36E6">
        <w:rPr>
          <w:rFonts w:eastAsiaTheme="minorEastAsia" w:cs="Times New Roman" w:hint="eastAsia"/>
          <w:kern w:val="0"/>
          <w:szCs w:val="24"/>
        </w:rPr>
        <w:t xml:space="preserve"> detection, unsigned gradient and 9 </w:t>
      </w:r>
      <w:r w:rsidR="00076B56">
        <w:rPr>
          <w:rFonts w:eastAsiaTheme="minorEastAsia" w:cs="Times New Roman" w:hint="eastAsia"/>
          <w:kern w:val="0"/>
          <w:szCs w:val="24"/>
        </w:rPr>
        <w:t xml:space="preserve">orientation </w:t>
      </w:r>
      <w:r w:rsidR="000D36E6">
        <w:rPr>
          <w:rFonts w:eastAsiaTheme="minorEastAsia" w:cs="Times New Roman" w:hint="eastAsia"/>
          <w:kern w:val="0"/>
          <w:szCs w:val="24"/>
        </w:rPr>
        <w:t>bins will give the best performance.</w:t>
      </w:r>
      <w:r w:rsidR="008E5503">
        <w:rPr>
          <w:rFonts w:eastAsiaTheme="minorEastAsia" w:cs="Times New Roman" w:hint="eastAsia"/>
          <w:kern w:val="0"/>
          <w:szCs w:val="24"/>
        </w:rPr>
        <w:t xml:space="preserve"> </w:t>
      </w:r>
      <w:r w:rsidR="007A2984">
        <w:rPr>
          <w:rFonts w:eastAsiaTheme="minorEastAsia" w:cs="Times New Roman" w:hint="eastAsia"/>
          <w:kern w:val="0"/>
          <w:szCs w:val="24"/>
        </w:rPr>
        <w:t xml:space="preserve">In addition, </w:t>
      </w:r>
      <w:r w:rsidR="00A2106E">
        <w:rPr>
          <w:rFonts w:eastAsiaTheme="minorEastAsia" w:cs="Times New Roman" w:hint="eastAsia"/>
          <w:kern w:val="0"/>
          <w:szCs w:val="24"/>
        </w:rPr>
        <w:t xml:space="preserve">as stated </w:t>
      </w:r>
      <w:r w:rsidR="007A2984">
        <w:rPr>
          <w:rFonts w:eastAsiaTheme="minorEastAsia" w:cs="Times New Roman" w:hint="eastAsia"/>
          <w:kern w:val="0"/>
          <w:szCs w:val="24"/>
        </w:rPr>
        <w:t xml:space="preserve">in </w:t>
      </w:r>
      <w:r w:rsidR="007A2984" w:rsidRPr="007A2984">
        <w:rPr>
          <w:rFonts w:eastAsiaTheme="minorEastAsia" w:cs="Times New Roman" w:hint="eastAsia"/>
          <w:kern w:val="0"/>
          <w:szCs w:val="24"/>
        </w:rPr>
        <w:t>[</w:t>
      </w:r>
      <w:fldSimple w:instr=" NOTEREF _Ref383869550 \f \h  \* MERGEFORMAT ">
        <w:r w:rsidR="00AE69A1" w:rsidRPr="00AE69A1">
          <w:rPr>
            <w:rStyle w:val="af5"/>
            <w:rFonts w:eastAsiaTheme="minorEastAsia"/>
            <w:vertAlign w:val="baseline"/>
          </w:rPr>
          <w:t>79</w:t>
        </w:r>
      </w:fldSimple>
      <w:r w:rsidR="007A2984" w:rsidRPr="007A2984">
        <w:rPr>
          <w:rFonts w:eastAsiaTheme="minorEastAsia" w:cs="Times New Roman" w:hint="eastAsia"/>
          <w:kern w:val="0"/>
          <w:szCs w:val="24"/>
        </w:rPr>
        <w:t>]</w:t>
      </w:r>
      <w:r w:rsidR="007A2984">
        <w:rPr>
          <w:rFonts w:eastAsiaTheme="minorEastAsia" w:cs="Times New Roman" w:hint="eastAsia"/>
          <w:kern w:val="0"/>
          <w:szCs w:val="24"/>
        </w:rPr>
        <w:t xml:space="preserve">, </w:t>
      </w:r>
      <w:r w:rsidR="007A2984">
        <w:rPr>
          <w:rStyle w:val="hps"/>
          <w:rFonts w:eastAsiaTheme="minorEastAsia" w:hint="eastAsia"/>
        </w:rPr>
        <w:t>magnitude</w:t>
      </w:r>
      <w:r w:rsidR="00AD0266">
        <w:t xml:space="preserve"> </w:t>
      </w:r>
      <w:r w:rsidR="00AD0266">
        <w:rPr>
          <w:rStyle w:val="hps"/>
        </w:rPr>
        <w:t>itself</w:t>
      </w:r>
      <w:r w:rsidR="00AD0266">
        <w:t xml:space="preserve"> </w:t>
      </w:r>
      <w:r w:rsidR="00AD0266">
        <w:rPr>
          <w:rStyle w:val="hps"/>
        </w:rPr>
        <w:t>or its</w:t>
      </w:r>
      <w:r w:rsidR="00AD0266">
        <w:t xml:space="preserve"> </w:t>
      </w:r>
      <w:r w:rsidR="00AD0266">
        <w:rPr>
          <w:rStyle w:val="hps"/>
        </w:rPr>
        <w:t>function</w:t>
      </w:r>
      <w:r w:rsidR="00AD0266">
        <w:t xml:space="preserve"> </w:t>
      </w:r>
      <w:r w:rsidR="00AD0266">
        <w:rPr>
          <w:rStyle w:val="hps"/>
        </w:rPr>
        <w:t>can be used</w:t>
      </w:r>
      <w:r w:rsidR="00AD0266">
        <w:t xml:space="preserve"> </w:t>
      </w:r>
      <w:r w:rsidR="00AD0266">
        <w:rPr>
          <w:rStyle w:val="hps"/>
        </w:rPr>
        <w:t>to represent the</w:t>
      </w:r>
      <w:r w:rsidR="007A2984">
        <w:rPr>
          <w:rStyle w:val="hps"/>
          <w:rFonts w:eastAsiaTheme="minorEastAsia" w:hint="eastAsia"/>
        </w:rPr>
        <w:t xml:space="preserve"> weight</w:t>
      </w:r>
      <w:r w:rsidR="00D937E5">
        <w:rPr>
          <w:rStyle w:val="hps"/>
          <w:rFonts w:eastAsiaTheme="minorEastAsia" w:hint="eastAsia"/>
        </w:rPr>
        <w:t>ed</w:t>
      </w:r>
      <w:r w:rsidR="007A2984">
        <w:rPr>
          <w:rStyle w:val="hps"/>
          <w:rFonts w:eastAsiaTheme="minorEastAsia" w:hint="eastAsia"/>
        </w:rPr>
        <w:t xml:space="preserve"> </w:t>
      </w:r>
      <w:r w:rsidR="00651798">
        <w:rPr>
          <w:rStyle w:val="hps"/>
        </w:rPr>
        <w:t>values</w:t>
      </w:r>
      <w:r w:rsidR="00D937E5">
        <w:rPr>
          <w:rStyle w:val="hps"/>
          <w:rFonts w:eastAsiaTheme="minorEastAsia" w:hint="eastAsia"/>
        </w:rPr>
        <w:t xml:space="preserve">; </w:t>
      </w:r>
      <w:r w:rsidR="00D937E5">
        <w:rPr>
          <w:rFonts w:eastAsiaTheme="minorEastAsia" w:hint="eastAsia"/>
        </w:rPr>
        <w:t>a</w:t>
      </w:r>
      <w:r w:rsidR="00A2106E">
        <w:rPr>
          <w:rFonts w:eastAsiaTheme="minorEastAsia" w:hint="eastAsia"/>
        </w:rPr>
        <w:t>nd</w:t>
      </w:r>
      <w:r w:rsidR="00D937E5">
        <w:rPr>
          <w:rFonts w:eastAsiaTheme="minorEastAsia" w:hint="eastAsia"/>
        </w:rPr>
        <w:t>,</w:t>
      </w:r>
      <w:r w:rsidR="00A2106E">
        <w:rPr>
          <w:rFonts w:eastAsiaTheme="minorEastAsia" w:hint="eastAsia"/>
        </w:rPr>
        <w:t xml:space="preserve"> </w:t>
      </w:r>
      <w:r w:rsidR="00D937E5">
        <w:rPr>
          <w:rFonts w:eastAsiaTheme="minorEastAsia" w:hint="eastAsia"/>
        </w:rPr>
        <w:t xml:space="preserve">the </w:t>
      </w:r>
      <w:r w:rsidR="00A2106E">
        <w:rPr>
          <w:rFonts w:eastAsiaTheme="minorEastAsia" w:hint="eastAsia"/>
        </w:rPr>
        <w:t xml:space="preserve">best </w:t>
      </w:r>
      <w:r w:rsidR="00A2106E">
        <w:rPr>
          <w:rFonts w:eastAsiaTheme="minorEastAsia"/>
        </w:rPr>
        <w:t>performance</w:t>
      </w:r>
      <w:r w:rsidR="00A2106E">
        <w:rPr>
          <w:rFonts w:eastAsiaTheme="minorEastAsia" w:hint="eastAsia"/>
        </w:rPr>
        <w:t xml:space="preserve"> </w:t>
      </w:r>
      <w:r w:rsidR="00D937E5">
        <w:rPr>
          <w:rFonts w:eastAsiaTheme="minorEastAsia" w:hint="eastAsia"/>
        </w:rPr>
        <w:t xml:space="preserve">is </w:t>
      </w:r>
      <w:r w:rsidR="00A2106E">
        <w:rPr>
          <w:rFonts w:eastAsiaTheme="minorEastAsia" w:hint="eastAsia"/>
        </w:rPr>
        <w:t xml:space="preserve">given by </w:t>
      </w:r>
      <w:r w:rsidR="00D937E5">
        <w:rPr>
          <w:rFonts w:eastAsiaTheme="minorEastAsia" w:hint="eastAsia"/>
        </w:rPr>
        <w:t xml:space="preserve">magnitude itself during </w:t>
      </w:r>
      <w:r w:rsidR="00A2106E">
        <w:rPr>
          <w:rFonts w:eastAsiaTheme="minorEastAsia"/>
        </w:rPr>
        <w:t>pedestrian</w:t>
      </w:r>
      <w:r w:rsidR="00A2106E">
        <w:rPr>
          <w:rFonts w:eastAsiaTheme="minorEastAsia" w:hint="eastAsia"/>
        </w:rPr>
        <w:t xml:space="preserve"> detection</w:t>
      </w:r>
      <w:r w:rsidR="00A2106E">
        <w:rPr>
          <w:rStyle w:val="hps"/>
          <w:rFonts w:eastAsiaTheme="minorEastAsia" w:hint="eastAsia"/>
        </w:rPr>
        <w:t>.</w:t>
      </w:r>
    </w:p>
    <w:p w:rsidR="00AD0266" w:rsidRPr="00AD0266" w:rsidRDefault="00AD0266" w:rsidP="00BC1335">
      <w:pPr>
        <w:rPr>
          <w:rFonts w:eastAsiaTheme="minorEastAsia"/>
          <w:kern w:val="0"/>
          <w:szCs w:val="24"/>
        </w:rPr>
      </w:pPr>
    </w:p>
    <w:p w:rsidR="00F56620" w:rsidRPr="00076B56" w:rsidRDefault="003A59B4" w:rsidP="00737E28">
      <w:pPr>
        <w:rPr>
          <w:rFonts w:ascii="Times-Bold" w:eastAsia="Times-Bold" w:hAnsiTheme="minorHAnsi" w:cs="Times-Bold"/>
          <w:b/>
          <w:bCs/>
          <w:i/>
          <w:kern w:val="0"/>
          <w:sz w:val="28"/>
          <w:szCs w:val="28"/>
        </w:rPr>
      </w:pPr>
      <w:r w:rsidRPr="00076B56">
        <w:rPr>
          <w:rFonts w:eastAsiaTheme="minorEastAsia" w:hint="eastAsia"/>
          <w:b/>
          <w:i/>
          <w:kern w:val="0"/>
          <w:sz w:val="28"/>
          <w:szCs w:val="28"/>
        </w:rPr>
        <w:t xml:space="preserve">Histogram </w:t>
      </w:r>
      <w:r w:rsidRPr="00076B56">
        <w:rPr>
          <w:rFonts w:eastAsiaTheme="minorEastAsia"/>
          <w:b/>
          <w:i/>
          <w:kern w:val="0"/>
          <w:sz w:val="28"/>
          <w:szCs w:val="28"/>
        </w:rPr>
        <w:t>normalization</w:t>
      </w:r>
      <w:r w:rsidRPr="00076B56">
        <w:rPr>
          <w:rFonts w:eastAsiaTheme="minorEastAsia" w:hint="eastAsia"/>
          <w:b/>
          <w:i/>
          <w:kern w:val="0"/>
          <w:sz w:val="28"/>
          <w:szCs w:val="28"/>
        </w:rPr>
        <w:t xml:space="preserve"> and descriptor blocks</w:t>
      </w:r>
    </w:p>
    <w:p w:rsidR="00B7790E" w:rsidRPr="00C026CE" w:rsidRDefault="003A59B4" w:rsidP="00A07275">
      <w:pPr>
        <w:rPr>
          <w:rStyle w:val="hps"/>
          <w:rFonts w:eastAsiaTheme="minorEastAsia"/>
        </w:rPr>
      </w:pPr>
      <w:r>
        <w:rPr>
          <w:rFonts w:eastAsiaTheme="minorEastAsia" w:hint="eastAsia"/>
        </w:rPr>
        <w:t>D</w:t>
      </w:r>
      <w:r>
        <w:t xml:space="preserve">ue to </w:t>
      </w:r>
      <w:r>
        <w:rPr>
          <w:rFonts w:eastAsiaTheme="minorEastAsia" w:hint="eastAsia"/>
        </w:rPr>
        <w:t>the partial</w:t>
      </w:r>
      <w:r w:rsidR="00D937E5">
        <w:rPr>
          <w:rFonts w:eastAsiaTheme="minorEastAsia" w:hint="eastAsia"/>
        </w:rPr>
        <w:t xml:space="preserve"> </w:t>
      </w:r>
      <w:r>
        <w:t xml:space="preserve">variations </w:t>
      </w:r>
      <w:r w:rsidR="00D937E5">
        <w:rPr>
          <w:rFonts w:eastAsiaTheme="minorEastAsia" w:hint="eastAsia"/>
        </w:rPr>
        <w:t xml:space="preserve">in </w:t>
      </w:r>
      <w:r w:rsidR="00076B56">
        <w:t xml:space="preserve">illumination and the </w:t>
      </w:r>
      <w:r>
        <w:t xml:space="preserve">background contrast changes, </w:t>
      </w:r>
      <w:r>
        <w:rPr>
          <w:rFonts w:eastAsiaTheme="minorEastAsia" w:hint="eastAsia"/>
        </w:rPr>
        <w:t xml:space="preserve">the range </w:t>
      </w:r>
      <w:r w:rsidR="00D937E5">
        <w:rPr>
          <w:rFonts w:eastAsiaTheme="minorEastAsia" w:hint="eastAsia"/>
        </w:rPr>
        <w:t>in</w:t>
      </w:r>
      <w:r>
        <w:rPr>
          <w:rFonts w:eastAsiaTheme="minorEastAsia" w:hint="eastAsia"/>
        </w:rPr>
        <w:t xml:space="preserve"> variation of </w:t>
      </w:r>
      <w:r>
        <w:t xml:space="preserve">gradient </w:t>
      </w:r>
      <w:r w:rsidR="00076B56">
        <w:rPr>
          <w:rFonts w:eastAsiaTheme="minorEastAsia" w:hint="eastAsia"/>
        </w:rPr>
        <w:t xml:space="preserve">strength </w:t>
      </w:r>
      <w:r>
        <w:t xml:space="preserve">is very large. </w:t>
      </w:r>
      <w:r>
        <w:rPr>
          <w:rFonts w:eastAsiaTheme="minorEastAsia" w:hint="eastAsia"/>
        </w:rPr>
        <w:t>Thus, gradient strength normalization is needed.</w:t>
      </w:r>
      <w:r>
        <w:t xml:space="preserve"> </w:t>
      </w:r>
      <w:proofErr w:type="spellStart"/>
      <w:r>
        <w:rPr>
          <w:rFonts w:eastAsiaTheme="minorEastAsia" w:hint="eastAsia"/>
        </w:rPr>
        <w:t>Dalal</w:t>
      </w:r>
      <w:proofErr w:type="spellEnd"/>
      <w:r>
        <w:rPr>
          <w:rFonts w:eastAsiaTheme="minorEastAsia" w:hint="eastAsia"/>
        </w:rPr>
        <w:t xml:space="preserve"> et al</w:t>
      </w:r>
      <w:r w:rsidR="00D937E5">
        <w:rPr>
          <w:rFonts w:eastAsiaTheme="minorEastAsia" w:hint="eastAsia"/>
        </w:rPr>
        <w:t>.</w:t>
      </w:r>
      <w:r>
        <w:rPr>
          <w:rFonts w:eastAsiaTheme="minorEastAsia" w:hint="eastAsia"/>
        </w:rPr>
        <w:t xml:space="preserve"> </w:t>
      </w:r>
      <w:r w:rsidR="00076B56">
        <w:rPr>
          <w:rFonts w:eastAsiaTheme="minorEastAsia" w:hint="eastAsia"/>
        </w:rPr>
        <w:t>[</w:t>
      </w:r>
      <w:r w:rsidR="008401BD">
        <w:rPr>
          <w:rFonts w:eastAsiaTheme="minorEastAsia"/>
        </w:rPr>
        <w:fldChar w:fldCharType="begin"/>
      </w:r>
      <w:r w:rsidR="00076B56">
        <w:rPr>
          <w:rFonts w:eastAsiaTheme="minorEastAsia"/>
        </w:rPr>
        <w:instrText xml:space="preserve"> </w:instrText>
      </w:r>
      <w:r w:rsidR="00076B56">
        <w:rPr>
          <w:rFonts w:eastAsiaTheme="minorEastAsia" w:hint="eastAsia"/>
        </w:rPr>
        <w:instrText>NOTEREF _Ref383869550 \h</w:instrText>
      </w:r>
      <w:r w:rsidR="00076B56">
        <w:rPr>
          <w:rFonts w:eastAsiaTheme="minorEastAsia"/>
        </w:rPr>
        <w:instrText xml:space="preserve"> </w:instrText>
      </w:r>
      <w:r w:rsidR="008401BD">
        <w:rPr>
          <w:rFonts w:eastAsiaTheme="minorEastAsia"/>
        </w:rPr>
      </w:r>
      <w:r w:rsidR="008401BD">
        <w:rPr>
          <w:rFonts w:eastAsiaTheme="minorEastAsia"/>
        </w:rPr>
        <w:fldChar w:fldCharType="separate"/>
      </w:r>
      <w:r w:rsidR="00AE69A1">
        <w:rPr>
          <w:rFonts w:eastAsiaTheme="minorEastAsia"/>
        </w:rPr>
        <w:t>79</w:t>
      </w:r>
      <w:r w:rsidR="008401BD">
        <w:rPr>
          <w:rFonts w:eastAsiaTheme="minorEastAsia"/>
        </w:rPr>
        <w:fldChar w:fldCharType="end"/>
      </w:r>
      <w:r w:rsidR="00076B56">
        <w:rPr>
          <w:rFonts w:eastAsiaTheme="minorEastAsia" w:hint="eastAsia"/>
        </w:rPr>
        <w:t xml:space="preserve">] </w:t>
      </w:r>
      <w:r>
        <w:rPr>
          <w:rFonts w:eastAsiaTheme="minorEastAsia" w:hint="eastAsia"/>
        </w:rPr>
        <w:t>adopt</w:t>
      </w:r>
      <w:r w:rsidR="00D937E5">
        <w:rPr>
          <w:rFonts w:eastAsiaTheme="minorEastAsia" w:hint="eastAsia"/>
        </w:rPr>
        <w:t>ed</w:t>
      </w:r>
      <w:r>
        <w:rPr>
          <w:rFonts w:eastAsiaTheme="minorEastAsia" w:hint="eastAsia"/>
        </w:rPr>
        <w:t xml:space="preserve"> </w:t>
      </w:r>
      <w:r w:rsidR="00A07275">
        <w:rPr>
          <w:rFonts w:eastAsiaTheme="minorEastAsia" w:hint="eastAsia"/>
        </w:rPr>
        <w:t xml:space="preserve">a </w:t>
      </w:r>
      <w:r>
        <w:rPr>
          <w:rFonts w:eastAsiaTheme="minorEastAsia" w:hint="eastAsia"/>
        </w:rPr>
        <w:t xml:space="preserve">method </w:t>
      </w:r>
      <w:r w:rsidR="00303A32">
        <w:rPr>
          <w:rFonts w:eastAsiaTheme="minorEastAsia" w:hint="eastAsia"/>
        </w:rPr>
        <w:t>which</w:t>
      </w:r>
      <w:r>
        <w:rPr>
          <w:rFonts w:eastAsiaTheme="minorEastAsia" w:hint="eastAsia"/>
        </w:rPr>
        <w:t xml:space="preserve"> </w:t>
      </w:r>
      <w:r>
        <w:t>combin</w:t>
      </w:r>
      <w:r>
        <w:rPr>
          <w:rFonts w:eastAsiaTheme="minorEastAsia" w:hint="eastAsia"/>
        </w:rPr>
        <w:t>e</w:t>
      </w:r>
      <w:r w:rsidR="00303A32">
        <w:rPr>
          <w:rFonts w:eastAsiaTheme="minorEastAsia" w:hint="eastAsia"/>
        </w:rPr>
        <w:t>d</w:t>
      </w:r>
      <w:r>
        <w:t xml:space="preserve"> the individual cells into larger</w:t>
      </w:r>
      <w:r w:rsidR="00D937E5">
        <w:rPr>
          <w:rFonts w:eastAsiaTheme="minorEastAsia" w:hint="eastAsia"/>
        </w:rPr>
        <w:t>,</w:t>
      </w:r>
      <w:r>
        <w:t xml:space="preserve"> space </w:t>
      </w:r>
      <w:r w:rsidR="00303A32">
        <w:rPr>
          <w:rFonts w:eastAsiaTheme="minorEastAsia" w:hint="eastAsia"/>
        </w:rPr>
        <w:t>connected</w:t>
      </w:r>
      <w:r>
        <w:t xml:space="preserve"> </w:t>
      </w:r>
      <w:r w:rsidR="00303A32">
        <w:rPr>
          <w:rFonts w:eastAsiaTheme="minorEastAsia" w:hint="eastAsia"/>
        </w:rPr>
        <w:t>unit</w:t>
      </w:r>
      <w:r w:rsidR="00D937E5">
        <w:rPr>
          <w:rFonts w:eastAsiaTheme="minorEastAsia" w:hint="eastAsia"/>
        </w:rPr>
        <w:t>s</w:t>
      </w:r>
      <w:r w:rsidR="00303A32">
        <w:rPr>
          <w:rFonts w:eastAsiaTheme="minorEastAsia" w:hint="eastAsia"/>
        </w:rPr>
        <w:t xml:space="preserve"> called </w:t>
      </w:r>
      <w:r w:rsidR="00303A32">
        <w:rPr>
          <w:rFonts w:eastAsiaTheme="minorEastAsia"/>
        </w:rPr>
        <w:t>“</w:t>
      </w:r>
      <w:r>
        <w:t>blocks</w:t>
      </w:r>
      <w:r w:rsidR="00303A32">
        <w:rPr>
          <w:rFonts w:eastAsiaTheme="minorEastAsia"/>
        </w:rPr>
        <w:t>”</w:t>
      </w:r>
      <w:r w:rsidR="00076B56">
        <w:t>.</w:t>
      </w:r>
      <w:r w:rsidR="00076B56">
        <w:rPr>
          <w:rFonts w:eastAsiaTheme="minorEastAsia" w:hint="eastAsia"/>
        </w:rPr>
        <w:t xml:space="preserve"> </w:t>
      </w:r>
      <w:r w:rsidR="00303A32">
        <w:rPr>
          <w:rFonts w:eastAsiaTheme="minorEastAsia" w:hint="eastAsia"/>
        </w:rPr>
        <w:t>In t</w:t>
      </w:r>
      <w:r>
        <w:t xml:space="preserve">his </w:t>
      </w:r>
      <w:r w:rsidR="00076B56">
        <w:t>way,</w:t>
      </w:r>
      <w:r w:rsidR="00076B56">
        <w:rPr>
          <w:rFonts w:eastAsiaTheme="minorEastAsia" w:hint="eastAsia"/>
        </w:rPr>
        <w:t xml:space="preserve"> </w:t>
      </w:r>
      <w:r w:rsidR="00D937E5">
        <w:rPr>
          <w:rFonts w:eastAsiaTheme="minorEastAsia" w:hint="eastAsia"/>
        </w:rPr>
        <w:t xml:space="preserve">the </w:t>
      </w:r>
      <w:r w:rsidR="00303A32">
        <w:lastRenderedPageBreak/>
        <w:t>HOG descriptor</w:t>
      </w:r>
      <w:r w:rsidR="00303A32">
        <w:rPr>
          <w:rFonts w:eastAsiaTheme="minorEastAsia" w:hint="eastAsia"/>
        </w:rPr>
        <w:t xml:space="preserve"> </w:t>
      </w:r>
      <w:r w:rsidR="00303A32">
        <w:t xml:space="preserve">becomes a vector </w:t>
      </w:r>
      <w:r w:rsidR="00303A32">
        <w:rPr>
          <w:rFonts w:eastAsiaTheme="minorEastAsia"/>
        </w:rPr>
        <w:t>which consists</w:t>
      </w:r>
      <w:r w:rsidR="00303A32">
        <w:rPr>
          <w:rFonts w:eastAsiaTheme="minorEastAsia" w:hint="eastAsia"/>
        </w:rPr>
        <w:t xml:space="preserve"> o</w:t>
      </w:r>
      <w:r>
        <w:t xml:space="preserve">f all cell </w:t>
      </w:r>
      <w:r w:rsidR="00303A32">
        <w:rPr>
          <w:rFonts w:eastAsiaTheme="minorEastAsia" w:hint="eastAsia"/>
        </w:rPr>
        <w:t>histogram</w:t>
      </w:r>
      <w:r w:rsidR="00D937E5">
        <w:rPr>
          <w:rFonts w:eastAsiaTheme="minorEastAsia" w:hint="eastAsia"/>
        </w:rPr>
        <w:t>s</w:t>
      </w:r>
      <w:r w:rsidR="00303A32">
        <w:rPr>
          <w:rFonts w:eastAsiaTheme="minorEastAsia" w:hint="eastAsia"/>
        </w:rPr>
        <w:t xml:space="preserve">. Because of the overlap </w:t>
      </w:r>
      <w:r w:rsidR="00C026CE">
        <w:rPr>
          <w:rFonts w:eastAsiaTheme="minorEastAsia" w:hint="eastAsia"/>
        </w:rPr>
        <w:t>between</w:t>
      </w:r>
      <w:r w:rsidR="00303A32">
        <w:rPr>
          <w:rFonts w:eastAsiaTheme="minorEastAsia" w:hint="eastAsia"/>
        </w:rPr>
        <w:t xml:space="preserve"> block</w:t>
      </w:r>
      <w:r w:rsidR="00C026CE">
        <w:rPr>
          <w:rFonts w:eastAsiaTheme="minorEastAsia" w:hint="eastAsia"/>
        </w:rPr>
        <w:t>s</w:t>
      </w:r>
      <w:r w:rsidR="00303A32">
        <w:rPr>
          <w:rFonts w:eastAsiaTheme="minorEastAsia" w:hint="eastAsia"/>
        </w:rPr>
        <w:t>, each cell will contribute more than once to the final descriptor.</w:t>
      </w:r>
      <w:r>
        <w:t xml:space="preserve"> </w:t>
      </w:r>
      <w:r w:rsidR="00303A32">
        <w:rPr>
          <w:rFonts w:eastAsiaTheme="minorEastAsia" w:hint="eastAsia"/>
        </w:rPr>
        <w:t xml:space="preserve">The shape of </w:t>
      </w:r>
      <w:r w:rsidR="00D937E5">
        <w:rPr>
          <w:rFonts w:eastAsiaTheme="minorEastAsia" w:hint="eastAsia"/>
        </w:rPr>
        <w:t xml:space="preserve">the </w:t>
      </w:r>
      <w:r w:rsidR="00303A32">
        <w:rPr>
          <w:rFonts w:eastAsiaTheme="minorEastAsia" w:hint="eastAsia"/>
        </w:rPr>
        <w:t xml:space="preserve">block can be either </w:t>
      </w:r>
      <w:r w:rsidR="00303A32" w:rsidRPr="00651798">
        <w:rPr>
          <w:rFonts w:cs="Times New Roman"/>
          <w:kern w:val="0"/>
          <w:szCs w:val="24"/>
        </w:rPr>
        <w:t xml:space="preserve">rectangular </w:t>
      </w:r>
      <w:r w:rsidR="00303A32">
        <w:rPr>
          <w:rFonts w:eastAsiaTheme="minorEastAsia" w:cs="Times New Roman" w:hint="eastAsia"/>
          <w:kern w:val="0"/>
          <w:szCs w:val="24"/>
        </w:rPr>
        <w:t xml:space="preserve">(R-HOG) </w:t>
      </w:r>
      <w:r w:rsidR="00303A32" w:rsidRPr="00651798">
        <w:rPr>
          <w:rFonts w:eastAsiaTheme="minorEastAsia" w:cs="Times New Roman"/>
          <w:kern w:val="0"/>
          <w:szCs w:val="24"/>
        </w:rPr>
        <w:t xml:space="preserve">or circular </w:t>
      </w:r>
      <w:r w:rsidR="00303A32">
        <w:rPr>
          <w:rFonts w:eastAsiaTheme="minorEastAsia" w:cs="Times New Roman" w:hint="eastAsia"/>
          <w:kern w:val="0"/>
          <w:szCs w:val="24"/>
        </w:rPr>
        <w:t>(C-HOG).</w:t>
      </w:r>
      <w:r w:rsidR="00FE7394">
        <w:rPr>
          <w:rFonts w:eastAsiaTheme="minorEastAsia" w:hint="eastAsia"/>
        </w:rPr>
        <w:t xml:space="preserve"> </w:t>
      </w:r>
      <w:r w:rsidR="001654C4">
        <w:rPr>
          <w:rFonts w:eastAsiaTheme="minorEastAsia" w:hint="eastAsia"/>
        </w:rPr>
        <w:t xml:space="preserve">R-HOG is the normal </w:t>
      </w:r>
      <w:r w:rsidR="00D937E5">
        <w:rPr>
          <w:rFonts w:eastAsiaTheme="minorEastAsia" w:hint="eastAsia"/>
        </w:rPr>
        <w:t>shape</w:t>
      </w:r>
      <w:r w:rsidR="001654C4">
        <w:rPr>
          <w:rFonts w:eastAsiaTheme="minorEastAsia" w:hint="eastAsia"/>
        </w:rPr>
        <w:t>. And</w:t>
      </w:r>
      <w:r w:rsidR="00D937E5">
        <w:rPr>
          <w:rFonts w:eastAsiaTheme="minorEastAsia" w:hint="eastAsia"/>
        </w:rPr>
        <w:t>,</w:t>
      </w:r>
      <w:r w:rsidR="001654C4">
        <w:rPr>
          <w:rFonts w:eastAsiaTheme="minorEastAsia" w:hint="eastAsia"/>
        </w:rPr>
        <w:t xml:space="preserve"> </w:t>
      </w:r>
      <w:r w:rsidR="001654C4">
        <w:rPr>
          <w:rStyle w:val="hps"/>
          <w:rFonts w:eastAsiaTheme="minorEastAsia" w:hint="eastAsia"/>
        </w:rPr>
        <w:t>u</w:t>
      </w:r>
      <w:r w:rsidR="001654C4">
        <w:rPr>
          <w:rStyle w:val="hps"/>
        </w:rPr>
        <w:t>sually</w:t>
      </w:r>
      <w:r w:rsidR="001654C4">
        <w:t xml:space="preserve"> </w:t>
      </w:r>
      <w:r w:rsidR="001654C4">
        <w:rPr>
          <w:rStyle w:val="hps"/>
        </w:rPr>
        <w:t>each</w:t>
      </w:r>
      <w:r w:rsidR="001654C4">
        <w:t xml:space="preserve"> </w:t>
      </w:r>
      <w:r w:rsidR="001654C4">
        <w:rPr>
          <w:rStyle w:val="hps"/>
        </w:rPr>
        <w:t>block</w:t>
      </w:r>
      <w:r w:rsidR="001654C4">
        <w:t xml:space="preserve"> </w:t>
      </w:r>
      <w:r w:rsidR="001654C4">
        <w:rPr>
          <w:rFonts w:eastAsiaTheme="minorEastAsia" w:hint="eastAsia"/>
        </w:rPr>
        <w:t>consist</w:t>
      </w:r>
      <w:r w:rsidR="00FE7394">
        <w:rPr>
          <w:rFonts w:eastAsiaTheme="minorEastAsia" w:hint="eastAsia"/>
        </w:rPr>
        <w:t>s</w:t>
      </w:r>
      <w:r w:rsidR="001654C4">
        <w:rPr>
          <w:rFonts w:eastAsiaTheme="minorEastAsia" w:hint="eastAsia"/>
        </w:rPr>
        <w:t xml:space="preserve"> </w:t>
      </w:r>
      <w:r w:rsidR="00D937E5">
        <w:rPr>
          <w:rFonts w:eastAsiaTheme="minorEastAsia" w:hint="eastAsia"/>
        </w:rPr>
        <w:t>of</w:t>
      </w:r>
      <w:r w:rsidR="001654C4">
        <w:rPr>
          <w:rFonts w:eastAsiaTheme="minorEastAsia" w:hint="eastAsia"/>
        </w:rPr>
        <w:t xml:space="preserve"> </w:t>
      </w:r>
      <w:r w:rsidR="001654C4" w:rsidRPr="00254B00">
        <w:rPr>
          <w:rStyle w:val="hps"/>
          <w:highlight w:val="yellow"/>
        </w:rPr>
        <w:t xml:space="preserve">m </w:t>
      </w:r>
      <m:oMath>
        <m:r>
          <m:rPr>
            <m:sty m:val="p"/>
          </m:rPr>
          <w:rPr>
            <w:rStyle w:val="hps"/>
            <w:rFonts w:ascii="Cambria Math" w:hAnsi="Cambria Math"/>
            <w:highlight w:val="yellow"/>
          </w:rPr>
          <m:t>×</m:t>
        </m:r>
      </m:oMath>
      <w:r w:rsidR="001654C4" w:rsidRPr="00254B00">
        <w:rPr>
          <w:rStyle w:val="hps"/>
          <w:highlight w:val="yellow"/>
        </w:rPr>
        <w:t xml:space="preserve"> m</w:t>
      </w:r>
      <w:r w:rsidR="001654C4">
        <w:t xml:space="preserve"> </w:t>
      </w:r>
      <w:r w:rsidR="001654C4">
        <w:rPr>
          <w:rStyle w:val="hps"/>
        </w:rPr>
        <w:t>cell</w:t>
      </w:r>
      <w:r w:rsidR="001654C4">
        <w:rPr>
          <w:rStyle w:val="hps"/>
          <w:rFonts w:eastAsiaTheme="minorEastAsia" w:hint="eastAsia"/>
        </w:rPr>
        <w:t>s</w:t>
      </w:r>
      <w:r w:rsidR="00D937E5">
        <w:rPr>
          <w:rFonts w:eastAsiaTheme="minorEastAsia" w:hint="eastAsia"/>
        </w:rPr>
        <w:t>;</w:t>
      </w:r>
      <w:r w:rsidR="001654C4">
        <w:t xml:space="preserve"> and</w:t>
      </w:r>
      <w:r w:rsidR="00D937E5">
        <w:rPr>
          <w:rFonts w:eastAsiaTheme="minorEastAsia" w:hint="eastAsia"/>
        </w:rPr>
        <w:t>,</w:t>
      </w:r>
      <w:r w:rsidR="001654C4">
        <w:t xml:space="preserve"> </w:t>
      </w:r>
      <w:r w:rsidR="00FE7394">
        <w:rPr>
          <w:rStyle w:val="hps"/>
          <w:rFonts w:eastAsiaTheme="minorEastAsia" w:hint="eastAsia"/>
        </w:rPr>
        <w:t>each</w:t>
      </w:r>
      <w:r w:rsidR="001654C4">
        <w:t xml:space="preserve"> </w:t>
      </w:r>
      <w:r w:rsidR="001654C4">
        <w:rPr>
          <w:rStyle w:val="hps"/>
        </w:rPr>
        <w:t>cell</w:t>
      </w:r>
      <w:r w:rsidR="001654C4">
        <w:t xml:space="preserve"> </w:t>
      </w:r>
      <w:r w:rsidR="001654C4">
        <w:rPr>
          <w:rStyle w:val="hps"/>
          <w:rFonts w:eastAsiaTheme="minorEastAsia" w:hint="eastAsia"/>
        </w:rPr>
        <w:t>has</w:t>
      </w:r>
      <w:r w:rsidR="001654C4">
        <w:rPr>
          <w:rStyle w:val="hps"/>
        </w:rPr>
        <w:t xml:space="preserve"> </w:t>
      </w:r>
      <w:r w:rsidR="001654C4" w:rsidRPr="00254B00">
        <w:rPr>
          <w:rStyle w:val="hps"/>
          <w:highlight w:val="yellow"/>
        </w:rPr>
        <w:t xml:space="preserve">n </w:t>
      </w:r>
      <m:oMath>
        <m:r>
          <m:rPr>
            <m:sty m:val="p"/>
          </m:rPr>
          <w:rPr>
            <w:rStyle w:val="hps"/>
            <w:rFonts w:ascii="Cambria Math" w:hAnsi="Cambria Math"/>
            <w:highlight w:val="yellow"/>
          </w:rPr>
          <m:t>×</m:t>
        </m:r>
      </m:oMath>
      <w:r w:rsidR="00FE7394" w:rsidRPr="00254B00">
        <w:rPr>
          <w:rStyle w:val="hps"/>
          <w:highlight w:val="yellow"/>
        </w:rPr>
        <w:t xml:space="preserve"> </w:t>
      </w:r>
      <w:r w:rsidR="001654C4" w:rsidRPr="00254B00">
        <w:rPr>
          <w:rStyle w:val="hps"/>
          <w:highlight w:val="yellow"/>
        </w:rPr>
        <w:t>n</w:t>
      </w:r>
      <w:r w:rsidR="001654C4">
        <w:t xml:space="preserve"> </w:t>
      </w:r>
      <w:r w:rsidR="001654C4">
        <w:rPr>
          <w:rStyle w:val="hps"/>
        </w:rPr>
        <w:t>pixels</w:t>
      </w:r>
      <w:r w:rsidR="001654C4">
        <w:t xml:space="preserve">. </w:t>
      </w:r>
      <w:r w:rsidR="001654C4">
        <w:rPr>
          <w:rStyle w:val="hps"/>
          <w:rFonts w:eastAsiaTheme="minorEastAsia" w:hint="eastAsia"/>
        </w:rPr>
        <w:t>T</w:t>
      </w:r>
      <w:r w:rsidR="001654C4">
        <w:rPr>
          <w:rStyle w:val="hps"/>
        </w:rPr>
        <w:t>he gradient</w:t>
      </w:r>
      <w:r w:rsidR="001654C4">
        <w:t xml:space="preserve"> </w:t>
      </w:r>
      <w:r w:rsidR="001654C4">
        <w:rPr>
          <w:rStyle w:val="hps"/>
        </w:rPr>
        <w:t>direction of each</w:t>
      </w:r>
      <w:r w:rsidR="001654C4">
        <w:t xml:space="preserve"> </w:t>
      </w:r>
      <w:r w:rsidR="001654C4">
        <w:rPr>
          <w:rStyle w:val="hps"/>
        </w:rPr>
        <w:t>cell</w:t>
      </w:r>
      <w:r w:rsidR="001654C4">
        <w:t xml:space="preserve"> </w:t>
      </w:r>
      <w:r w:rsidR="001654C4">
        <w:rPr>
          <w:rStyle w:val="hps"/>
        </w:rPr>
        <w:t>is divided into</w:t>
      </w:r>
      <w:r w:rsidR="001654C4">
        <w:t xml:space="preserve"> </w:t>
      </w:r>
      <w:r w:rsidR="001654C4" w:rsidRPr="00254B00">
        <w:rPr>
          <w:rStyle w:val="hps"/>
          <w:highlight w:val="yellow"/>
        </w:rPr>
        <w:t>z</w:t>
      </w:r>
      <w:r w:rsidR="001654C4">
        <w:t xml:space="preserve"> </w:t>
      </w:r>
      <w:r w:rsidR="001654C4">
        <w:rPr>
          <w:rStyle w:val="hps"/>
          <w:rFonts w:eastAsiaTheme="minorEastAsia" w:hint="eastAsia"/>
        </w:rPr>
        <w:t>bins</w:t>
      </w:r>
      <w:r w:rsidR="001654C4">
        <w:t xml:space="preserve">, </w:t>
      </w:r>
      <w:r w:rsidR="001654C4">
        <w:rPr>
          <w:rStyle w:val="hps"/>
          <w:rFonts w:eastAsiaTheme="minorEastAsia" w:hint="eastAsia"/>
        </w:rPr>
        <w:t xml:space="preserve">after </w:t>
      </w:r>
      <w:r w:rsidR="00D937E5">
        <w:rPr>
          <w:rStyle w:val="hps"/>
          <w:rFonts w:eastAsiaTheme="minorEastAsia" w:hint="eastAsia"/>
        </w:rPr>
        <w:t xml:space="preserve">the </w:t>
      </w:r>
      <w:r w:rsidR="001654C4">
        <w:rPr>
          <w:rStyle w:val="hps"/>
        </w:rPr>
        <w:t>weighted</w:t>
      </w:r>
      <w:r w:rsidR="001654C4">
        <w:t xml:space="preserve"> </w:t>
      </w:r>
      <w:r w:rsidR="001654C4">
        <w:rPr>
          <w:rStyle w:val="hps"/>
        </w:rPr>
        <w:t>project gradient</w:t>
      </w:r>
      <w:r w:rsidR="001654C4">
        <w:t xml:space="preserve"> </w:t>
      </w:r>
      <w:r w:rsidR="001654C4">
        <w:rPr>
          <w:rStyle w:val="hps"/>
        </w:rPr>
        <w:t xml:space="preserve">of </w:t>
      </w:r>
      <w:r w:rsidR="001654C4" w:rsidRPr="00254B00">
        <w:rPr>
          <w:rStyle w:val="hps"/>
          <w:highlight w:val="yellow"/>
        </w:rPr>
        <w:t>z</w:t>
      </w:r>
      <w:r w:rsidR="001654C4">
        <w:t xml:space="preserve"> </w:t>
      </w:r>
      <w:r w:rsidR="001654C4">
        <w:rPr>
          <w:rStyle w:val="hps"/>
          <w:rFonts w:eastAsiaTheme="minorEastAsia"/>
        </w:rPr>
        <w:t>bins</w:t>
      </w:r>
      <w:r w:rsidR="001654C4">
        <w:t xml:space="preserve">; </w:t>
      </w:r>
      <w:r w:rsidR="001654C4">
        <w:rPr>
          <w:rStyle w:val="hps"/>
        </w:rPr>
        <w:t>each</w:t>
      </w:r>
      <w:r w:rsidR="001654C4">
        <w:t xml:space="preserve"> </w:t>
      </w:r>
      <w:r w:rsidR="001654C4">
        <w:rPr>
          <w:rStyle w:val="hps"/>
        </w:rPr>
        <w:t>cell</w:t>
      </w:r>
      <w:r w:rsidR="001654C4">
        <w:t xml:space="preserve"> </w:t>
      </w:r>
      <w:r w:rsidR="001654C4">
        <w:rPr>
          <w:rStyle w:val="hps"/>
        </w:rPr>
        <w:t>produce</w:t>
      </w:r>
      <w:r w:rsidR="001654C4">
        <w:rPr>
          <w:rStyle w:val="hps"/>
          <w:rFonts w:eastAsiaTheme="minorEastAsia" w:hint="eastAsia"/>
        </w:rPr>
        <w:t>s</w:t>
      </w:r>
      <w:r w:rsidR="001654C4">
        <w:t xml:space="preserve"> </w:t>
      </w:r>
      <w:r w:rsidR="00A07275">
        <w:rPr>
          <w:rStyle w:val="hps"/>
          <w:rFonts w:eastAsiaTheme="minorEastAsia" w:hint="eastAsia"/>
        </w:rPr>
        <w:t xml:space="preserve">a </w:t>
      </w:r>
      <w:r w:rsidR="001654C4">
        <w:rPr>
          <w:rStyle w:val="hps"/>
        </w:rPr>
        <w:t>feature vector</w:t>
      </w:r>
      <w:r w:rsidR="001654C4">
        <w:t xml:space="preserve"> </w:t>
      </w:r>
      <w:r w:rsidR="001654C4">
        <w:rPr>
          <w:rFonts w:eastAsiaTheme="minorEastAsia" w:hint="eastAsia"/>
        </w:rPr>
        <w:t xml:space="preserve">of </w:t>
      </w:r>
      <w:r w:rsidR="001654C4" w:rsidRPr="00254B00">
        <w:rPr>
          <w:rStyle w:val="hps"/>
          <w:highlight w:val="yellow"/>
        </w:rPr>
        <w:t>z</w:t>
      </w:r>
      <w:r w:rsidR="001654C4">
        <w:t xml:space="preserve"> </w:t>
      </w:r>
      <w:r w:rsidR="001654C4">
        <w:rPr>
          <w:rStyle w:val="hps"/>
        </w:rPr>
        <w:t>dimension.</w:t>
      </w:r>
      <w:r w:rsidR="001654C4">
        <w:t xml:space="preserve"> </w:t>
      </w:r>
      <w:proofErr w:type="spellStart"/>
      <w:r w:rsidR="001654C4">
        <w:rPr>
          <w:rStyle w:val="hps"/>
        </w:rPr>
        <w:t>Dalal</w:t>
      </w:r>
      <w:proofErr w:type="spellEnd"/>
      <w:r w:rsidR="001654C4">
        <w:rPr>
          <w:rFonts w:eastAsiaTheme="minorEastAsia" w:hint="eastAsia"/>
        </w:rPr>
        <w:t xml:space="preserve"> et al</w:t>
      </w:r>
      <w:r w:rsidR="00D937E5">
        <w:rPr>
          <w:rFonts w:eastAsiaTheme="minorEastAsia" w:hint="eastAsia"/>
        </w:rPr>
        <w:t>.</w:t>
      </w:r>
      <w:r w:rsidR="001654C4">
        <w:rPr>
          <w:rFonts w:eastAsiaTheme="minorEastAsia" w:hint="eastAsia"/>
        </w:rPr>
        <w:t xml:space="preserve"> [</w:t>
      </w:r>
      <w:fldSimple w:instr=" NOTEREF _Ref383869550 \f \h  \* MERGEFORMAT ">
        <w:r w:rsidR="00AE69A1" w:rsidRPr="00AE69A1">
          <w:rPr>
            <w:rStyle w:val="af5"/>
            <w:rFonts w:eastAsiaTheme="minorEastAsia"/>
            <w:vertAlign w:val="baseline"/>
          </w:rPr>
          <w:t>79</w:t>
        </w:r>
      </w:fldSimple>
      <w:r w:rsidR="001654C4">
        <w:rPr>
          <w:rFonts w:eastAsiaTheme="minorEastAsia" w:hint="eastAsia"/>
        </w:rPr>
        <w:t xml:space="preserve">] </w:t>
      </w:r>
      <w:r w:rsidR="00C0799D">
        <w:rPr>
          <w:rFonts w:eastAsiaTheme="minorEastAsia" w:hint="eastAsia"/>
        </w:rPr>
        <w:t xml:space="preserve">selected </w:t>
      </w:r>
      <w:r w:rsidR="00C0799D" w:rsidRPr="00943D24">
        <w:rPr>
          <w:rStyle w:val="hps"/>
          <w:i/>
        </w:rPr>
        <w:t>z = 9</w:t>
      </w:r>
      <w:r w:rsidR="00C0799D">
        <w:rPr>
          <w:rStyle w:val="hps"/>
          <w:rFonts w:eastAsiaTheme="minorEastAsia" w:hint="eastAsia"/>
        </w:rPr>
        <w:t xml:space="preserve">, </w:t>
      </w:r>
      <w:r w:rsidR="00D937E5">
        <w:rPr>
          <w:rStyle w:val="hps"/>
          <w:rFonts w:eastAsiaTheme="minorEastAsia" w:hint="eastAsia"/>
        </w:rPr>
        <w:t xml:space="preserve">an </w:t>
      </w:r>
      <w:r w:rsidR="00C0799D">
        <w:rPr>
          <w:rStyle w:val="hps"/>
          <w:rFonts w:eastAsiaTheme="minorEastAsia" w:hint="eastAsia"/>
        </w:rPr>
        <w:t xml:space="preserve">unsigned gradient </w:t>
      </w:r>
      <w:r w:rsidR="001654C4">
        <w:rPr>
          <w:rStyle w:val="hps"/>
        </w:rPr>
        <w:t>in human testing</w:t>
      </w:r>
      <w:r w:rsidR="00C0799D">
        <w:rPr>
          <w:rStyle w:val="hps"/>
          <w:rFonts w:eastAsiaTheme="minorEastAsia" w:hint="eastAsia"/>
        </w:rPr>
        <w:t>. The dimension</w:t>
      </w:r>
      <w:r w:rsidR="00FE7394">
        <w:rPr>
          <w:rStyle w:val="hps"/>
          <w:rFonts w:eastAsiaTheme="minorEastAsia" w:hint="eastAsia"/>
        </w:rPr>
        <w:t xml:space="preserve"> </w:t>
      </w:r>
      <w:r w:rsidR="00C0799D">
        <w:rPr>
          <w:rStyle w:val="hps"/>
          <w:rFonts w:eastAsiaTheme="minorEastAsia" w:hint="eastAsia"/>
        </w:rPr>
        <w:t xml:space="preserve">of </w:t>
      </w:r>
      <w:r w:rsidR="00D937E5">
        <w:rPr>
          <w:rStyle w:val="hps"/>
          <w:rFonts w:eastAsiaTheme="minorEastAsia" w:hint="eastAsia"/>
        </w:rPr>
        <w:t xml:space="preserve">pedestrian </w:t>
      </w:r>
      <w:r w:rsidR="00C0799D">
        <w:rPr>
          <w:rStyle w:val="hps"/>
          <w:rFonts w:eastAsiaTheme="minorEastAsia" w:hint="eastAsia"/>
        </w:rPr>
        <w:t xml:space="preserve">feature vector will be </w:t>
      </w:r>
      <w:r w:rsidR="00B7790E">
        <w:rPr>
          <w:rStyle w:val="hps"/>
          <w:rFonts w:eastAsiaTheme="minorEastAsia" w:hint="eastAsia"/>
        </w:rPr>
        <w:t>as follows:</w:t>
      </w:r>
    </w:p>
    <w:p w:rsidR="002B5693" w:rsidRDefault="003A59B4" w:rsidP="00C026CE">
      <w:pPr>
        <w:jc w:val="center"/>
        <w:rPr>
          <w:rStyle w:val="hps"/>
          <w:rFonts w:eastAsiaTheme="minorEastAsia"/>
        </w:rPr>
      </w:pPr>
      <m:oMathPara>
        <m:oMath>
          <m:r>
            <w:rPr>
              <w:rStyle w:val="hps"/>
              <w:rFonts w:ascii="Cambria Math" w:eastAsiaTheme="minorEastAsia" w:hAnsi="Cambria Math"/>
            </w:rPr>
            <m:t>N=</m:t>
          </m:r>
          <m:d>
            <m:dPr>
              <m:ctrlPr>
                <w:rPr>
                  <w:rStyle w:val="hps"/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Style w:val="hps"/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Style w:val="hps"/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Style w:val="hps"/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Style w:val="hps"/>
                          <w:rFonts w:ascii="Cambria Math" w:eastAsiaTheme="minorEastAsia" w:hAnsi="Cambria Math"/>
                        </w:rPr>
                        <m:t>width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Style w:val="hps"/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Style w:val="hps"/>
                          <w:rFonts w:ascii="Cambria Math" w:eastAsiaTheme="minorEastAsia" w:hAnsi="Cambria Math"/>
                        </w:rPr>
                        <m:t>M</m:t>
                      </m:r>
                    </m:e>
                    <m:sub>
                      <m:r>
                        <w:rPr>
                          <w:rStyle w:val="hps"/>
                          <w:rFonts w:ascii="Cambria Math" w:eastAsiaTheme="minorEastAsia" w:hAnsi="Cambria Math"/>
                        </w:rPr>
                        <m:t>width</m:t>
                      </m:r>
                    </m:sub>
                  </m:sSub>
                </m:den>
              </m:f>
              <m:r>
                <w:rPr>
                  <w:rStyle w:val="hps"/>
                  <w:rFonts w:ascii="Cambria Math" w:eastAsiaTheme="minorEastAsia" w:hAnsi="Cambria Math"/>
                </w:rPr>
                <m:t>-1</m:t>
              </m:r>
            </m:e>
          </m:d>
          <m:r>
            <w:rPr>
              <w:rStyle w:val="hps"/>
              <w:rFonts w:ascii="Cambria Math" w:eastAsiaTheme="minorEastAsia" w:hAnsi="Cambria Math"/>
            </w:rPr>
            <m:t>×(</m:t>
          </m:r>
          <m:f>
            <m:fPr>
              <m:ctrlPr>
                <w:rPr>
                  <w:rStyle w:val="hps"/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Style w:val="hps"/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Style w:val="hps"/>
                      <w:rFonts w:ascii="Cambria Math" w:eastAsiaTheme="minorEastAsia" w:hAnsi="Cambria Math"/>
                    </w:rPr>
                    <m:t>height</m:t>
                  </m:r>
                </m:sub>
              </m:sSub>
            </m:num>
            <m:den>
              <m:sSub>
                <m:sSubPr>
                  <m:ctrlPr>
                    <w:rPr>
                      <w:rStyle w:val="hps"/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Style w:val="hps"/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Style w:val="hps"/>
                      <w:rFonts w:ascii="Cambria Math" w:eastAsiaTheme="minorEastAsia" w:hAnsi="Cambria Math"/>
                    </w:rPr>
                    <m:t>height</m:t>
                  </m:r>
                </m:sub>
              </m:sSub>
            </m:den>
          </m:f>
          <m:r>
            <w:rPr>
              <w:rStyle w:val="hps"/>
              <w:rFonts w:ascii="Cambria Math" w:eastAsiaTheme="minorEastAsia" w:hAnsi="Cambria Math"/>
            </w:rPr>
            <m:t>-1)×</m:t>
          </m:r>
          <m:r>
            <w:rPr>
              <w:rStyle w:val="hps"/>
              <w:rFonts w:ascii="Cambria Math" w:eastAsiaTheme="minorEastAsia" w:hAnsi="Cambria Math" w:hint="eastAsia"/>
            </w:rPr>
            <m:t>m</m:t>
          </m:r>
          <m:r>
            <w:rPr>
              <w:rStyle w:val="hps"/>
              <w:rFonts w:ascii="Cambria Math" w:eastAsiaTheme="minorEastAsia" w:hAnsi="Cambria Math"/>
            </w:rPr>
            <m:t>×m×z</m:t>
          </m:r>
        </m:oMath>
      </m:oMathPara>
    </w:p>
    <w:p w:rsidR="00E14DD3" w:rsidRDefault="00E14DD3" w:rsidP="00A07275">
      <w:pPr>
        <w:autoSpaceDE w:val="0"/>
        <w:autoSpaceDN w:val="0"/>
        <w:adjustRightInd w:val="0"/>
        <w:rPr>
          <w:rFonts w:eastAsia="CMMI10" w:cs="Times New Roman"/>
          <w:kern w:val="0"/>
          <w:szCs w:val="24"/>
        </w:rPr>
      </w:pPr>
      <w:r w:rsidRPr="00E14DD3">
        <w:rPr>
          <w:rStyle w:val="hps"/>
          <w:rFonts w:eastAsiaTheme="minorEastAsia"/>
          <w:szCs w:val="24"/>
        </w:rPr>
        <w:t>W</w:t>
      </w:r>
      <w:r w:rsidRPr="00E14DD3">
        <w:rPr>
          <w:rStyle w:val="hps"/>
          <w:rFonts w:eastAsiaTheme="minorEastAsia" w:hint="eastAsia"/>
          <w:szCs w:val="24"/>
        </w:rPr>
        <w:t>here</w:t>
      </w:r>
      <w:r w:rsidR="00D937E5">
        <w:rPr>
          <w:rStyle w:val="hps"/>
          <w:rFonts w:eastAsiaTheme="minorEastAsia" w:hint="eastAsia"/>
          <w:szCs w:val="24"/>
        </w:rPr>
        <w:t xml:space="preserve"> </w:t>
      </w:r>
      <w:r w:rsidRPr="00254B00">
        <w:rPr>
          <w:rStyle w:val="hps"/>
          <w:rFonts w:eastAsiaTheme="minorEastAsia" w:hint="eastAsia"/>
          <w:szCs w:val="24"/>
          <w:highlight w:val="yellow"/>
        </w:rPr>
        <w:t>R</w:t>
      </w:r>
      <w:r w:rsidRPr="00E14DD3">
        <w:rPr>
          <w:rStyle w:val="hps"/>
          <w:rFonts w:eastAsiaTheme="minorEastAsia" w:hint="eastAsia"/>
          <w:szCs w:val="24"/>
        </w:rPr>
        <w:t xml:space="preserve"> is the region of </w:t>
      </w:r>
      <w:r w:rsidR="00D937E5">
        <w:rPr>
          <w:rStyle w:val="hps"/>
          <w:rFonts w:eastAsiaTheme="minorEastAsia" w:hint="eastAsia"/>
          <w:szCs w:val="24"/>
        </w:rPr>
        <w:t xml:space="preserve">an </w:t>
      </w:r>
      <w:r w:rsidRPr="00E14DD3">
        <w:rPr>
          <w:rStyle w:val="hps"/>
          <w:rFonts w:eastAsiaTheme="minorEastAsia" w:hint="eastAsia"/>
          <w:szCs w:val="24"/>
        </w:rPr>
        <w:t xml:space="preserve">image, </w:t>
      </w:r>
      <m:oMath>
        <m:r>
          <w:rPr>
            <w:rStyle w:val="hps"/>
            <w:rFonts w:ascii="Cambria Math" w:eastAsiaTheme="minorEastAsia" w:hAnsi="Cambria Math"/>
            <w:szCs w:val="24"/>
          </w:rPr>
          <m:t>M=n × n</m:t>
        </m:r>
      </m:oMath>
      <w:r w:rsidRPr="00E14DD3">
        <w:rPr>
          <w:rStyle w:val="hps"/>
          <w:rFonts w:eastAsiaTheme="minorEastAsia" w:hint="eastAsia"/>
          <w:szCs w:val="24"/>
        </w:rPr>
        <w:t xml:space="preserve"> </w:t>
      </w:r>
      <w:r w:rsidRPr="00E14DD3">
        <w:rPr>
          <w:rStyle w:val="hps"/>
          <w:rFonts w:eastAsiaTheme="minorEastAsia"/>
          <w:szCs w:val="24"/>
        </w:rPr>
        <w:t>pixels,</w:t>
      </w:r>
      <m:oMath>
        <m:r>
          <m:rPr>
            <m:sty m:val="p"/>
          </m:rPr>
          <w:rPr>
            <w:rStyle w:val="hps"/>
            <w:rFonts w:ascii="Cambria Math" w:eastAsiaTheme="minorEastAsia" w:hAnsi="Cambria Math"/>
            <w:szCs w:val="24"/>
          </w:rPr>
          <m:t xml:space="preserve"> </m:t>
        </m:r>
        <m:r>
          <m:rPr>
            <m:sty m:val="p"/>
          </m:rPr>
          <w:rPr>
            <w:rStyle w:val="hps"/>
            <w:rFonts w:ascii="Cambria Math" w:eastAsiaTheme="minorEastAsia" w:hAnsi="Cambria Math" w:hint="eastAsia"/>
            <w:szCs w:val="24"/>
          </w:rPr>
          <m:t>m</m:t>
        </m:r>
        <m:r>
          <m:rPr>
            <m:sty m:val="p"/>
          </m:rPr>
          <w:rPr>
            <w:rStyle w:val="hps"/>
            <w:rFonts w:ascii="Cambria Math" w:eastAsiaTheme="minorEastAsia" w:hAnsi="Cambria Math"/>
            <w:szCs w:val="24"/>
          </w:rPr>
          <m:t>×m</m:t>
        </m:r>
      </m:oMath>
      <w:r w:rsidRPr="00E14DD3">
        <w:rPr>
          <w:rFonts w:ascii="CMMI10" w:eastAsia="CMMI10" w:hAnsiTheme="minorHAnsi" w:cs="CMMI10"/>
          <w:i/>
          <w:iCs/>
          <w:kern w:val="0"/>
          <w:szCs w:val="24"/>
        </w:rPr>
        <w:t xml:space="preserve"> </w:t>
      </w:r>
      <w:r w:rsidRPr="00E14DD3">
        <w:rPr>
          <w:rFonts w:ascii="Times-Roman" w:eastAsia="CMMI10" w:hAnsi="Times-Roman" w:cs="Times-Roman"/>
          <w:kern w:val="0"/>
          <w:szCs w:val="24"/>
        </w:rPr>
        <w:t>is the number of</w:t>
      </w:r>
      <w:r w:rsidRPr="00E14DD3">
        <w:rPr>
          <w:rFonts w:ascii="Times-Roman" w:eastAsia="CMMI10" w:hAnsi="Times-Roman" w:cs="Times-Roman" w:hint="eastAsia"/>
          <w:kern w:val="0"/>
          <w:szCs w:val="24"/>
        </w:rPr>
        <w:t xml:space="preserve"> </w:t>
      </w:r>
      <w:r w:rsidRPr="00E14DD3">
        <w:rPr>
          <w:rFonts w:ascii="Times-Roman" w:eastAsia="CMMI10" w:hAnsi="Times-Roman" w:cs="Times-Roman"/>
          <w:kern w:val="0"/>
          <w:szCs w:val="24"/>
        </w:rPr>
        <w:t xml:space="preserve">cells </w:t>
      </w:r>
      <w:r w:rsidRPr="00E14DD3">
        <w:rPr>
          <w:rFonts w:eastAsia="CMMI10" w:cs="Times New Roman"/>
          <w:kern w:val="0"/>
          <w:szCs w:val="24"/>
        </w:rPr>
        <w:t xml:space="preserve">per block, and </w:t>
      </w:r>
      <w:r w:rsidRPr="00E14DD3">
        <w:rPr>
          <w:rFonts w:eastAsia="CMMI10" w:cs="Times New Roman" w:hint="eastAsia"/>
          <w:i/>
          <w:kern w:val="0"/>
          <w:szCs w:val="24"/>
        </w:rPr>
        <w:t xml:space="preserve">z </w:t>
      </w:r>
      <w:r w:rsidRPr="00E14DD3">
        <w:rPr>
          <w:rFonts w:eastAsia="CMMI10" w:cs="Times New Roman"/>
          <w:kern w:val="0"/>
          <w:szCs w:val="24"/>
        </w:rPr>
        <w:t xml:space="preserve">is the </w:t>
      </w:r>
      <w:r w:rsidR="00D937E5">
        <w:rPr>
          <w:rFonts w:eastAsia="CMMI10" w:cs="Times New Roman" w:hint="eastAsia"/>
          <w:kern w:val="0"/>
          <w:szCs w:val="24"/>
        </w:rPr>
        <w:t xml:space="preserve">vector </w:t>
      </w:r>
      <w:r w:rsidR="00FE7394">
        <w:rPr>
          <w:rFonts w:eastAsia="CMMI10" w:cs="Times New Roman" w:hint="eastAsia"/>
          <w:kern w:val="0"/>
          <w:szCs w:val="24"/>
        </w:rPr>
        <w:t>bin</w:t>
      </w:r>
      <w:r w:rsidRPr="00E14DD3">
        <w:rPr>
          <w:rFonts w:eastAsia="CMMI10" w:cs="Times New Roman"/>
          <w:kern w:val="0"/>
          <w:szCs w:val="24"/>
        </w:rPr>
        <w:t>s of per cell</w:t>
      </w:r>
      <w:r>
        <w:rPr>
          <w:rFonts w:eastAsia="CMMI10" w:cs="Times New Roman" w:hint="eastAsia"/>
          <w:kern w:val="0"/>
          <w:szCs w:val="24"/>
        </w:rPr>
        <w:t>.</w:t>
      </w:r>
    </w:p>
    <w:p w:rsidR="00E14DD3" w:rsidRDefault="00E14DD3" w:rsidP="00613125">
      <w:pPr>
        <w:autoSpaceDE w:val="0"/>
        <w:autoSpaceDN w:val="0"/>
        <w:adjustRightInd w:val="0"/>
        <w:rPr>
          <w:rFonts w:ascii="Times-Roman" w:eastAsia="CMMI10" w:hAnsi="Times-Roman" w:cs="Times-Roman"/>
          <w:kern w:val="0"/>
          <w:szCs w:val="24"/>
        </w:rPr>
      </w:pPr>
    </w:p>
    <w:p w:rsidR="00722DA1" w:rsidRPr="00D77CEF" w:rsidRDefault="00D937E5" w:rsidP="00613125">
      <w:pPr>
        <w:rPr>
          <w:rFonts w:eastAsiaTheme="minorEastAsia"/>
          <w:kern w:val="0"/>
          <w:szCs w:val="24"/>
        </w:rPr>
      </w:pPr>
      <w:r>
        <w:rPr>
          <w:rStyle w:val="hps"/>
          <w:rFonts w:eastAsiaTheme="minorEastAsia" w:hint="eastAsia"/>
        </w:rPr>
        <w:t xml:space="preserve">In the </w:t>
      </w:r>
      <w:r w:rsidR="00E14DD3">
        <w:rPr>
          <w:rStyle w:val="hps"/>
          <w:rFonts w:eastAsiaTheme="minorEastAsia" w:hint="eastAsia"/>
        </w:rPr>
        <w:t xml:space="preserve">block </w:t>
      </w:r>
      <w:r w:rsidR="00E14DD3">
        <w:rPr>
          <w:rStyle w:val="hps"/>
          <w:rFonts w:eastAsiaTheme="minorEastAsia"/>
        </w:rPr>
        <w:t>normalization</w:t>
      </w:r>
      <w:r w:rsidR="00E14DD3">
        <w:rPr>
          <w:rStyle w:val="hps"/>
          <w:rFonts w:eastAsiaTheme="minorEastAsia" w:hint="eastAsia"/>
        </w:rPr>
        <w:t xml:space="preserve"> </w:t>
      </w:r>
      <w:r w:rsidR="00E14DD3">
        <w:rPr>
          <w:rStyle w:val="hps"/>
          <w:rFonts w:eastAsiaTheme="minorEastAsia"/>
        </w:rPr>
        <w:t xml:space="preserve">part, </w:t>
      </w:r>
      <w:proofErr w:type="spellStart"/>
      <w:r w:rsidR="00E14DD3">
        <w:rPr>
          <w:rStyle w:val="hps"/>
          <w:rFonts w:eastAsiaTheme="minorEastAsia"/>
        </w:rPr>
        <w:t>Dalal</w:t>
      </w:r>
      <w:proofErr w:type="spellEnd"/>
      <w:r w:rsidR="00E14DD3">
        <w:rPr>
          <w:rStyle w:val="hps"/>
          <w:rFonts w:eastAsiaTheme="minorEastAsia" w:hint="eastAsia"/>
        </w:rPr>
        <w:t xml:space="preserve"> et al</w:t>
      </w:r>
      <w:r>
        <w:rPr>
          <w:rStyle w:val="hps"/>
          <w:rFonts w:eastAsiaTheme="minorEastAsia" w:hint="eastAsia"/>
        </w:rPr>
        <w:t>.</w:t>
      </w:r>
      <w:r w:rsidR="00E14DD3">
        <w:rPr>
          <w:rStyle w:val="hps"/>
          <w:rFonts w:eastAsiaTheme="minorEastAsia" w:hint="eastAsia"/>
        </w:rPr>
        <w:t xml:space="preserve"> </w:t>
      </w:r>
      <w:r w:rsidR="00E14DD3" w:rsidRPr="00E14DD3">
        <w:rPr>
          <w:rStyle w:val="hps"/>
          <w:rFonts w:eastAsiaTheme="minorEastAsia" w:hint="eastAsia"/>
        </w:rPr>
        <w:t>[</w:t>
      </w:r>
      <w:fldSimple w:instr=" NOTEREF _Ref383869550 \f \h  \* MERGEFORMAT ">
        <w:r w:rsidR="00AE69A1" w:rsidRPr="00AE69A1">
          <w:rPr>
            <w:rStyle w:val="af5"/>
            <w:rFonts w:eastAsiaTheme="minorEastAsia"/>
            <w:vertAlign w:val="baseline"/>
          </w:rPr>
          <w:t>79</w:t>
        </w:r>
      </w:fldSimple>
      <w:r w:rsidR="00E14DD3" w:rsidRPr="00E14DD3">
        <w:rPr>
          <w:rStyle w:val="hps"/>
          <w:rFonts w:eastAsiaTheme="minorEastAsia" w:hint="eastAsia"/>
        </w:rPr>
        <w:t>]</w:t>
      </w:r>
      <w:r w:rsidR="00E14DD3">
        <w:rPr>
          <w:rStyle w:val="hps"/>
          <w:rFonts w:eastAsiaTheme="minorEastAsia" w:hint="eastAsia"/>
        </w:rPr>
        <w:t xml:space="preserve"> </w:t>
      </w:r>
      <w:r w:rsidR="00E14DD3">
        <w:rPr>
          <w:rStyle w:val="hps"/>
        </w:rPr>
        <w:t>used</w:t>
      </w:r>
      <w:r w:rsidR="00E14DD3">
        <w:t xml:space="preserve"> </w:t>
      </w:r>
      <w:r w:rsidR="00E14DD3">
        <w:rPr>
          <w:rStyle w:val="hps"/>
        </w:rPr>
        <w:t>four</w:t>
      </w:r>
      <w:r w:rsidR="00E14DD3">
        <w:t xml:space="preserve"> </w:t>
      </w:r>
      <w:r w:rsidR="00E14DD3">
        <w:rPr>
          <w:rStyle w:val="hps"/>
        </w:rPr>
        <w:t>different</w:t>
      </w:r>
      <w:r w:rsidR="00E14DD3">
        <w:t xml:space="preserve"> </w:t>
      </w:r>
      <w:r w:rsidR="00E14DD3">
        <w:rPr>
          <w:rStyle w:val="hps"/>
        </w:rPr>
        <w:t>methods</w:t>
      </w:r>
      <w:r w:rsidR="00E14DD3">
        <w:t xml:space="preserve"> </w:t>
      </w:r>
      <w:r w:rsidR="00E14DD3">
        <w:rPr>
          <w:rStyle w:val="hps"/>
        </w:rPr>
        <w:t>for</w:t>
      </w:r>
      <w:r w:rsidR="00E14DD3">
        <w:t xml:space="preserve"> </w:t>
      </w:r>
      <w:r w:rsidR="00E14DD3">
        <w:rPr>
          <w:rStyle w:val="hps"/>
          <w:rFonts w:eastAsiaTheme="minorEastAsia" w:hint="eastAsia"/>
        </w:rPr>
        <w:t xml:space="preserve">block </w:t>
      </w:r>
      <w:r w:rsidR="00E14DD3">
        <w:rPr>
          <w:rStyle w:val="hps"/>
        </w:rPr>
        <w:t>normaliz</w:t>
      </w:r>
      <w:r>
        <w:rPr>
          <w:rStyle w:val="hps"/>
          <w:rFonts w:eastAsiaTheme="minorEastAsia" w:hint="eastAsia"/>
        </w:rPr>
        <w:t>ation</w:t>
      </w:r>
      <w:r w:rsidR="00722DA1">
        <w:rPr>
          <w:rFonts w:eastAsiaTheme="minorEastAsia" w:hint="eastAsia"/>
        </w:rPr>
        <w:t xml:space="preserve"> to make </w:t>
      </w:r>
      <w:r w:rsidR="00722DA1">
        <w:rPr>
          <w:rFonts w:ascii="CMR12" w:eastAsiaTheme="minorEastAsia" w:hAnsi="CMR12" w:cs="CMR12"/>
          <w:kern w:val="0"/>
          <w:szCs w:val="24"/>
        </w:rPr>
        <w:t>feature vector</w:t>
      </w:r>
      <w:r>
        <w:rPr>
          <w:rFonts w:ascii="CMR12" w:eastAsiaTheme="minorEastAsia" w:hAnsi="CMR12" w:cs="CMR12" w:hint="eastAsia"/>
          <w:kern w:val="0"/>
          <w:szCs w:val="24"/>
        </w:rPr>
        <w:t>s</w:t>
      </w:r>
      <w:r w:rsidR="00722DA1">
        <w:rPr>
          <w:rFonts w:ascii="CMR12" w:eastAsiaTheme="minorEastAsia" w:hAnsi="CMR12" w:cs="CMR12"/>
          <w:kern w:val="0"/>
          <w:szCs w:val="24"/>
        </w:rPr>
        <w:t xml:space="preserve"> </w:t>
      </w:r>
      <w:r w:rsidR="00722DA1">
        <w:rPr>
          <w:rFonts w:ascii="CMR12" w:eastAsiaTheme="minorEastAsia" w:hAnsi="CMR12" w:cs="CMR12" w:hint="eastAsia"/>
          <w:kern w:val="0"/>
          <w:szCs w:val="24"/>
        </w:rPr>
        <w:t xml:space="preserve">more </w:t>
      </w:r>
      <w:r w:rsidR="00722DA1">
        <w:rPr>
          <w:rFonts w:ascii="CMR12" w:eastAsiaTheme="minorEastAsia" w:hAnsi="CMR12" w:cs="CMR12"/>
          <w:kern w:val="0"/>
          <w:szCs w:val="24"/>
        </w:rPr>
        <w:t>robust to local illumination changes</w:t>
      </w:r>
      <w:r w:rsidR="00D77CEF">
        <w:rPr>
          <w:rFonts w:ascii="CMR12" w:eastAsiaTheme="minorEastAsia" w:hAnsi="CMR12" w:cs="CMR12" w:hint="eastAsia"/>
          <w:kern w:val="0"/>
          <w:szCs w:val="24"/>
        </w:rPr>
        <w:t>.</w:t>
      </w:r>
      <w:r w:rsidR="00D77CEF" w:rsidRPr="00D77CEF">
        <w:rPr>
          <w:rFonts w:eastAsiaTheme="minorEastAsia" w:hint="eastAsia"/>
          <w:kern w:val="0"/>
          <w:szCs w:val="24"/>
        </w:rPr>
        <w:t xml:space="preserve"> </w:t>
      </w:r>
    </w:p>
    <w:p w:rsidR="00722DA1" w:rsidRPr="00943D24" w:rsidRDefault="00943D24" w:rsidP="00722DA1">
      <w:pPr>
        <w:rPr>
          <w:i/>
          <w:kern w:val="0"/>
        </w:rPr>
      </w:pPr>
      <m:oMathPara>
        <m:oMath>
          <m:r>
            <w:rPr>
              <w:rFonts w:ascii="Cambria Math" w:hAnsi="Cambria Math"/>
              <w:kern w:val="0"/>
            </w:rPr>
            <m:t>L1-sqrt:v←</m:t>
          </m:r>
          <m:rad>
            <m:radPr>
              <m:degHide m:val="on"/>
              <m:ctrlPr>
                <w:rPr>
                  <w:rFonts w:ascii="Cambria Math" w:hAnsi="Cambria Math"/>
                  <w:i/>
                  <w:kern w:val="0"/>
                </w:rPr>
              </m:ctrlPr>
            </m:radPr>
            <m:deg/>
            <m:e>
              <m:r>
                <w:rPr>
                  <w:rFonts w:ascii="Cambria Math" w:hAnsi="Cambria Math"/>
                  <w:kern w:val="0"/>
                </w:rPr>
                <m:t>v/(</m:t>
              </m:r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0"/>
                    </w:rPr>
                    <m:t>∥v∥</m:t>
                  </m:r>
                </m:e>
                <m:sub>
                  <m:r>
                    <w:rPr>
                      <w:rFonts w:ascii="Cambria Math" w:hAnsi="Cambria Math"/>
                      <w:kern w:val="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kern w:val="0"/>
                </w:rPr>
                <m:t>+ε</m:t>
              </m:r>
            </m:e>
          </m:rad>
          <m:r>
            <w:rPr>
              <w:rFonts w:ascii="Cambria Math" w:hAnsi="Cambria Math"/>
              <w:kern w:val="0"/>
            </w:rPr>
            <m:t>)</m:t>
          </m:r>
        </m:oMath>
      </m:oMathPara>
    </w:p>
    <w:p w:rsidR="00722DA1" w:rsidRPr="00943D24" w:rsidRDefault="00943D24" w:rsidP="00722DA1">
      <w:pPr>
        <w:jc w:val="center"/>
        <w:rPr>
          <w:i/>
          <w:kern w:val="0"/>
        </w:rPr>
      </w:pPr>
      <m:oMath>
        <m:r>
          <w:rPr>
            <w:rFonts w:ascii="Cambria Math" w:hAnsi="Cambria Math"/>
            <w:kern w:val="0"/>
          </w:rPr>
          <m:t>L1-norm:v←v/</m:t>
        </m:r>
      </m:oMath>
      <w:r w:rsidR="00722DA1" w:rsidRPr="00943D24">
        <w:rPr>
          <w:i/>
          <w:kern w:val="0"/>
        </w:rPr>
        <w:t>(</w:t>
      </w:r>
      <m:oMath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 w:hAnsi="Cambria Math"/>
                <w:kern w:val="0"/>
              </w:rPr>
              <m:t>∥v∥</m:t>
            </m:r>
          </m:e>
          <m:sub>
            <m:r>
              <w:rPr>
                <w:rFonts w:ascii="Cambria Math" w:hAnsi="Cambria Math"/>
                <w:kern w:val="0"/>
              </w:rPr>
              <m:t>1</m:t>
            </m:r>
          </m:sub>
        </m:sSub>
        <m:r>
          <w:rPr>
            <w:rFonts w:ascii="Cambria Math" w:hAnsi="Cambria Math"/>
            <w:kern w:val="0"/>
          </w:rPr>
          <m:t>+ε)</m:t>
        </m:r>
      </m:oMath>
    </w:p>
    <w:p w:rsidR="00D77CEF" w:rsidRPr="00943D24" w:rsidRDefault="00722DA1" w:rsidP="00D77CEF">
      <w:pPr>
        <w:jc w:val="center"/>
        <w:rPr>
          <w:rFonts w:eastAsiaTheme="minorEastAsia"/>
          <w:i/>
          <w:kern w:val="0"/>
        </w:rPr>
      </w:pPr>
      <w:r w:rsidRPr="00943D24">
        <w:rPr>
          <w:rFonts w:eastAsiaTheme="minorEastAsia" w:hint="eastAsia"/>
          <w:i/>
          <w:kern w:val="0"/>
        </w:rPr>
        <w:t xml:space="preserve">  </w:t>
      </w:r>
      <m:oMath>
        <m:r>
          <w:rPr>
            <w:rFonts w:ascii="Cambria Math" w:hAnsi="Cambria Math"/>
            <w:kern w:val="0"/>
          </w:rPr>
          <m:t>L2-norm:v←</m:t>
        </m:r>
        <m:rad>
          <m:radPr>
            <m:degHide m:val="on"/>
            <m:ctrlPr>
              <w:rPr>
                <w:rFonts w:ascii="Cambria Math" w:hAnsi="Cambria Math"/>
                <w:i/>
                <w:kern w:val="0"/>
              </w:rPr>
            </m:ctrlPr>
          </m:radPr>
          <m:deg/>
          <m:e>
            <m:r>
              <w:rPr>
                <w:rFonts w:ascii="Cambria Math" w:hAnsi="Cambria Math"/>
                <w:kern w:val="0"/>
              </w:rPr>
              <m:t>v/(</m:t>
            </m:r>
            <m:sSubSup>
              <m:sSubSupPr>
                <m:ctrlPr>
                  <w:rPr>
                    <w:rFonts w:ascii="Cambria Math" w:hAnsi="Cambria Math"/>
                    <w:i/>
                    <w:kern w:val="0"/>
                  </w:rPr>
                </m:ctrlPr>
              </m:sSubSupPr>
              <m:e>
                <m:r>
                  <w:rPr>
                    <w:rFonts w:ascii="Cambria Math" w:hAnsi="Cambria Math"/>
                    <w:kern w:val="0"/>
                  </w:rPr>
                  <m:t>∥v∥</m:t>
                </m:r>
              </m:e>
              <m:sub>
                <m:r>
                  <w:rPr>
                    <w:rFonts w:ascii="Cambria Math" w:hAnsi="Cambria Math"/>
                    <w:kern w:val="0"/>
                  </w:rPr>
                  <m:t>2</m:t>
                </m:r>
              </m:sub>
              <m:sup>
                <m:r>
                  <w:rPr>
                    <w:rFonts w:ascii="Cambria Math" w:hAnsi="Cambria Math"/>
                    <w:kern w:val="0"/>
                  </w:rPr>
                  <m:t>2</m:t>
                </m:r>
              </m:sup>
            </m:sSubSup>
            <m:r>
              <w:rPr>
                <w:rFonts w:ascii="Cambria Math" w:hAnsi="Cambria Math"/>
                <w:kern w:val="0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kern w:val="0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</w:rPr>
                  <m:t>ε</m:t>
                </m:r>
              </m:e>
              <m:sup>
                <m:r>
                  <w:rPr>
                    <w:rFonts w:ascii="Cambria Math" w:hAnsi="Cambria Math"/>
                    <w:kern w:val="0"/>
                  </w:rPr>
                  <m:t>2</m:t>
                </m:r>
              </m:sup>
            </m:sSup>
            <m:r>
              <w:rPr>
                <w:rFonts w:ascii="Cambria Math" w:hAnsi="Cambria Math"/>
                <w:kern w:val="0"/>
              </w:rPr>
              <m:t>)</m:t>
            </m:r>
          </m:e>
        </m:rad>
      </m:oMath>
    </w:p>
    <w:p w:rsidR="00D77CEF" w:rsidRPr="00FE7394" w:rsidRDefault="00943D24" w:rsidP="00FE7394">
      <w:pPr>
        <w:jc w:val="center"/>
        <w:rPr>
          <w:rFonts w:eastAsiaTheme="minorEastAsia"/>
          <w:i/>
          <w:kern w:val="0"/>
        </w:rPr>
      </w:pPr>
      <m:oMathPara>
        <m:oMath>
          <m:r>
            <w:rPr>
              <w:rFonts w:ascii="Cambria Math" w:hAnsi="Cambria Math"/>
              <w:kern w:val="0"/>
            </w:rPr>
            <m:t>L2-Hys:v←</m:t>
          </m:r>
          <m:rad>
            <m:radPr>
              <m:degHide m:val="on"/>
              <m:ctrlPr>
                <w:rPr>
                  <w:rFonts w:ascii="Cambria Math" w:hAnsi="Cambria Math"/>
                  <w:i/>
                  <w:kern w:val="0"/>
                </w:rPr>
              </m:ctrlPr>
            </m:radPr>
            <m:deg/>
            <m:e>
              <m:r>
                <w:rPr>
                  <w:rFonts w:ascii="Cambria Math" w:hAnsi="Cambria Math"/>
                  <w:kern w:val="0"/>
                </w:rPr>
                <m:t>v/(</m:t>
              </m:r>
              <m:sSubSup>
                <m:sSubSupP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sSubSupPr>
                <m:e>
                  <m:r>
                    <w:rPr>
                      <w:rFonts w:ascii="Cambria Math" w:hAnsi="Cambria Math"/>
                      <w:kern w:val="0"/>
                    </w:rPr>
                    <m:t>∥v∥</m:t>
                  </m:r>
                </m:e>
                <m:sub>
                  <m:r>
                    <w:rPr>
                      <w:rFonts w:ascii="Cambria Math" w:hAnsi="Cambria Math"/>
                      <w:kern w:val="0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kern w:val="0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kern w:val="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sSupPr>
                <m:e>
                  <m:r>
                    <w:rPr>
                      <w:rFonts w:ascii="Cambria Math" w:hAnsi="Cambria Math"/>
                      <w:kern w:val="0"/>
                    </w:rPr>
                    <m:t>ε</m:t>
                  </m:r>
                </m:e>
                <m:sup>
                  <m:r>
                    <w:rPr>
                      <w:rFonts w:ascii="Cambria Math" w:hAnsi="Cambria Math"/>
                      <w:kern w:val="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kern w:val="0"/>
                </w:rPr>
                <m:t>)</m:t>
              </m:r>
            </m:e>
          </m:rad>
        </m:oMath>
      </m:oMathPara>
    </w:p>
    <w:p w:rsidR="00D77CEF" w:rsidRDefault="00D937E5" w:rsidP="00943D24">
      <w:pPr>
        <w:rPr>
          <w:rFonts w:eastAsiaTheme="minorEastAsia"/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>This is the case where</w:t>
      </w:r>
      <w:r w:rsidR="00D77CEF" w:rsidRPr="00613125">
        <w:rPr>
          <w:rFonts w:eastAsiaTheme="minorEastAsia" w:hint="eastAsia"/>
          <w:i/>
          <w:kern w:val="0"/>
          <w:szCs w:val="24"/>
        </w:rPr>
        <w:t xml:space="preserve"> v </w:t>
      </w:r>
      <w:r w:rsidR="00D77CEF" w:rsidRPr="00722DA1">
        <w:rPr>
          <w:rFonts w:eastAsiaTheme="minorEastAsia" w:hint="eastAsia"/>
          <w:kern w:val="0"/>
          <w:szCs w:val="24"/>
        </w:rPr>
        <w:t xml:space="preserve">represents </w:t>
      </w:r>
      <w:r w:rsidR="00D77CEF" w:rsidRPr="00722DA1">
        <w:rPr>
          <w:rFonts w:eastAsiaTheme="minorEastAsia"/>
          <w:kern w:val="0"/>
          <w:szCs w:val="24"/>
        </w:rPr>
        <w:t>a</w:t>
      </w:r>
      <w:r w:rsidR="001D7B4B">
        <w:rPr>
          <w:rFonts w:eastAsiaTheme="minorEastAsia" w:hint="eastAsia"/>
          <w:kern w:val="0"/>
          <w:szCs w:val="24"/>
        </w:rPr>
        <w:t>n</w:t>
      </w:r>
      <w:r w:rsidR="00D77CEF" w:rsidRPr="00722DA1">
        <w:rPr>
          <w:rFonts w:eastAsiaTheme="minorEastAsia" w:hint="eastAsia"/>
          <w:kern w:val="0"/>
          <w:szCs w:val="24"/>
        </w:rPr>
        <w:t xml:space="preserve"> </w:t>
      </w:r>
      <w:r w:rsidR="001D7B4B">
        <w:rPr>
          <w:rFonts w:ascii="Times-Roman" w:eastAsiaTheme="minorEastAsia" w:hAnsi="Times-Roman" w:cs="Times-Roman" w:hint="eastAsia"/>
          <w:kern w:val="0"/>
          <w:szCs w:val="24"/>
        </w:rPr>
        <w:t>original feature</w:t>
      </w:r>
      <w:r w:rsidR="00D77CEF" w:rsidRPr="00722DA1">
        <w:rPr>
          <w:rFonts w:ascii="Times-Roman" w:eastAsiaTheme="minorEastAsia" w:hAnsi="Times-Roman" w:cs="Times-Roman"/>
          <w:kern w:val="0"/>
          <w:szCs w:val="24"/>
        </w:rPr>
        <w:t xml:space="preserve"> vector,</w:t>
      </w:r>
      <w:r w:rsidR="00D77CEF" w:rsidRPr="00722DA1">
        <w:rPr>
          <w:rFonts w:eastAsiaTheme="minorEastAsia" w:hint="eastAsia"/>
          <w:kern w:val="0"/>
          <w:szCs w:val="24"/>
        </w:rPr>
        <w:t xml:space="preserve"> and </w:t>
      </w:r>
      <m:oMath>
        <m:r>
          <m:rPr>
            <m:sty m:val="p"/>
          </m:rPr>
          <w:rPr>
            <w:rFonts w:ascii="Cambria Math" w:hAnsi="Cambria Math"/>
            <w:kern w:val="0"/>
            <w:szCs w:val="24"/>
          </w:rPr>
          <m:t>ε</m:t>
        </m:r>
      </m:oMath>
      <w:r w:rsidR="00D77CEF" w:rsidRPr="00722DA1">
        <w:rPr>
          <w:kern w:val="0"/>
          <w:szCs w:val="24"/>
        </w:rPr>
        <w:t xml:space="preserve"> is a very small value </w:t>
      </w:r>
      <w:r>
        <w:rPr>
          <w:rFonts w:eastAsiaTheme="minorEastAsia" w:hint="eastAsia"/>
          <w:kern w:val="0"/>
          <w:szCs w:val="24"/>
        </w:rPr>
        <w:t xml:space="preserve">used </w:t>
      </w:r>
      <w:r w:rsidR="00D77CEF" w:rsidRPr="00722DA1">
        <w:rPr>
          <w:kern w:val="0"/>
          <w:szCs w:val="24"/>
        </w:rPr>
        <w:t xml:space="preserve">to ensure the denominator </w:t>
      </w:r>
      <w:r>
        <w:rPr>
          <w:rFonts w:eastAsiaTheme="minorEastAsia" w:hint="eastAsia"/>
          <w:kern w:val="0"/>
          <w:szCs w:val="24"/>
        </w:rPr>
        <w:t xml:space="preserve">is </w:t>
      </w:r>
      <w:r w:rsidR="00D77CEF" w:rsidRPr="00722DA1">
        <w:rPr>
          <w:kern w:val="0"/>
          <w:szCs w:val="24"/>
        </w:rPr>
        <w:t>bigger than 0</w:t>
      </w:r>
      <w:r w:rsidR="00D77CEF" w:rsidRPr="00722DA1">
        <w:rPr>
          <w:rFonts w:eastAsiaTheme="minorEastAsia" w:hint="eastAsia"/>
          <w:kern w:val="0"/>
          <w:szCs w:val="24"/>
        </w:rPr>
        <w:t>.</w:t>
      </w:r>
    </w:p>
    <w:p w:rsidR="00722DA1" w:rsidRPr="00D77CEF" w:rsidRDefault="00722DA1" w:rsidP="00943D24">
      <w:pPr>
        <w:rPr>
          <w:rFonts w:eastAsiaTheme="minorEastAsia"/>
          <w:kern w:val="0"/>
        </w:rPr>
      </w:pPr>
    </w:p>
    <w:p w:rsidR="00722DA1" w:rsidRDefault="00722DA1" w:rsidP="00943D24">
      <w:pPr>
        <w:rPr>
          <w:rStyle w:val="hps"/>
          <w:rFonts w:eastAsiaTheme="minorEastAsia"/>
        </w:rPr>
      </w:pPr>
      <w:r>
        <w:rPr>
          <w:rFonts w:eastAsiaTheme="minorEastAsia" w:hint="eastAsia"/>
          <w:kern w:val="0"/>
        </w:rPr>
        <w:t>For L2-Hys</w:t>
      </w:r>
      <w:r w:rsidR="00D937E5">
        <w:rPr>
          <w:rFonts w:eastAsiaTheme="minorEastAsia" w:hint="eastAsia"/>
          <w:kern w:val="0"/>
        </w:rPr>
        <w:t xml:space="preserve"> </w:t>
      </w:r>
      <w:r w:rsidR="00D937E5">
        <w:rPr>
          <w:rFonts w:eastAsiaTheme="minorEastAsia"/>
          <w:kern w:val="0"/>
        </w:rPr>
        <w:t>normalization</w:t>
      </w:r>
      <w:r w:rsidR="00D937E5">
        <w:rPr>
          <w:rFonts w:eastAsiaTheme="minorEastAsia" w:hint="eastAsia"/>
          <w:kern w:val="0"/>
        </w:rPr>
        <w:t xml:space="preserve"> method, it</w:t>
      </w:r>
      <w:r>
        <w:rPr>
          <w:rStyle w:val="hps"/>
        </w:rPr>
        <w:t xml:space="preserve"> </w:t>
      </w:r>
      <w:r w:rsidR="001A4F6A">
        <w:rPr>
          <w:rStyle w:val="hps"/>
          <w:rFonts w:eastAsiaTheme="minorEastAsia" w:hint="eastAsia"/>
        </w:rPr>
        <w:t xml:space="preserve">first </w:t>
      </w:r>
      <w:r>
        <w:rPr>
          <w:rStyle w:val="hps"/>
        </w:rPr>
        <w:t>performed</w:t>
      </w:r>
      <w:r>
        <w:t xml:space="preserve"> </w:t>
      </w:r>
      <w:r w:rsidR="001A4F6A">
        <w:rPr>
          <w:rStyle w:val="hps"/>
          <w:rFonts w:eastAsiaTheme="minorEastAsia" w:hint="eastAsia"/>
        </w:rPr>
        <w:t>as</w:t>
      </w:r>
      <w:r>
        <w:t xml:space="preserve"> </w:t>
      </w:r>
      <w:r>
        <w:rPr>
          <w:rStyle w:val="hps"/>
        </w:rPr>
        <w:t>L2-norm</w:t>
      </w:r>
      <w:r>
        <w:rPr>
          <w:rStyle w:val="hps"/>
          <w:rFonts w:eastAsiaTheme="minorEastAsia" w:hint="eastAsia"/>
        </w:rPr>
        <w:t xml:space="preserve"> </w:t>
      </w:r>
      <w:r w:rsidR="001A4F6A">
        <w:rPr>
          <w:rStyle w:val="hps"/>
          <w:rFonts w:eastAsiaTheme="minorEastAsia" w:hint="eastAsia"/>
        </w:rPr>
        <w:t xml:space="preserve">method; </w:t>
      </w:r>
      <w:r>
        <w:rPr>
          <w:rStyle w:val="hps"/>
          <w:rFonts w:eastAsiaTheme="minorEastAsia" w:hint="eastAsia"/>
        </w:rPr>
        <w:t>and</w:t>
      </w:r>
      <w:r w:rsidR="001A4F6A">
        <w:rPr>
          <w:rStyle w:val="hps"/>
          <w:rFonts w:eastAsiaTheme="minorEastAsia" w:hint="eastAsia"/>
        </w:rPr>
        <w:t xml:space="preserve"> after that,</w:t>
      </w:r>
      <w:r>
        <w:rPr>
          <w:rStyle w:val="hps"/>
          <w:rFonts w:eastAsiaTheme="minorEastAsia" w:hint="eastAsia"/>
        </w:rPr>
        <w:t xml:space="preserve"> </w:t>
      </w:r>
      <w:r w:rsidR="001A4F6A">
        <w:rPr>
          <w:rStyle w:val="hps"/>
          <w:rFonts w:eastAsiaTheme="minorEastAsia" w:hint="eastAsia"/>
        </w:rPr>
        <w:t xml:space="preserve">the </w:t>
      </w:r>
      <w:r w:rsidR="00D937E5">
        <w:rPr>
          <w:rStyle w:val="hps"/>
          <w:rFonts w:eastAsiaTheme="minorEastAsia" w:hint="eastAsia"/>
        </w:rPr>
        <w:t xml:space="preserve">results </w:t>
      </w:r>
      <w:r w:rsidR="001A4F6A">
        <w:rPr>
          <w:rStyle w:val="hps"/>
          <w:rFonts w:eastAsiaTheme="minorEastAsia" w:hint="eastAsia"/>
        </w:rPr>
        <w:t>are</w:t>
      </w:r>
      <w:r w:rsidR="00D937E5">
        <w:rPr>
          <w:rStyle w:val="hps"/>
          <w:rFonts w:eastAsiaTheme="minorEastAsia" w:hint="eastAsia"/>
        </w:rPr>
        <w:t xml:space="preserve"> </w:t>
      </w:r>
      <w:r>
        <w:rPr>
          <w:rStyle w:val="hps"/>
          <w:rFonts w:eastAsiaTheme="minorEastAsia" w:hint="eastAsia"/>
        </w:rPr>
        <w:t>truncated</w:t>
      </w:r>
      <w:r>
        <w:rPr>
          <w:rStyle w:val="hps"/>
        </w:rPr>
        <w:t xml:space="preserve"> </w:t>
      </w:r>
      <w:r w:rsidR="00D77CEF">
        <w:rPr>
          <w:rStyle w:val="hps"/>
          <w:rFonts w:eastAsiaTheme="minorEastAsia" w:hint="eastAsia"/>
        </w:rPr>
        <w:t>to 0.2</w:t>
      </w:r>
      <w:r w:rsidR="00D937E5">
        <w:rPr>
          <w:rStyle w:val="hps"/>
          <w:rFonts w:eastAsiaTheme="minorEastAsia" w:hint="eastAsia"/>
        </w:rPr>
        <w:t>;</w:t>
      </w:r>
      <w:r w:rsidR="00D77CEF">
        <w:rPr>
          <w:rStyle w:val="hps"/>
        </w:rPr>
        <w:t xml:space="preserve"> then</w:t>
      </w:r>
      <w:r w:rsidR="001A4F6A">
        <w:rPr>
          <w:rStyle w:val="hps"/>
          <w:rFonts w:eastAsiaTheme="minorEastAsia" w:hint="eastAsia"/>
        </w:rPr>
        <w:t>,</w:t>
      </w:r>
      <w:r>
        <w:rPr>
          <w:rStyle w:val="hps"/>
        </w:rPr>
        <w:t xml:space="preserve"> </w:t>
      </w:r>
      <w:r w:rsidR="001A4F6A">
        <w:rPr>
          <w:rStyle w:val="hps"/>
          <w:rFonts w:eastAsiaTheme="minorEastAsia" w:hint="eastAsia"/>
        </w:rPr>
        <w:t xml:space="preserve">the </w:t>
      </w:r>
      <w:r w:rsidR="001A4F6A">
        <w:rPr>
          <w:rStyle w:val="hps"/>
          <w:rFonts w:eastAsiaTheme="minorEastAsia"/>
        </w:rPr>
        <w:t>results</w:t>
      </w:r>
      <w:r w:rsidR="001A4F6A">
        <w:rPr>
          <w:rStyle w:val="hps"/>
          <w:rFonts w:eastAsiaTheme="minorEastAsia" w:hint="eastAsia"/>
        </w:rPr>
        <w:t xml:space="preserve"> are </w:t>
      </w:r>
      <w:r>
        <w:rPr>
          <w:rStyle w:val="hps"/>
        </w:rPr>
        <w:t>re-</w:t>
      </w:r>
      <w:r w:rsidR="00D77CEF">
        <w:t>normalize</w:t>
      </w:r>
      <w:r w:rsidR="00D77CEF">
        <w:rPr>
          <w:rFonts w:eastAsiaTheme="minorEastAsia"/>
        </w:rPr>
        <w:t>d</w:t>
      </w:r>
      <w:r w:rsidR="00D937E5">
        <w:rPr>
          <w:rFonts w:eastAsiaTheme="minorEastAsia" w:hint="eastAsia"/>
        </w:rPr>
        <w:t xml:space="preserve"> use L2-norm</w:t>
      </w:r>
      <w:r w:rsidR="001A4F6A">
        <w:rPr>
          <w:rFonts w:eastAsiaTheme="minorEastAsia" w:hint="eastAsia"/>
        </w:rPr>
        <w:t xml:space="preserve"> again in case to get the final results</w:t>
      </w:r>
      <w:r w:rsidR="00D77CEF">
        <w:t>.</w:t>
      </w:r>
      <w:r w:rsidR="00943D24">
        <w:rPr>
          <w:rFonts w:eastAsiaTheme="minorEastAsia" w:hint="eastAsia"/>
        </w:rPr>
        <w:t xml:space="preserve"> </w:t>
      </w:r>
      <w:r>
        <w:rPr>
          <w:rFonts w:eastAsiaTheme="minorEastAsia" w:hint="eastAsia"/>
          <w:kern w:val="0"/>
          <w:szCs w:val="24"/>
        </w:rPr>
        <w:t xml:space="preserve">Results from </w:t>
      </w:r>
      <w:proofErr w:type="spellStart"/>
      <w:r>
        <w:rPr>
          <w:rFonts w:eastAsiaTheme="minorEastAsia" w:hint="eastAsia"/>
          <w:kern w:val="0"/>
          <w:szCs w:val="24"/>
        </w:rPr>
        <w:t>Dalal</w:t>
      </w:r>
      <w:proofErr w:type="spellEnd"/>
      <w:r>
        <w:rPr>
          <w:rFonts w:eastAsiaTheme="minorEastAsia" w:hint="eastAsia"/>
          <w:kern w:val="0"/>
          <w:szCs w:val="24"/>
        </w:rPr>
        <w:t xml:space="preserve"> </w:t>
      </w:r>
      <w:r w:rsidR="00E006EF">
        <w:rPr>
          <w:rFonts w:eastAsiaTheme="minorEastAsia" w:hint="eastAsia"/>
          <w:kern w:val="0"/>
          <w:szCs w:val="24"/>
        </w:rPr>
        <w:t xml:space="preserve">et al. </w:t>
      </w:r>
      <w:r w:rsidRPr="00E14DD3">
        <w:rPr>
          <w:rStyle w:val="hps"/>
          <w:rFonts w:eastAsiaTheme="minorEastAsia" w:hint="eastAsia"/>
        </w:rPr>
        <w:t>[</w:t>
      </w:r>
      <w:fldSimple w:instr=" NOTEREF _Ref383869550 \f \h  \* MERGEFORMAT ">
        <w:r w:rsidR="00AE69A1" w:rsidRPr="00AE69A1">
          <w:rPr>
            <w:rStyle w:val="af5"/>
            <w:rFonts w:eastAsiaTheme="minorEastAsia"/>
            <w:vertAlign w:val="baseline"/>
          </w:rPr>
          <w:t>79</w:t>
        </w:r>
      </w:fldSimple>
      <w:r w:rsidRPr="00E14DD3">
        <w:rPr>
          <w:rStyle w:val="hps"/>
          <w:rFonts w:eastAsiaTheme="minorEastAsia" w:hint="eastAsia"/>
        </w:rPr>
        <w:t>]</w:t>
      </w:r>
      <w:r>
        <w:rPr>
          <w:rStyle w:val="hps"/>
          <w:rFonts w:eastAsiaTheme="minorEastAsia" w:hint="eastAsia"/>
        </w:rPr>
        <w:t xml:space="preserve"> </w:t>
      </w:r>
      <w:r w:rsidR="00E006EF">
        <w:rPr>
          <w:rStyle w:val="hps"/>
          <w:rFonts w:eastAsiaTheme="minorEastAsia" w:hint="eastAsia"/>
        </w:rPr>
        <w:t>illustrate</w:t>
      </w:r>
      <w:r w:rsidR="00943D24">
        <w:rPr>
          <w:rStyle w:val="hps"/>
          <w:rFonts w:eastAsiaTheme="minorEastAsia" w:hint="eastAsia"/>
        </w:rPr>
        <w:t xml:space="preserve"> that</w:t>
      </w:r>
      <w:r>
        <w:rPr>
          <w:rStyle w:val="hps"/>
          <w:rFonts w:eastAsiaTheme="minorEastAsia" w:hint="eastAsia"/>
        </w:rPr>
        <w:t xml:space="preserve"> only L1-norm performance </w:t>
      </w:r>
      <w:r w:rsidR="00E006EF">
        <w:rPr>
          <w:rStyle w:val="hps"/>
          <w:rFonts w:eastAsiaTheme="minorEastAsia" w:hint="eastAsia"/>
        </w:rPr>
        <w:t xml:space="preserve">is </w:t>
      </w:r>
      <w:r>
        <w:rPr>
          <w:rStyle w:val="hps"/>
          <w:rFonts w:eastAsiaTheme="minorEastAsia" w:hint="eastAsia"/>
        </w:rPr>
        <w:t xml:space="preserve">reduced </w:t>
      </w:r>
      <w:r>
        <w:rPr>
          <w:rStyle w:val="hps"/>
          <w:rFonts w:eastAsiaTheme="minorEastAsia"/>
        </w:rPr>
        <w:t>slightly</w:t>
      </w:r>
      <w:r>
        <w:rPr>
          <w:rStyle w:val="hps"/>
          <w:rFonts w:eastAsiaTheme="minorEastAsia" w:hint="eastAsia"/>
        </w:rPr>
        <w:t xml:space="preserve"> compare with the other three</w:t>
      </w:r>
      <w:r w:rsidR="001A4F6A">
        <w:rPr>
          <w:rStyle w:val="hps"/>
          <w:rFonts w:eastAsiaTheme="minorEastAsia" w:hint="eastAsia"/>
        </w:rPr>
        <w:t xml:space="preserve"> methods</w:t>
      </w:r>
      <w:r>
        <w:rPr>
          <w:rStyle w:val="hps"/>
          <w:rFonts w:eastAsiaTheme="minorEastAsia" w:hint="eastAsia"/>
        </w:rPr>
        <w:t>.</w:t>
      </w:r>
    </w:p>
    <w:p w:rsidR="00D77CEF" w:rsidRPr="00D77CEF" w:rsidRDefault="00D77CEF" w:rsidP="00722DA1">
      <w:pPr>
        <w:rPr>
          <w:rFonts w:eastAsiaTheme="minorEastAsia"/>
          <w:kern w:val="0"/>
        </w:rPr>
      </w:pPr>
    </w:p>
    <w:p w:rsidR="000415AB" w:rsidRPr="00D77CEF" w:rsidRDefault="000415AB" w:rsidP="00943D24">
      <w:pPr>
        <w:rPr>
          <w:rFonts w:eastAsiaTheme="minorEastAsia"/>
          <w:kern w:val="0"/>
        </w:rPr>
      </w:pPr>
      <w:r w:rsidRPr="00072C05">
        <w:rPr>
          <w:kern w:val="0"/>
        </w:rPr>
        <w:t xml:space="preserve">Once this normalization step </w:t>
      </w:r>
      <w:r w:rsidR="00C026CE">
        <w:rPr>
          <w:rFonts w:eastAsiaTheme="minorEastAsia" w:hint="eastAsia"/>
          <w:kern w:val="0"/>
        </w:rPr>
        <w:t>is</w:t>
      </w:r>
      <w:r w:rsidRPr="00072C05">
        <w:rPr>
          <w:kern w:val="0"/>
        </w:rPr>
        <w:t xml:space="preserve"> finished, all the histograms c</w:t>
      </w:r>
      <w:r w:rsidR="00E006EF">
        <w:rPr>
          <w:rFonts w:eastAsiaTheme="minorEastAsia" w:hint="eastAsia"/>
          <w:kern w:val="0"/>
        </w:rPr>
        <w:t>an</w:t>
      </w:r>
      <w:r w:rsidRPr="00072C05">
        <w:rPr>
          <w:kern w:val="0"/>
        </w:rPr>
        <w:t xml:space="preserve"> be concatenated into a </w:t>
      </w:r>
      <w:r w:rsidRPr="00072C05">
        <w:rPr>
          <w:kern w:val="0"/>
        </w:rPr>
        <w:lastRenderedPageBreak/>
        <w:t>single feature vector.</w:t>
      </w:r>
      <w:r w:rsidR="00D77CEF">
        <w:rPr>
          <w:rFonts w:eastAsiaTheme="minorEastAsia" w:hint="eastAsia"/>
          <w:kern w:val="0"/>
        </w:rPr>
        <w:t xml:space="preserve"> That means</w:t>
      </w:r>
      <w:proofErr w:type="gramStart"/>
      <w:r w:rsidR="00D77CEF">
        <w:rPr>
          <w:rFonts w:eastAsiaTheme="minorEastAsia" w:hint="eastAsia"/>
          <w:kern w:val="0"/>
        </w:rPr>
        <w:t>,</w:t>
      </w:r>
      <w:proofErr w:type="gramEnd"/>
      <w:r w:rsidR="00D77CEF">
        <w:rPr>
          <w:rFonts w:eastAsiaTheme="minorEastAsia" w:hint="eastAsia"/>
          <w:kern w:val="0"/>
        </w:rPr>
        <w:t xml:space="preserve"> a general HOG feature vector </w:t>
      </w:r>
      <w:r w:rsidR="00E006EF">
        <w:rPr>
          <w:rFonts w:eastAsiaTheme="minorEastAsia" w:hint="eastAsia"/>
          <w:kern w:val="0"/>
        </w:rPr>
        <w:t xml:space="preserve">is </w:t>
      </w:r>
      <w:r w:rsidR="00D77CEF">
        <w:rPr>
          <w:rFonts w:eastAsiaTheme="minorEastAsia"/>
          <w:kern w:val="0"/>
        </w:rPr>
        <w:t>generated. See</w:t>
      </w:r>
      <w:r w:rsidR="00FE7394">
        <w:rPr>
          <w:rFonts w:eastAsiaTheme="minorEastAsia" w:hint="eastAsia"/>
          <w:kern w:val="0"/>
        </w:rPr>
        <w:t xml:space="preserve"> Figure 4.2.1.1, </w:t>
      </w:r>
      <w:r w:rsidR="00D77CEF">
        <w:rPr>
          <w:rFonts w:eastAsiaTheme="minorEastAsia" w:hint="eastAsia"/>
          <w:kern w:val="0"/>
        </w:rPr>
        <w:t>it gives example</w:t>
      </w:r>
      <w:r w:rsidR="00943D24">
        <w:rPr>
          <w:rFonts w:eastAsiaTheme="minorEastAsia" w:hint="eastAsia"/>
          <w:kern w:val="0"/>
        </w:rPr>
        <w:t>s</w:t>
      </w:r>
      <w:r w:rsidR="00D77CEF">
        <w:rPr>
          <w:rFonts w:eastAsiaTheme="minorEastAsia" w:hint="eastAsia"/>
          <w:kern w:val="0"/>
        </w:rPr>
        <w:t xml:space="preserve"> of HOG features </w:t>
      </w:r>
      <w:r w:rsidR="00FE7394">
        <w:rPr>
          <w:rFonts w:eastAsiaTheme="minorEastAsia" w:hint="eastAsia"/>
          <w:kern w:val="0"/>
        </w:rPr>
        <w:t xml:space="preserve">extracted </w:t>
      </w:r>
      <w:r w:rsidR="00D77CEF">
        <w:rPr>
          <w:rFonts w:eastAsiaTheme="minorEastAsia" w:hint="eastAsia"/>
          <w:kern w:val="0"/>
        </w:rPr>
        <w:t xml:space="preserve">based on the processing </w:t>
      </w:r>
      <w:r w:rsidR="00E006EF">
        <w:rPr>
          <w:rFonts w:eastAsiaTheme="minorEastAsia" w:hint="eastAsia"/>
          <w:kern w:val="0"/>
        </w:rPr>
        <w:t xml:space="preserve">mentioned </w:t>
      </w:r>
      <w:r w:rsidR="00D77CEF">
        <w:rPr>
          <w:rFonts w:eastAsiaTheme="minorEastAsia" w:hint="eastAsia"/>
          <w:kern w:val="0"/>
        </w:rPr>
        <w:t>above.</w:t>
      </w:r>
    </w:p>
    <w:p w:rsidR="00982C3F" w:rsidRPr="00072C05" w:rsidRDefault="00982C3F" w:rsidP="00737E28">
      <w:pPr>
        <w:rPr>
          <w:kern w:val="0"/>
        </w:rPr>
      </w:pPr>
    </w:p>
    <w:p w:rsidR="000415AB" w:rsidRPr="00072C05" w:rsidRDefault="000415AB" w:rsidP="00283E61">
      <w:pPr>
        <w:keepNext/>
        <w:spacing w:line="276" w:lineRule="auto"/>
        <w:jc w:val="center"/>
        <w:rPr>
          <w:rFonts w:cs="Times New Roman"/>
        </w:rPr>
      </w:pPr>
      <w:r w:rsidRPr="00072C05">
        <w:rPr>
          <w:rFonts w:cs="Times New Roman"/>
          <w:noProof/>
        </w:rPr>
        <w:drawing>
          <wp:inline distT="0" distB="0" distL="0" distR="0">
            <wp:extent cx="4013648" cy="2000592"/>
            <wp:effectExtent l="19050" t="0" r="5902" b="0"/>
            <wp:docPr id="165" name="图片 52" descr="C:\Users\lenovo\AppData\Roaming\Tencent\Users\1027341472\QQ\WinTemp\RichOle\QDO~XE0)J3[DMG(@21K][P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lenovo\AppData\Roaming\Tencent\Users\1027341472\QQ\WinTemp\RichOle\QDO~XE0)J3[DMG(@21K][PH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895" cy="2008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Default="000415AB" w:rsidP="00F56620">
      <w:pPr>
        <w:pStyle w:val="af"/>
        <w:spacing w:line="276" w:lineRule="auto"/>
        <w:jc w:val="center"/>
        <w:rPr>
          <w:rFonts w:eastAsiaTheme="minorEastAsia" w:cs="Times New Roman"/>
          <w:szCs w:val="24"/>
        </w:rPr>
      </w:pPr>
      <w:bookmarkStart w:id="76" w:name="_Toc385019448"/>
      <w:bookmarkStart w:id="77" w:name="_Toc388350461"/>
      <w:proofErr w:type="gramStart"/>
      <w:r w:rsidRPr="00F56620">
        <w:rPr>
          <w:rFonts w:cs="Times New Roman"/>
          <w:szCs w:val="24"/>
        </w:rPr>
        <w:t>Figure 4.2.1.</w:t>
      </w:r>
      <w:proofErr w:type="gramEnd"/>
      <w:r w:rsidR="008401BD" w:rsidRPr="00F56620">
        <w:rPr>
          <w:rFonts w:cs="Times New Roman"/>
          <w:szCs w:val="24"/>
        </w:rPr>
        <w:fldChar w:fldCharType="begin"/>
      </w:r>
      <w:r w:rsidRPr="00F56620">
        <w:rPr>
          <w:rFonts w:cs="Times New Roman"/>
          <w:szCs w:val="24"/>
        </w:rPr>
        <w:instrText xml:space="preserve"> SEQ Figure_4.2.1. \* ARABIC </w:instrText>
      </w:r>
      <w:r w:rsidR="008401BD" w:rsidRPr="00F56620">
        <w:rPr>
          <w:rFonts w:cs="Times New Roman"/>
          <w:szCs w:val="24"/>
        </w:rPr>
        <w:fldChar w:fldCharType="separate"/>
      </w:r>
      <w:r w:rsidR="00AE69A1">
        <w:rPr>
          <w:rFonts w:cs="Times New Roman"/>
          <w:noProof/>
          <w:szCs w:val="24"/>
        </w:rPr>
        <w:t>1</w:t>
      </w:r>
      <w:r w:rsidR="008401BD" w:rsidRPr="00F56620">
        <w:rPr>
          <w:rFonts w:cs="Times New Roman"/>
          <w:szCs w:val="24"/>
        </w:rPr>
        <w:fldChar w:fldCharType="end"/>
      </w:r>
      <w:r w:rsidRPr="00F56620">
        <w:rPr>
          <w:rFonts w:cs="Times New Roman"/>
          <w:noProof/>
          <w:szCs w:val="24"/>
        </w:rPr>
        <w:t xml:space="preserve"> </w:t>
      </w:r>
      <w:r w:rsidR="00D77CEF">
        <w:rPr>
          <w:rFonts w:eastAsiaTheme="minorEastAsia" w:cs="Times New Roman" w:hint="eastAsia"/>
          <w:szCs w:val="24"/>
        </w:rPr>
        <w:t>E</w:t>
      </w:r>
      <w:r w:rsidRPr="00F56620">
        <w:rPr>
          <w:rFonts w:cs="Times New Roman"/>
          <w:szCs w:val="24"/>
        </w:rPr>
        <w:t xml:space="preserve">xamples of the features </w:t>
      </w:r>
      <w:r w:rsidR="00AD1149">
        <w:rPr>
          <w:rFonts w:eastAsiaTheme="minorEastAsia" w:cs="Times New Roman"/>
          <w:szCs w:val="24"/>
        </w:rPr>
        <w:t>extracted</w:t>
      </w:r>
      <w:r w:rsidRPr="00F56620">
        <w:rPr>
          <w:rFonts w:cs="Times New Roman"/>
          <w:szCs w:val="24"/>
        </w:rPr>
        <w:t xml:space="preserve"> by HOG</w:t>
      </w:r>
      <w:bookmarkEnd w:id="76"/>
      <w:bookmarkEnd w:id="77"/>
    </w:p>
    <w:p w:rsidR="008172B2" w:rsidRPr="008172B2" w:rsidRDefault="008172B2" w:rsidP="008172B2">
      <w:pPr>
        <w:rPr>
          <w:rFonts w:eastAsiaTheme="minorEastAsia"/>
        </w:rPr>
      </w:pPr>
    </w:p>
    <w:p w:rsidR="000415AB" w:rsidRPr="00072C05" w:rsidRDefault="000415AB" w:rsidP="00737E28">
      <w:pPr>
        <w:pStyle w:val="3"/>
        <w:spacing w:line="276" w:lineRule="auto"/>
      </w:pPr>
      <w:bookmarkStart w:id="78" w:name="_Toc384654392"/>
      <w:bookmarkStart w:id="79" w:name="_Toc388350414"/>
      <w:r w:rsidRPr="00072C05">
        <w:rPr>
          <w:rFonts w:hint="eastAsia"/>
        </w:rPr>
        <w:t xml:space="preserve">4.2.2 MSER </w:t>
      </w:r>
      <w:r w:rsidRPr="00072C05">
        <w:t>S</w:t>
      </w:r>
      <w:r w:rsidRPr="00072C05">
        <w:rPr>
          <w:rFonts w:hint="eastAsia"/>
        </w:rPr>
        <w:t xml:space="preserve">egmentation </w:t>
      </w:r>
      <w:r w:rsidRPr="00072C05">
        <w:t>U</w:t>
      </w:r>
      <w:r w:rsidRPr="00072C05">
        <w:rPr>
          <w:rFonts w:hint="eastAsia"/>
        </w:rPr>
        <w:t xml:space="preserve">sed for </w:t>
      </w:r>
      <w:r w:rsidRPr="00072C05">
        <w:t>D</w:t>
      </w:r>
      <w:r w:rsidRPr="00072C05">
        <w:rPr>
          <w:rFonts w:hint="eastAsia"/>
        </w:rPr>
        <w:t>etection</w:t>
      </w:r>
      <w:bookmarkEnd w:id="78"/>
      <w:bookmarkEnd w:id="79"/>
    </w:p>
    <w:p w:rsidR="000415AB" w:rsidRPr="00F375FB" w:rsidRDefault="000415AB" w:rsidP="00BC1335">
      <w:pPr>
        <w:rPr>
          <w:rFonts w:cs="Times New Roman"/>
          <w:color w:val="000000" w:themeColor="text1"/>
          <w:szCs w:val="24"/>
        </w:rPr>
      </w:pPr>
      <w:r w:rsidRPr="00F375FB">
        <w:rPr>
          <w:rFonts w:cs="Times New Roman"/>
          <w:color w:val="000000" w:themeColor="text1"/>
          <w:szCs w:val="24"/>
        </w:rPr>
        <w:t xml:space="preserve">In </w:t>
      </w:r>
      <w:hyperlink r:id="rId63" w:tooltip="Computer vision" w:history="1">
        <w:r w:rsidRPr="00F375FB">
          <w:rPr>
            <w:rStyle w:val="a9"/>
            <w:rFonts w:cs="Times New Roman"/>
            <w:color w:val="000000" w:themeColor="text1"/>
            <w:szCs w:val="24"/>
            <w:u w:val="none"/>
          </w:rPr>
          <w:t>computer vision</w:t>
        </w:r>
      </w:hyperlink>
      <w:r w:rsidRPr="00F375FB">
        <w:rPr>
          <w:rFonts w:cs="Times New Roman"/>
          <w:color w:val="000000" w:themeColor="text1"/>
          <w:szCs w:val="24"/>
        </w:rPr>
        <w:t xml:space="preserve">, </w:t>
      </w:r>
      <w:r w:rsidR="001B280B">
        <w:rPr>
          <w:rFonts w:eastAsiaTheme="minorEastAsia" w:cs="Times New Roman" w:hint="eastAsia"/>
          <w:bCs/>
          <w:color w:val="000000" w:themeColor="text1"/>
          <w:szCs w:val="24"/>
        </w:rPr>
        <w:t>M</w:t>
      </w:r>
      <w:r w:rsidRPr="00F375FB">
        <w:rPr>
          <w:rFonts w:cs="Times New Roman"/>
          <w:bCs/>
          <w:color w:val="000000" w:themeColor="text1"/>
          <w:szCs w:val="24"/>
        </w:rPr>
        <w:t xml:space="preserve">aximally </w:t>
      </w:r>
      <w:r w:rsidR="001B280B">
        <w:rPr>
          <w:rFonts w:eastAsiaTheme="minorEastAsia" w:cs="Times New Roman" w:hint="eastAsia"/>
          <w:bCs/>
          <w:color w:val="000000" w:themeColor="text1"/>
          <w:szCs w:val="24"/>
        </w:rPr>
        <w:t>S</w:t>
      </w:r>
      <w:r w:rsidRPr="00F375FB">
        <w:rPr>
          <w:rFonts w:cs="Times New Roman"/>
          <w:bCs/>
          <w:color w:val="000000" w:themeColor="text1"/>
          <w:szCs w:val="24"/>
        </w:rPr>
        <w:t xml:space="preserve">table </w:t>
      </w:r>
      <w:proofErr w:type="spellStart"/>
      <w:r w:rsidR="001B280B">
        <w:rPr>
          <w:rFonts w:eastAsiaTheme="minorEastAsia" w:cs="Times New Roman" w:hint="eastAsia"/>
          <w:bCs/>
          <w:color w:val="000000" w:themeColor="text1"/>
          <w:szCs w:val="24"/>
        </w:rPr>
        <w:t>E</w:t>
      </w:r>
      <w:r w:rsidR="00DB7AF9" w:rsidRPr="00F375FB">
        <w:rPr>
          <w:rFonts w:cs="Times New Roman"/>
          <w:bCs/>
          <w:color w:val="000000" w:themeColor="text1"/>
          <w:szCs w:val="24"/>
        </w:rPr>
        <w:t>xtrem</w:t>
      </w:r>
      <w:r w:rsidR="001B280B">
        <w:rPr>
          <w:rFonts w:eastAsiaTheme="minorEastAsia" w:cs="Times New Roman" w:hint="eastAsia"/>
          <w:bCs/>
          <w:color w:val="000000" w:themeColor="text1"/>
          <w:szCs w:val="24"/>
        </w:rPr>
        <w:t>al</w:t>
      </w:r>
      <w:proofErr w:type="spellEnd"/>
      <w:r w:rsidRPr="00F375FB">
        <w:rPr>
          <w:rFonts w:cs="Times New Roman"/>
          <w:bCs/>
          <w:color w:val="000000" w:themeColor="text1"/>
          <w:szCs w:val="24"/>
        </w:rPr>
        <w:t xml:space="preserve"> </w:t>
      </w:r>
      <w:r w:rsidR="001B280B">
        <w:rPr>
          <w:rFonts w:eastAsiaTheme="minorEastAsia" w:cs="Times New Roman" w:hint="eastAsia"/>
          <w:bCs/>
          <w:color w:val="000000" w:themeColor="text1"/>
          <w:szCs w:val="24"/>
        </w:rPr>
        <w:t>R</w:t>
      </w:r>
      <w:r w:rsidRPr="00F375FB">
        <w:rPr>
          <w:rFonts w:cs="Times New Roman"/>
          <w:bCs/>
          <w:color w:val="000000" w:themeColor="text1"/>
          <w:szCs w:val="24"/>
        </w:rPr>
        <w:t>egion</w:t>
      </w:r>
      <w:r w:rsidRPr="00F375FB">
        <w:rPr>
          <w:rFonts w:cs="Times New Roman"/>
          <w:color w:val="000000" w:themeColor="text1"/>
          <w:szCs w:val="24"/>
        </w:rPr>
        <w:t xml:space="preserve"> (</w:t>
      </w:r>
      <w:r w:rsidRPr="00F375FB">
        <w:rPr>
          <w:rFonts w:cs="Times New Roman"/>
          <w:bCs/>
          <w:color w:val="000000" w:themeColor="text1"/>
          <w:szCs w:val="24"/>
        </w:rPr>
        <w:t>MSER</w:t>
      </w:r>
      <w:r w:rsidRPr="00F375FB">
        <w:rPr>
          <w:rFonts w:cs="Times New Roman"/>
          <w:color w:val="000000" w:themeColor="text1"/>
          <w:szCs w:val="24"/>
        </w:rPr>
        <w:t>)</w:t>
      </w:r>
      <w:r w:rsidRPr="00F375FB">
        <w:rPr>
          <w:rStyle w:val="hps"/>
          <w:rFonts w:cs="Times New Roman"/>
          <w:color w:val="000000" w:themeColor="text1"/>
          <w:szCs w:val="24"/>
        </w:rPr>
        <w:t xml:space="preserve"> </w:t>
      </w:r>
      <w:r w:rsidR="00660515">
        <w:rPr>
          <w:rFonts w:eastAsiaTheme="minorEastAsia" w:cs="Times New Roman" w:hint="eastAsia"/>
          <w:color w:val="000000" w:themeColor="text1"/>
          <w:szCs w:val="24"/>
        </w:rPr>
        <w:t>is</w:t>
      </w:r>
      <w:r w:rsidRPr="00F375FB">
        <w:rPr>
          <w:rFonts w:cs="Times New Roman"/>
          <w:color w:val="000000" w:themeColor="text1"/>
          <w:szCs w:val="24"/>
        </w:rPr>
        <w:t xml:space="preserve"> used as a method of </w:t>
      </w:r>
      <w:hyperlink r:id="rId64" w:tooltip="Blob detection" w:history="1">
        <w:r w:rsidRPr="00F375FB">
          <w:rPr>
            <w:rStyle w:val="a9"/>
            <w:rFonts w:cs="Times New Roman"/>
            <w:color w:val="000000" w:themeColor="text1"/>
            <w:szCs w:val="24"/>
            <w:u w:val="none"/>
          </w:rPr>
          <w:t>blob detection</w:t>
        </w:r>
      </w:hyperlink>
      <w:r w:rsidRPr="00F375FB">
        <w:rPr>
          <w:rFonts w:cs="Times New Roman"/>
          <w:color w:val="000000" w:themeColor="text1"/>
          <w:szCs w:val="24"/>
        </w:rPr>
        <w:t xml:space="preserve"> in images. MSER </w:t>
      </w:r>
      <w:r w:rsidRPr="00F375FB">
        <w:rPr>
          <w:rStyle w:val="hps"/>
          <w:rFonts w:cs="Times New Roman"/>
          <w:color w:val="000000" w:themeColor="text1"/>
          <w:szCs w:val="24"/>
        </w:rPr>
        <w:t>is the</w:t>
      </w:r>
      <w:r w:rsidRPr="00F375FB">
        <w:rPr>
          <w:rFonts w:cs="Times New Roman"/>
          <w:color w:val="000000" w:themeColor="text1"/>
          <w:szCs w:val="24"/>
        </w:rPr>
        <w:t xml:space="preserve"> </w:t>
      </w:r>
      <w:r w:rsidRPr="00F375FB">
        <w:rPr>
          <w:rStyle w:val="hps"/>
          <w:rFonts w:cs="Times New Roman"/>
          <w:color w:val="000000" w:themeColor="text1"/>
          <w:szCs w:val="24"/>
        </w:rPr>
        <w:t>most stable</w:t>
      </w:r>
      <w:r w:rsidRPr="00F375FB">
        <w:rPr>
          <w:rFonts w:cs="Times New Roman"/>
          <w:color w:val="000000" w:themeColor="text1"/>
          <w:szCs w:val="24"/>
        </w:rPr>
        <w:t xml:space="preserve"> </w:t>
      </w:r>
      <w:r w:rsidRPr="00F375FB">
        <w:rPr>
          <w:rStyle w:val="hps"/>
          <w:rFonts w:cs="Times New Roman"/>
          <w:color w:val="000000" w:themeColor="text1"/>
          <w:szCs w:val="24"/>
        </w:rPr>
        <w:t>region</w:t>
      </w:r>
      <w:r w:rsidRPr="00F375FB">
        <w:rPr>
          <w:rFonts w:cs="Times New Roman"/>
          <w:color w:val="000000" w:themeColor="text1"/>
          <w:szCs w:val="24"/>
        </w:rPr>
        <w:t xml:space="preserve"> obtained by </w:t>
      </w:r>
      <w:r w:rsidRPr="00F375FB">
        <w:rPr>
          <w:rStyle w:val="hps"/>
          <w:rFonts w:cs="Times New Roman"/>
          <w:color w:val="000000" w:themeColor="text1"/>
          <w:szCs w:val="24"/>
        </w:rPr>
        <w:t>using different</w:t>
      </w:r>
      <w:r w:rsidRPr="00F375FB">
        <w:rPr>
          <w:rFonts w:cs="Times New Roman"/>
          <w:color w:val="000000" w:themeColor="text1"/>
          <w:szCs w:val="24"/>
        </w:rPr>
        <w:t xml:space="preserve"> </w:t>
      </w:r>
      <w:r w:rsidRPr="00F375FB">
        <w:rPr>
          <w:rStyle w:val="hps"/>
          <w:rFonts w:cs="Times New Roman"/>
          <w:color w:val="000000" w:themeColor="text1"/>
          <w:szCs w:val="24"/>
        </w:rPr>
        <w:t>gray threshold</w:t>
      </w:r>
      <w:r w:rsidR="00E006EF">
        <w:rPr>
          <w:rStyle w:val="hps"/>
          <w:rFonts w:eastAsiaTheme="minorEastAsia" w:cs="Times New Roman" w:hint="eastAsia"/>
          <w:color w:val="000000" w:themeColor="text1"/>
          <w:szCs w:val="24"/>
        </w:rPr>
        <w:t>s</w:t>
      </w:r>
      <w:r w:rsidRPr="00F375FB">
        <w:rPr>
          <w:rFonts w:cs="Times New Roman"/>
          <w:color w:val="000000" w:themeColor="text1"/>
          <w:szCs w:val="24"/>
        </w:rPr>
        <w:t xml:space="preserve"> to </w:t>
      </w:r>
      <w:proofErr w:type="spellStart"/>
      <w:r w:rsidRPr="00F375FB">
        <w:rPr>
          <w:rStyle w:val="hps"/>
          <w:rFonts w:cs="Times New Roman"/>
          <w:color w:val="000000" w:themeColor="text1"/>
          <w:szCs w:val="24"/>
        </w:rPr>
        <w:t>binarize</w:t>
      </w:r>
      <w:proofErr w:type="spellEnd"/>
      <w:r w:rsidRPr="00F375FB">
        <w:rPr>
          <w:rFonts w:cs="Times New Roman"/>
          <w:color w:val="000000" w:themeColor="text1"/>
          <w:szCs w:val="24"/>
        </w:rPr>
        <w:t xml:space="preserve"> an </w:t>
      </w:r>
      <w:r w:rsidRPr="00F375FB">
        <w:rPr>
          <w:rStyle w:val="hps"/>
          <w:rFonts w:cs="Times New Roman"/>
          <w:color w:val="000000" w:themeColor="text1"/>
          <w:szCs w:val="24"/>
        </w:rPr>
        <w:t>image</w:t>
      </w:r>
      <w:r w:rsidRPr="00F375FB">
        <w:rPr>
          <w:rFonts w:cs="Times New Roman"/>
          <w:color w:val="000000" w:themeColor="text1"/>
          <w:szCs w:val="24"/>
        </w:rPr>
        <w:t>.</w:t>
      </w:r>
    </w:p>
    <w:p w:rsidR="00982C3F" w:rsidRPr="00F375FB" w:rsidRDefault="00982C3F" w:rsidP="00BC1335">
      <w:pPr>
        <w:rPr>
          <w:rFonts w:cs="Times New Roman"/>
          <w:color w:val="000000" w:themeColor="text1"/>
          <w:szCs w:val="24"/>
        </w:rPr>
      </w:pPr>
    </w:p>
    <w:p w:rsidR="000415AB" w:rsidRPr="00F375FB" w:rsidRDefault="000415AB" w:rsidP="00BC1335">
      <w:pPr>
        <w:rPr>
          <w:rFonts w:cs="Times New Roman"/>
          <w:szCs w:val="24"/>
        </w:rPr>
      </w:pPr>
      <w:r w:rsidRPr="001E1141">
        <w:rPr>
          <w:rFonts w:cs="Times New Roman"/>
          <w:color w:val="000000" w:themeColor="text1"/>
          <w:szCs w:val="24"/>
        </w:rPr>
        <w:t xml:space="preserve">This technique </w:t>
      </w:r>
      <w:r w:rsidR="00E006EF">
        <w:rPr>
          <w:rFonts w:eastAsiaTheme="minorEastAsia" w:cs="Times New Roman" w:hint="eastAsia"/>
          <w:color w:val="000000" w:themeColor="text1"/>
          <w:szCs w:val="24"/>
        </w:rPr>
        <w:t>was</w:t>
      </w:r>
      <w:r w:rsidRPr="001E1141">
        <w:rPr>
          <w:rFonts w:cs="Times New Roman"/>
          <w:color w:val="000000" w:themeColor="text1"/>
          <w:szCs w:val="24"/>
        </w:rPr>
        <w:t xml:space="preserve"> proposed by J. </w:t>
      </w:r>
      <w:proofErr w:type="spellStart"/>
      <w:r w:rsidRPr="001E1141">
        <w:rPr>
          <w:rFonts w:cs="Times New Roman"/>
          <w:color w:val="000000" w:themeColor="text1"/>
          <w:szCs w:val="24"/>
        </w:rPr>
        <w:t>Matas</w:t>
      </w:r>
      <w:proofErr w:type="spellEnd"/>
      <w:r w:rsidRPr="001E1141">
        <w:rPr>
          <w:rStyle w:val="af5"/>
          <w:rFonts w:cs="Times New Roman"/>
          <w:color w:val="000000" w:themeColor="text1"/>
          <w:szCs w:val="24"/>
        </w:rPr>
        <w:t xml:space="preserve"> </w:t>
      </w:r>
      <w:r w:rsidR="005E0934" w:rsidRPr="001E1141">
        <w:rPr>
          <w:rFonts w:eastAsiaTheme="minorEastAsia" w:cs="Times New Roman" w:hint="eastAsia"/>
          <w:color w:val="000000" w:themeColor="text1"/>
          <w:szCs w:val="24"/>
        </w:rPr>
        <w:t>et al</w:t>
      </w:r>
      <w:r w:rsidR="00E006EF">
        <w:rPr>
          <w:rFonts w:eastAsiaTheme="minorEastAsia" w:cs="Times New Roman" w:hint="eastAsia"/>
          <w:color w:val="000000" w:themeColor="text1"/>
          <w:szCs w:val="24"/>
        </w:rPr>
        <w:t xml:space="preserve">. </w:t>
      </w:r>
      <w:r w:rsidR="005E0934" w:rsidRPr="001E1141">
        <w:rPr>
          <w:rFonts w:eastAsiaTheme="minorEastAsia" w:cs="Times New Roman" w:hint="eastAsia"/>
          <w:color w:val="000000" w:themeColor="text1"/>
          <w:szCs w:val="24"/>
        </w:rPr>
        <w:t xml:space="preserve">in </w:t>
      </w:r>
      <w:r w:rsidRPr="001E1141">
        <w:rPr>
          <w:rStyle w:val="af5"/>
          <w:rFonts w:cs="Times New Roman"/>
          <w:color w:val="000000" w:themeColor="text1"/>
          <w:szCs w:val="24"/>
          <w:vertAlign w:val="baseline"/>
        </w:rPr>
        <w:t>[</w:t>
      </w:r>
      <w:r w:rsidRPr="001E1141">
        <w:rPr>
          <w:rStyle w:val="af5"/>
          <w:rFonts w:cs="Times New Roman"/>
          <w:color w:val="000000" w:themeColor="text1"/>
          <w:szCs w:val="24"/>
          <w:vertAlign w:val="baseline"/>
        </w:rPr>
        <w:endnoteReference w:id="111"/>
      </w:r>
      <w:r w:rsidRPr="001E1141">
        <w:rPr>
          <w:rStyle w:val="af5"/>
          <w:rFonts w:cs="Times New Roman"/>
          <w:color w:val="000000" w:themeColor="text1"/>
          <w:szCs w:val="24"/>
          <w:vertAlign w:val="baseline"/>
        </w:rPr>
        <w:t>]</w:t>
      </w:r>
      <w:r w:rsidR="005E0934" w:rsidRPr="001E1141">
        <w:rPr>
          <w:rFonts w:eastAsiaTheme="minorEastAsia" w:cs="Times New Roman" w:hint="eastAsia"/>
          <w:color w:val="000000" w:themeColor="text1"/>
          <w:szCs w:val="24"/>
        </w:rPr>
        <w:t xml:space="preserve"> </w:t>
      </w:r>
      <w:r w:rsidR="00F56620" w:rsidRPr="001E1141">
        <w:rPr>
          <w:rFonts w:cs="Times New Roman"/>
          <w:color w:val="000000" w:themeColor="text1"/>
          <w:szCs w:val="24"/>
        </w:rPr>
        <w:t>to</w:t>
      </w:r>
      <w:r w:rsidRPr="001E1141">
        <w:rPr>
          <w:rFonts w:cs="Times New Roman"/>
          <w:color w:val="000000" w:themeColor="text1"/>
          <w:szCs w:val="24"/>
        </w:rPr>
        <w:t xml:space="preserve"> find </w:t>
      </w:r>
      <w:hyperlink r:id="rId65" w:tooltip="Correspondence problem" w:history="1">
        <w:r w:rsidRPr="001E1141">
          <w:rPr>
            <w:rStyle w:val="a9"/>
            <w:rFonts w:cs="Times New Roman"/>
            <w:color w:val="000000" w:themeColor="text1"/>
            <w:szCs w:val="24"/>
            <w:u w:val="none"/>
          </w:rPr>
          <w:t>correspondences</w:t>
        </w:r>
      </w:hyperlink>
      <w:r w:rsidRPr="001E1141">
        <w:rPr>
          <w:rFonts w:cs="Times New Roman"/>
          <w:color w:val="000000" w:themeColor="text1"/>
          <w:szCs w:val="24"/>
        </w:rPr>
        <w:t xml:space="preserve"> between image elements from two images with two different viewpoints. This method extract</w:t>
      </w:r>
      <w:r w:rsidR="00FE7394">
        <w:rPr>
          <w:rFonts w:eastAsiaTheme="minorEastAsia" w:cs="Times New Roman" w:hint="eastAsia"/>
          <w:color w:val="000000" w:themeColor="text1"/>
          <w:szCs w:val="24"/>
        </w:rPr>
        <w:t xml:space="preserve">s </w:t>
      </w:r>
      <w:r w:rsidRPr="001E1141">
        <w:rPr>
          <w:rFonts w:cs="Times New Roman"/>
          <w:color w:val="000000" w:themeColor="text1"/>
          <w:szCs w:val="24"/>
        </w:rPr>
        <w:t xml:space="preserve">a comprehensive number of corresponding image elements </w:t>
      </w:r>
      <w:r w:rsidR="00FE7394">
        <w:rPr>
          <w:rFonts w:eastAsiaTheme="minorEastAsia" w:cs="Times New Roman" w:hint="eastAsia"/>
          <w:color w:val="000000" w:themeColor="text1"/>
          <w:szCs w:val="24"/>
        </w:rPr>
        <w:t xml:space="preserve">that </w:t>
      </w:r>
      <w:r w:rsidRPr="001E1141">
        <w:rPr>
          <w:rFonts w:cs="Times New Roman"/>
          <w:color w:val="000000" w:themeColor="text1"/>
          <w:szCs w:val="24"/>
        </w:rPr>
        <w:t>contribute</w:t>
      </w:r>
      <w:r w:rsidR="00FE7394">
        <w:rPr>
          <w:rFonts w:eastAsiaTheme="minorEastAsia" w:cs="Times New Roman" w:hint="eastAsia"/>
          <w:color w:val="000000" w:themeColor="text1"/>
          <w:szCs w:val="24"/>
        </w:rPr>
        <w:t xml:space="preserve"> </w:t>
      </w:r>
      <w:r w:rsidRPr="001E1141">
        <w:rPr>
          <w:rFonts w:cs="Times New Roman"/>
          <w:color w:val="000000" w:themeColor="text1"/>
          <w:szCs w:val="24"/>
        </w:rPr>
        <w:t>to wide-baseline matching</w:t>
      </w:r>
      <w:r w:rsidR="00E006EF">
        <w:rPr>
          <w:rFonts w:eastAsiaTheme="minorEastAsia" w:cs="Times New Roman" w:hint="eastAsia"/>
          <w:color w:val="000000" w:themeColor="text1"/>
          <w:szCs w:val="24"/>
        </w:rPr>
        <w:t>.</w:t>
      </w:r>
      <w:r w:rsidR="00437572">
        <w:rPr>
          <w:rFonts w:eastAsiaTheme="minorEastAsia" w:cs="Times New Roman" w:hint="eastAsia"/>
          <w:color w:val="000000" w:themeColor="text1"/>
          <w:szCs w:val="24"/>
        </w:rPr>
        <w:t xml:space="preserve"> </w:t>
      </w:r>
      <w:r w:rsidR="00FE7394">
        <w:rPr>
          <w:rFonts w:cs="Times New Roman"/>
          <w:szCs w:val="24"/>
        </w:rPr>
        <w:t>Currently,</w:t>
      </w:r>
      <w:r w:rsidR="00FE7394">
        <w:rPr>
          <w:rFonts w:eastAsiaTheme="minorEastAsia" w:cs="Times New Roman" w:hint="eastAsia"/>
          <w:szCs w:val="24"/>
        </w:rPr>
        <w:t xml:space="preserve"> </w:t>
      </w:r>
      <w:r w:rsidRPr="00F375FB">
        <w:rPr>
          <w:rFonts w:cs="Times New Roman"/>
          <w:szCs w:val="24"/>
        </w:rPr>
        <w:t xml:space="preserve">this method has the best performance </w:t>
      </w:r>
      <w:r w:rsidR="00E006EF">
        <w:rPr>
          <w:rFonts w:eastAsiaTheme="minorEastAsia" w:cs="Times New Roman" w:hint="eastAsia"/>
          <w:szCs w:val="24"/>
        </w:rPr>
        <w:t>on</w:t>
      </w:r>
      <w:r w:rsidRPr="00F375FB">
        <w:rPr>
          <w:rFonts w:cs="Times New Roman"/>
          <w:szCs w:val="24"/>
        </w:rPr>
        <w:t xml:space="preserve"> affine invariant regions.</w:t>
      </w:r>
    </w:p>
    <w:p w:rsidR="000415AB" w:rsidRDefault="000415AB" w:rsidP="00BC1335">
      <w:pPr>
        <w:rPr>
          <w:rFonts w:eastAsiaTheme="minorEastAsia" w:cs="Times New Roman"/>
          <w:szCs w:val="24"/>
        </w:rPr>
      </w:pPr>
      <w:r w:rsidRPr="00F375FB">
        <w:rPr>
          <w:rFonts w:cs="Times New Roman"/>
          <w:szCs w:val="24"/>
        </w:rPr>
        <w:t xml:space="preserve"> </w:t>
      </w:r>
    </w:p>
    <w:p w:rsidR="0066112B" w:rsidRDefault="0066112B" w:rsidP="00BC1335">
      <w:pPr>
        <w:rPr>
          <w:rFonts w:eastAsiaTheme="minorEastAsia" w:cs="Times New Roman"/>
          <w:szCs w:val="24"/>
        </w:rPr>
      </w:pPr>
      <w:r>
        <w:rPr>
          <w:rStyle w:val="hps"/>
        </w:rPr>
        <w:t>Before starting</w:t>
      </w:r>
      <w:r>
        <w:t xml:space="preserve"> </w:t>
      </w:r>
      <w:r>
        <w:rPr>
          <w:rStyle w:val="hps"/>
        </w:rPr>
        <w:t>the extraction</w:t>
      </w:r>
      <w:r>
        <w:t xml:space="preserve"> </w:t>
      </w:r>
      <w:r>
        <w:rPr>
          <w:rStyle w:val="hps"/>
        </w:rPr>
        <w:t>of the feature region</w:t>
      </w:r>
      <w:r>
        <w:t xml:space="preserve">, MSER </w:t>
      </w:r>
      <w:r>
        <w:rPr>
          <w:rStyle w:val="hps"/>
        </w:rPr>
        <w:t>first</w:t>
      </w:r>
      <w:r>
        <w:t xml:space="preserve"> </w:t>
      </w:r>
      <w:r>
        <w:rPr>
          <w:rFonts w:eastAsiaTheme="minorEastAsia" w:hint="eastAsia"/>
        </w:rPr>
        <w:t>convert</w:t>
      </w:r>
      <w:r w:rsidR="00E006EF">
        <w:rPr>
          <w:rFonts w:eastAsiaTheme="minorEastAsia" w:hint="eastAsia"/>
        </w:rPr>
        <w:t>s</w:t>
      </w:r>
      <w:r>
        <w:rPr>
          <w:rFonts w:eastAsiaTheme="minorEastAsia" w:hint="eastAsia"/>
        </w:rPr>
        <w:t xml:space="preserve"> the target image to </w:t>
      </w:r>
      <w:r>
        <w:rPr>
          <w:rStyle w:val="hps"/>
        </w:rPr>
        <w:t>grayscale</w:t>
      </w:r>
      <w:r>
        <w:t xml:space="preserve"> </w:t>
      </w:r>
      <w:r>
        <w:rPr>
          <w:rStyle w:val="hps"/>
        </w:rPr>
        <w:t>images</w:t>
      </w:r>
      <w:r w:rsidR="00E006EF">
        <w:rPr>
          <w:rStyle w:val="hps"/>
          <w:rFonts w:eastAsiaTheme="minorEastAsia" w:hint="eastAsia"/>
        </w:rPr>
        <w:t>.</w:t>
      </w:r>
      <w:r>
        <w:rPr>
          <w:rStyle w:val="hps"/>
        </w:rPr>
        <w:t xml:space="preserve"> </w:t>
      </w:r>
      <w:r w:rsidR="00E006EF">
        <w:rPr>
          <w:rStyle w:val="hps"/>
          <w:rFonts w:eastAsiaTheme="minorEastAsia" w:hint="eastAsia"/>
        </w:rPr>
        <w:t>It</w:t>
      </w:r>
      <w:r>
        <w:rPr>
          <w:rStyle w:val="hps"/>
        </w:rPr>
        <w:t xml:space="preserve"> then</w:t>
      </w:r>
      <w:r>
        <w:t xml:space="preserve"> </w:t>
      </w:r>
      <w:r>
        <w:rPr>
          <w:rFonts w:eastAsiaTheme="minorEastAsia" w:hint="eastAsia"/>
        </w:rPr>
        <w:t>get</w:t>
      </w:r>
      <w:r w:rsidR="00E006EF">
        <w:rPr>
          <w:rFonts w:eastAsiaTheme="minorEastAsia" w:hint="eastAsia"/>
        </w:rPr>
        <w:t>s</w:t>
      </w:r>
      <w:r>
        <w:rPr>
          <w:rFonts w:eastAsiaTheme="minorEastAsia" w:hint="eastAsia"/>
        </w:rPr>
        <w:t xml:space="preserve"> the connection </w:t>
      </w:r>
      <w:r>
        <w:rPr>
          <w:rStyle w:val="hps"/>
        </w:rPr>
        <w:t>sequence</w:t>
      </w:r>
      <w:r>
        <w:t xml:space="preserve"> </w:t>
      </w:r>
      <w:r>
        <w:rPr>
          <w:rStyle w:val="hps"/>
        </w:rPr>
        <w:t>of pixels</w:t>
      </w:r>
      <w:r>
        <w:t xml:space="preserve"> </w:t>
      </w:r>
      <w:r>
        <w:rPr>
          <w:rStyle w:val="hps"/>
        </w:rPr>
        <w:t>in a given</w:t>
      </w:r>
      <w:r>
        <w:t xml:space="preserve"> </w:t>
      </w:r>
      <w:r>
        <w:rPr>
          <w:rStyle w:val="hps"/>
        </w:rPr>
        <w:t>threshold condition</w:t>
      </w:r>
      <w:r>
        <w:rPr>
          <w:rFonts w:eastAsiaTheme="minorEastAsia" w:hint="eastAsia"/>
        </w:rPr>
        <w:t xml:space="preserve">. </w:t>
      </w:r>
      <w:r w:rsidR="00E006EF">
        <w:rPr>
          <w:rFonts w:eastAsiaTheme="minorEastAsia" w:hint="eastAsia"/>
        </w:rPr>
        <w:t>T</w:t>
      </w:r>
      <w:r>
        <w:rPr>
          <w:rStyle w:val="hps"/>
        </w:rPr>
        <w:t>he</w:t>
      </w:r>
      <w:r>
        <w:t xml:space="preserve"> </w:t>
      </w:r>
      <w:r>
        <w:rPr>
          <w:rStyle w:val="hps"/>
        </w:rPr>
        <w:t>stability of these</w:t>
      </w:r>
      <w:r>
        <w:t xml:space="preserve"> </w:t>
      </w:r>
      <w:r>
        <w:rPr>
          <w:rFonts w:eastAsiaTheme="minorEastAsia" w:hint="eastAsia"/>
        </w:rPr>
        <w:t xml:space="preserve">connection </w:t>
      </w:r>
      <w:r>
        <w:rPr>
          <w:rStyle w:val="hps"/>
        </w:rPr>
        <w:t>components</w:t>
      </w:r>
      <w:r w:rsidR="00E006EF">
        <w:rPr>
          <w:rStyle w:val="hps"/>
          <w:rFonts w:eastAsiaTheme="minorEastAsia" w:hint="eastAsia"/>
        </w:rPr>
        <w:t xml:space="preserve"> </w:t>
      </w:r>
      <w:r w:rsidR="00E006EF">
        <w:rPr>
          <w:rStyle w:val="hps"/>
          <w:rFonts w:eastAsiaTheme="minorEastAsia"/>
        </w:rPr>
        <w:t>is</w:t>
      </w:r>
      <w:r w:rsidR="00E006EF">
        <w:rPr>
          <w:rStyle w:val="hps"/>
          <w:rFonts w:eastAsiaTheme="minorEastAsia" w:hint="eastAsia"/>
        </w:rPr>
        <w:t xml:space="preserve"> next tested</w:t>
      </w:r>
      <w:r>
        <w:rPr>
          <w:rStyle w:val="hps"/>
          <w:rFonts w:eastAsiaTheme="minorEastAsia" w:hint="eastAsia"/>
        </w:rPr>
        <w:t>.</w:t>
      </w:r>
      <w:r>
        <w:t xml:space="preserve"> </w:t>
      </w:r>
      <w:r>
        <w:rPr>
          <w:rStyle w:val="hps"/>
          <w:rFonts w:eastAsiaTheme="minorEastAsia" w:hint="eastAsia"/>
        </w:rPr>
        <w:t>F</w:t>
      </w:r>
      <w:r>
        <w:rPr>
          <w:rStyle w:val="hps"/>
        </w:rPr>
        <w:t>inally</w:t>
      </w:r>
      <w:r>
        <w:rPr>
          <w:rStyle w:val="hps"/>
          <w:rFonts w:eastAsiaTheme="minorEastAsia" w:hint="eastAsia"/>
        </w:rPr>
        <w:t>,</w:t>
      </w:r>
      <w:r>
        <w:rPr>
          <w:rStyle w:val="hps"/>
        </w:rPr>
        <w:t xml:space="preserve"> </w:t>
      </w:r>
      <w:r>
        <w:rPr>
          <w:rFonts w:eastAsiaTheme="minorEastAsia" w:hint="eastAsia"/>
        </w:rPr>
        <w:t xml:space="preserve">the </w:t>
      </w:r>
      <w:r>
        <w:t xml:space="preserve">most stable </w:t>
      </w:r>
      <w:r w:rsidR="00DB7AF9">
        <w:rPr>
          <w:rStyle w:val="hps"/>
          <w:rFonts w:eastAsiaTheme="minorEastAsia" w:hint="eastAsia"/>
        </w:rPr>
        <w:t>e</w:t>
      </w:r>
      <w:r>
        <w:rPr>
          <w:rStyle w:val="hps"/>
        </w:rPr>
        <w:t>xtreme</w:t>
      </w:r>
      <w:r>
        <w:t xml:space="preserve"> </w:t>
      </w:r>
      <w:r w:rsidR="00DB7AF9">
        <w:rPr>
          <w:rStyle w:val="hps"/>
          <w:rFonts w:eastAsiaTheme="minorEastAsia" w:hint="eastAsia"/>
        </w:rPr>
        <w:t>region</w:t>
      </w:r>
      <w:r w:rsidR="00E006EF">
        <w:rPr>
          <w:rStyle w:val="hps"/>
          <w:rFonts w:eastAsiaTheme="minorEastAsia" w:hint="eastAsia"/>
        </w:rPr>
        <w:t xml:space="preserve"> is obtained</w:t>
      </w:r>
      <w:r>
        <w:t xml:space="preserve">. </w:t>
      </w:r>
      <w:r>
        <w:rPr>
          <w:rStyle w:val="hps"/>
        </w:rPr>
        <w:t>The</w:t>
      </w:r>
      <w:r>
        <w:t xml:space="preserve"> </w:t>
      </w:r>
      <w:r>
        <w:rPr>
          <w:rFonts w:eastAsiaTheme="minorEastAsia" w:hint="eastAsia"/>
        </w:rPr>
        <w:t xml:space="preserve">grayscale value in </w:t>
      </w:r>
      <w:r w:rsidR="00E006EF">
        <w:rPr>
          <w:rFonts w:eastAsiaTheme="minorEastAsia" w:hint="eastAsia"/>
        </w:rPr>
        <w:t xml:space="preserve">the </w:t>
      </w:r>
      <w:r>
        <w:rPr>
          <w:rStyle w:val="hps"/>
        </w:rPr>
        <w:t xml:space="preserve">most </w:t>
      </w:r>
      <w:r>
        <w:rPr>
          <w:rStyle w:val="hps"/>
        </w:rPr>
        <w:lastRenderedPageBreak/>
        <w:t>stable</w:t>
      </w:r>
      <w:r>
        <w:t xml:space="preserve"> </w:t>
      </w:r>
      <w:r>
        <w:rPr>
          <w:rStyle w:val="hps"/>
        </w:rPr>
        <w:t>region</w:t>
      </w:r>
      <w:r>
        <w:t xml:space="preserve"> </w:t>
      </w:r>
      <w:r>
        <w:rPr>
          <w:rStyle w:val="hps"/>
        </w:rPr>
        <w:t>is</w:t>
      </w:r>
      <w:r>
        <w:t xml:space="preserve"> </w:t>
      </w:r>
      <w:r>
        <w:rPr>
          <w:rStyle w:val="hps"/>
        </w:rPr>
        <w:t xml:space="preserve">greater </w:t>
      </w:r>
      <w:r>
        <w:rPr>
          <w:rStyle w:val="hps"/>
          <w:rFonts w:eastAsiaTheme="minorEastAsia" w:hint="eastAsia"/>
        </w:rPr>
        <w:t>or less</w:t>
      </w:r>
      <w:r w:rsidR="00E006EF">
        <w:rPr>
          <w:rStyle w:val="hps"/>
          <w:rFonts w:eastAsiaTheme="minorEastAsia" w:hint="eastAsia"/>
        </w:rPr>
        <w:t>er</w:t>
      </w:r>
      <w:r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than the</w:t>
      </w:r>
      <w:r>
        <w:t xml:space="preserve"> </w:t>
      </w:r>
      <w:r>
        <w:rPr>
          <w:rFonts w:eastAsiaTheme="minorEastAsia" w:hint="eastAsia"/>
        </w:rPr>
        <w:t xml:space="preserve">pixel </w:t>
      </w:r>
      <w:r>
        <w:rPr>
          <w:rStyle w:val="hps"/>
        </w:rPr>
        <w:t>grayscale</w:t>
      </w:r>
      <w:r>
        <w:t xml:space="preserve"> </w:t>
      </w:r>
      <w:r>
        <w:rPr>
          <w:rStyle w:val="hps"/>
        </w:rPr>
        <w:t xml:space="preserve">value </w:t>
      </w:r>
      <w:r>
        <w:rPr>
          <w:rStyle w:val="hps"/>
          <w:rFonts w:eastAsiaTheme="minorEastAsia" w:hint="eastAsia"/>
        </w:rPr>
        <w:t>on the boundary.</w:t>
      </w:r>
      <w:r w:rsidRPr="00F375FB">
        <w:rPr>
          <w:rFonts w:cs="Times New Roman"/>
          <w:szCs w:val="24"/>
        </w:rPr>
        <w:t xml:space="preserve"> </w:t>
      </w:r>
    </w:p>
    <w:p w:rsidR="0066112B" w:rsidRDefault="0066112B" w:rsidP="00BC1335">
      <w:pPr>
        <w:rPr>
          <w:rFonts w:eastAsiaTheme="minorEastAsia" w:cs="Times New Roman"/>
          <w:szCs w:val="24"/>
        </w:rPr>
      </w:pPr>
    </w:p>
    <w:p w:rsidR="00226D67" w:rsidRDefault="000415AB" w:rsidP="00BC1335">
      <w:pPr>
        <w:rPr>
          <w:rStyle w:val="hps"/>
          <w:rFonts w:eastAsiaTheme="minorEastAsia" w:cs="Times New Roman"/>
          <w:szCs w:val="24"/>
        </w:rPr>
      </w:pPr>
      <w:r w:rsidRPr="00F375FB">
        <w:rPr>
          <w:rStyle w:val="hps"/>
          <w:rFonts w:cs="Times New Roman"/>
          <w:szCs w:val="24"/>
        </w:rPr>
        <w:t xml:space="preserve">MSER </w:t>
      </w:r>
      <w:r w:rsidR="00226D67">
        <w:rPr>
          <w:rStyle w:val="hps"/>
          <w:rFonts w:eastAsiaTheme="minorEastAsia" w:cs="Times New Roman" w:hint="eastAsia"/>
          <w:szCs w:val="24"/>
        </w:rPr>
        <w:t>has the following features:</w:t>
      </w:r>
    </w:p>
    <w:p w:rsidR="00226D67" w:rsidRPr="00DB7AF9" w:rsidRDefault="00F56620" w:rsidP="00DB7AF9">
      <w:pPr>
        <w:pStyle w:val="a3"/>
        <w:numPr>
          <w:ilvl w:val="0"/>
          <w:numId w:val="7"/>
        </w:numPr>
        <w:ind w:firstLineChars="0"/>
        <w:rPr>
          <w:rFonts w:eastAsiaTheme="minorEastAsia" w:cs="Times New Roman"/>
          <w:szCs w:val="24"/>
        </w:rPr>
      </w:pPr>
      <w:r w:rsidRPr="00DB7AF9">
        <w:rPr>
          <w:rFonts w:cs="Times New Roman"/>
          <w:szCs w:val="24"/>
        </w:rPr>
        <w:t>It</w:t>
      </w:r>
      <w:r w:rsidR="000415AB" w:rsidRPr="00DB7AF9">
        <w:rPr>
          <w:rFonts w:cs="Times New Roman"/>
          <w:szCs w:val="24"/>
        </w:rPr>
        <w:t xml:space="preserve"> </w:t>
      </w:r>
      <w:r w:rsidR="00E006EF">
        <w:rPr>
          <w:rFonts w:eastAsiaTheme="minorEastAsia" w:cs="Times New Roman" w:hint="eastAsia"/>
          <w:szCs w:val="24"/>
        </w:rPr>
        <w:t>is</w:t>
      </w:r>
      <w:r w:rsidR="000415AB" w:rsidRPr="00DB7AF9">
        <w:rPr>
          <w:rFonts w:cs="Times New Roman"/>
          <w:szCs w:val="24"/>
        </w:rPr>
        <w:t xml:space="preserve"> invariant </w:t>
      </w:r>
      <w:r w:rsidR="00E006EF">
        <w:rPr>
          <w:rFonts w:eastAsiaTheme="minorEastAsia" w:cs="Times New Roman" w:hint="eastAsia"/>
          <w:szCs w:val="24"/>
        </w:rPr>
        <w:t xml:space="preserve">to </w:t>
      </w:r>
      <w:r w:rsidR="000415AB" w:rsidRPr="00DB7AF9">
        <w:rPr>
          <w:rStyle w:val="hps"/>
          <w:rFonts w:cs="Times New Roman"/>
          <w:szCs w:val="24"/>
        </w:rPr>
        <w:t>affine</w:t>
      </w:r>
      <w:r w:rsidR="000415AB" w:rsidRPr="00DB7AF9">
        <w:rPr>
          <w:rFonts w:cs="Times New Roman"/>
          <w:szCs w:val="24"/>
        </w:rPr>
        <w:t xml:space="preserve"> change</w:t>
      </w:r>
      <w:r w:rsidR="00E006EF">
        <w:rPr>
          <w:rFonts w:eastAsiaTheme="minorEastAsia" w:cs="Times New Roman" w:hint="eastAsia"/>
          <w:szCs w:val="24"/>
        </w:rPr>
        <w:t>s</w:t>
      </w:r>
      <w:r w:rsidR="000415AB" w:rsidRPr="00DB7AF9">
        <w:rPr>
          <w:rFonts w:cs="Times New Roman"/>
          <w:szCs w:val="24"/>
        </w:rPr>
        <w:t xml:space="preserve"> of </w:t>
      </w:r>
      <w:r w:rsidR="000415AB" w:rsidRPr="00DB7AF9">
        <w:rPr>
          <w:rStyle w:val="hps"/>
          <w:rFonts w:cs="Times New Roman"/>
          <w:szCs w:val="24"/>
        </w:rPr>
        <w:t>grayscale</w:t>
      </w:r>
      <w:r w:rsidR="000415AB" w:rsidRPr="00DB7AF9">
        <w:rPr>
          <w:rFonts w:cs="Times New Roman"/>
          <w:szCs w:val="24"/>
        </w:rPr>
        <w:t xml:space="preserve"> </w:t>
      </w:r>
      <w:r w:rsidR="000415AB" w:rsidRPr="00DB7AF9">
        <w:rPr>
          <w:rStyle w:val="hps"/>
          <w:rFonts w:cs="Times New Roman"/>
          <w:szCs w:val="24"/>
        </w:rPr>
        <w:t>image</w:t>
      </w:r>
      <w:r w:rsidR="00E006EF">
        <w:rPr>
          <w:rStyle w:val="hps"/>
          <w:rFonts w:eastAsiaTheme="minorEastAsia" w:cs="Times New Roman" w:hint="eastAsia"/>
          <w:szCs w:val="24"/>
        </w:rPr>
        <w:t>s</w:t>
      </w:r>
      <w:r w:rsidR="00226D67" w:rsidRPr="00DB7AF9">
        <w:rPr>
          <w:rFonts w:eastAsiaTheme="minorEastAsia" w:cs="Times New Roman" w:hint="eastAsia"/>
          <w:szCs w:val="24"/>
        </w:rPr>
        <w:t>.</w:t>
      </w:r>
    </w:p>
    <w:p w:rsidR="00226D67" w:rsidRPr="00DB7AF9" w:rsidRDefault="000415AB" w:rsidP="00DB7AF9">
      <w:pPr>
        <w:pStyle w:val="a3"/>
        <w:numPr>
          <w:ilvl w:val="0"/>
          <w:numId w:val="7"/>
        </w:numPr>
        <w:ind w:firstLineChars="0"/>
        <w:rPr>
          <w:rFonts w:eastAsiaTheme="minorEastAsia" w:cs="Times New Roman"/>
          <w:szCs w:val="24"/>
        </w:rPr>
      </w:pPr>
      <w:r w:rsidRPr="00DB7AF9">
        <w:rPr>
          <w:rStyle w:val="hps"/>
          <w:rFonts w:cs="Times New Roman"/>
          <w:szCs w:val="24"/>
        </w:rPr>
        <w:t xml:space="preserve">The </w:t>
      </w:r>
      <w:r w:rsidR="00E006EF">
        <w:rPr>
          <w:rStyle w:val="hps"/>
          <w:rFonts w:eastAsiaTheme="minorEastAsia" w:cs="Times New Roman" w:hint="eastAsia"/>
          <w:szCs w:val="24"/>
        </w:rPr>
        <w:t xml:space="preserve">set </w:t>
      </w:r>
      <w:r w:rsidRPr="00DB7AF9">
        <w:rPr>
          <w:rStyle w:val="hps"/>
          <w:rFonts w:cs="Times New Roman"/>
          <w:szCs w:val="24"/>
        </w:rPr>
        <w:t>region of support is relatively</w:t>
      </w:r>
      <w:r w:rsidRPr="00DB7AF9">
        <w:rPr>
          <w:rFonts w:cs="Times New Roman"/>
          <w:szCs w:val="24"/>
        </w:rPr>
        <w:t xml:space="preserve"> </w:t>
      </w:r>
      <w:r w:rsidRPr="00DB7AF9">
        <w:rPr>
          <w:rStyle w:val="hps"/>
          <w:rFonts w:cs="Times New Roman"/>
          <w:szCs w:val="24"/>
        </w:rPr>
        <w:t>stable</w:t>
      </w:r>
      <w:r w:rsidR="00E006EF">
        <w:rPr>
          <w:rFonts w:eastAsiaTheme="minorEastAsia" w:cs="Times New Roman" w:hint="eastAsia"/>
          <w:szCs w:val="24"/>
        </w:rPr>
        <w:t>.</w:t>
      </w:r>
      <w:r w:rsidR="00226D67" w:rsidRPr="00226D67">
        <w:t xml:space="preserve"> </w:t>
      </w:r>
      <w:r w:rsidR="00E006EF">
        <w:rPr>
          <w:rFonts w:eastAsiaTheme="minorEastAsia" w:hint="eastAsia"/>
        </w:rPr>
        <w:t>W</w:t>
      </w:r>
      <w:r w:rsidR="00226D67">
        <w:t xml:space="preserve">hen the </w:t>
      </w:r>
      <w:r w:rsidR="00226D67">
        <w:rPr>
          <w:rStyle w:val="hps"/>
        </w:rPr>
        <w:t>threshold</w:t>
      </w:r>
      <w:r w:rsidR="00226D67">
        <w:t xml:space="preserve"> </w:t>
      </w:r>
      <w:r w:rsidR="00226D67">
        <w:rPr>
          <w:rStyle w:val="hps"/>
        </w:rPr>
        <w:t>value changes</w:t>
      </w:r>
      <w:r w:rsidR="00226D67">
        <w:t xml:space="preserve"> </w:t>
      </w:r>
      <w:r w:rsidR="00226D67">
        <w:rPr>
          <w:rStyle w:val="hps"/>
        </w:rPr>
        <w:t>within a certain range</w:t>
      </w:r>
      <w:r w:rsidR="00226D67">
        <w:t xml:space="preserve">, </w:t>
      </w:r>
      <w:r w:rsidR="00226D67" w:rsidRPr="00DB7AF9">
        <w:rPr>
          <w:rFonts w:eastAsiaTheme="minorEastAsia" w:hint="eastAsia"/>
        </w:rPr>
        <w:t xml:space="preserve">the </w:t>
      </w:r>
      <w:r w:rsidR="00DB7AF9">
        <w:rPr>
          <w:rFonts w:eastAsiaTheme="minorEastAsia" w:hint="eastAsia"/>
        </w:rPr>
        <w:t xml:space="preserve">area </w:t>
      </w:r>
      <w:r w:rsidR="00226D67" w:rsidRPr="00DB7AF9">
        <w:rPr>
          <w:rFonts w:eastAsiaTheme="minorEastAsia" w:hint="eastAsia"/>
        </w:rPr>
        <w:t xml:space="preserve">of </w:t>
      </w:r>
      <w:r w:rsidR="00226D67">
        <w:rPr>
          <w:rStyle w:val="hps"/>
        </w:rPr>
        <w:t>value</w:t>
      </w:r>
      <w:r w:rsidR="00226D67">
        <w:t xml:space="preserve"> </w:t>
      </w:r>
      <w:r w:rsidR="00226D67">
        <w:rPr>
          <w:rStyle w:val="hps"/>
        </w:rPr>
        <w:t>does not change</w:t>
      </w:r>
      <w:r w:rsidR="00226D67" w:rsidRPr="00DB7AF9">
        <w:rPr>
          <w:rStyle w:val="hps"/>
          <w:rFonts w:eastAsiaTheme="minorEastAsia" w:hint="eastAsia"/>
        </w:rPr>
        <w:t xml:space="preserve"> with that value</w:t>
      </w:r>
      <w:r w:rsidR="00226D67" w:rsidRPr="00DB7AF9">
        <w:rPr>
          <w:rFonts w:eastAsiaTheme="minorEastAsia" w:hint="eastAsia"/>
        </w:rPr>
        <w:t>.</w:t>
      </w:r>
      <w:r w:rsidR="00226D67" w:rsidRPr="00DB7AF9">
        <w:rPr>
          <w:rFonts w:eastAsiaTheme="minorEastAsia" w:cs="Times New Roman" w:hint="eastAsia"/>
          <w:szCs w:val="24"/>
        </w:rPr>
        <w:t xml:space="preserve"> </w:t>
      </w:r>
    </w:p>
    <w:p w:rsidR="005D4E7F" w:rsidRPr="00DB7AF9" w:rsidRDefault="00F375FB" w:rsidP="00DB7AF9">
      <w:pPr>
        <w:pStyle w:val="a3"/>
        <w:numPr>
          <w:ilvl w:val="0"/>
          <w:numId w:val="7"/>
        </w:numPr>
        <w:ind w:firstLineChars="0"/>
        <w:rPr>
          <w:rFonts w:eastAsiaTheme="minorEastAsia"/>
        </w:rPr>
      </w:pPr>
      <w:r w:rsidRPr="00DB7AF9">
        <w:rPr>
          <w:rStyle w:val="hps"/>
          <w:rFonts w:cs="Times New Roman"/>
          <w:szCs w:val="24"/>
        </w:rPr>
        <w:t>It</w:t>
      </w:r>
      <w:r w:rsidR="000415AB" w:rsidRPr="00DB7AF9">
        <w:rPr>
          <w:rStyle w:val="hps"/>
          <w:rFonts w:cs="Times New Roman"/>
          <w:szCs w:val="24"/>
        </w:rPr>
        <w:t xml:space="preserve"> can</w:t>
      </w:r>
      <w:r w:rsidR="000415AB" w:rsidRPr="00DB7AF9">
        <w:rPr>
          <w:rFonts w:cs="Times New Roman"/>
          <w:szCs w:val="24"/>
        </w:rPr>
        <w:t xml:space="preserve"> </w:t>
      </w:r>
      <w:r w:rsidR="000415AB" w:rsidRPr="00DB7AF9">
        <w:rPr>
          <w:rStyle w:val="hps"/>
          <w:rFonts w:cs="Times New Roman"/>
          <w:szCs w:val="24"/>
        </w:rPr>
        <w:t>detect different</w:t>
      </w:r>
      <w:r w:rsidR="000415AB" w:rsidRPr="00DB7AF9">
        <w:rPr>
          <w:rFonts w:cs="Times New Roman"/>
          <w:szCs w:val="24"/>
        </w:rPr>
        <w:t xml:space="preserve"> </w:t>
      </w:r>
      <w:r w:rsidR="000415AB" w:rsidRPr="00DB7AF9">
        <w:rPr>
          <w:rStyle w:val="hps"/>
          <w:rFonts w:cs="Times New Roman"/>
          <w:szCs w:val="24"/>
        </w:rPr>
        <w:t>levels of</w:t>
      </w:r>
      <w:r w:rsidR="000415AB" w:rsidRPr="00DB7AF9">
        <w:rPr>
          <w:rFonts w:cs="Times New Roman"/>
          <w:szCs w:val="24"/>
        </w:rPr>
        <w:t xml:space="preserve"> </w:t>
      </w:r>
      <w:r w:rsidR="000415AB" w:rsidRPr="00DB7AF9">
        <w:rPr>
          <w:rStyle w:val="hps"/>
          <w:rFonts w:cs="Times New Roman"/>
          <w:szCs w:val="24"/>
        </w:rPr>
        <w:t>region</w:t>
      </w:r>
      <w:r w:rsidR="00E006EF">
        <w:rPr>
          <w:rStyle w:val="hps"/>
          <w:rFonts w:eastAsiaTheme="minorEastAsia" w:cs="Times New Roman" w:hint="eastAsia"/>
          <w:szCs w:val="24"/>
        </w:rPr>
        <w:t>s</w:t>
      </w:r>
      <w:r w:rsidR="000415AB" w:rsidRPr="00DB7AF9">
        <w:rPr>
          <w:rStyle w:val="hps"/>
          <w:rFonts w:cs="Times New Roman"/>
          <w:szCs w:val="24"/>
        </w:rPr>
        <w:t>.</w:t>
      </w:r>
      <w:r w:rsidR="00226D67">
        <w:t xml:space="preserve"> </w:t>
      </w:r>
    </w:p>
    <w:p w:rsidR="00DB7AF9" w:rsidRDefault="00DB7AF9" w:rsidP="00DB7AF9">
      <w:pPr>
        <w:pStyle w:val="a3"/>
        <w:numPr>
          <w:ilvl w:val="0"/>
          <w:numId w:val="7"/>
        </w:numPr>
        <w:ind w:firstLineChars="0"/>
        <w:rPr>
          <w:rFonts w:eastAsiaTheme="minorEastAsia"/>
        </w:rPr>
      </w:pPr>
      <w:r>
        <w:rPr>
          <w:rFonts w:eastAsiaTheme="minorEastAsia" w:hint="eastAsia"/>
        </w:rPr>
        <w:t>Since</w:t>
      </w:r>
      <w:r w:rsidRPr="00DB7AF9">
        <w:rPr>
          <w:rFonts w:eastAsiaTheme="minorEastAsia" w:hint="eastAsia"/>
        </w:rPr>
        <w:t xml:space="preserve"> there is no </w:t>
      </w:r>
      <w:r>
        <w:rPr>
          <w:rStyle w:val="hps"/>
        </w:rPr>
        <w:t>smooth</w:t>
      </w:r>
      <w:r>
        <w:t xml:space="preserve"> </w:t>
      </w:r>
      <w:r>
        <w:rPr>
          <w:rStyle w:val="hps"/>
        </w:rPr>
        <w:t>preprocessing</w:t>
      </w:r>
      <w:r>
        <w:t xml:space="preserve"> </w:t>
      </w:r>
      <w:r w:rsidRPr="00DB7AF9">
        <w:rPr>
          <w:rFonts w:eastAsiaTheme="minorEastAsia" w:hint="eastAsia"/>
        </w:rPr>
        <w:t>for images when using</w:t>
      </w:r>
      <w:r>
        <w:rPr>
          <w:rFonts w:eastAsiaTheme="minorEastAsia" w:hint="eastAsia"/>
        </w:rPr>
        <w:t xml:space="preserve"> </w:t>
      </w:r>
      <w:r>
        <w:rPr>
          <w:rStyle w:val="hps"/>
        </w:rPr>
        <w:t>MSER</w:t>
      </w:r>
      <w:r w:rsidR="00E006EF">
        <w:rPr>
          <w:rStyle w:val="hps"/>
          <w:rFonts w:eastAsiaTheme="minorEastAsia" w:hint="eastAsia"/>
        </w:rPr>
        <w:t>,</w:t>
      </w:r>
      <w:r w:rsidR="00AD1149">
        <w:rPr>
          <w:rStyle w:val="hps"/>
          <w:rFonts w:eastAsiaTheme="minorEastAsia" w:hint="eastAsia"/>
        </w:rPr>
        <w:t xml:space="preserve"> </w:t>
      </w:r>
      <w:r w:rsidR="00E006EF">
        <w:rPr>
          <w:rStyle w:val="hps"/>
          <w:rFonts w:eastAsiaTheme="minorEastAsia" w:hint="eastAsia"/>
        </w:rPr>
        <w:t>i</w:t>
      </w:r>
      <w:r w:rsidR="00226D67" w:rsidRPr="00DB7AF9">
        <w:rPr>
          <w:rStyle w:val="hps"/>
          <w:rFonts w:eastAsiaTheme="minorEastAsia" w:hint="eastAsia"/>
        </w:rPr>
        <w:t xml:space="preserve">t can be used </w:t>
      </w:r>
      <w:r w:rsidR="00226D67">
        <w:rPr>
          <w:rStyle w:val="hps"/>
        </w:rPr>
        <w:t>in a variety of</w:t>
      </w:r>
      <w:r w:rsidR="00226D67">
        <w:t xml:space="preserve"> </w:t>
      </w:r>
      <w:r w:rsidR="00226D67">
        <w:rPr>
          <w:rStyle w:val="hps"/>
        </w:rPr>
        <w:t>scales</w:t>
      </w:r>
      <w:r w:rsidR="00E006EF">
        <w:rPr>
          <w:rFonts w:eastAsiaTheme="minorEastAsia" w:hint="eastAsia"/>
        </w:rPr>
        <w:t>.</w:t>
      </w:r>
      <w:r w:rsidR="00226D67">
        <w:t xml:space="preserve"> </w:t>
      </w:r>
      <w:r w:rsidR="00E006EF">
        <w:rPr>
          <w:rStyle w:val="hps"/>
          <w:rFonts w:eastAsiaTheme="minorEastAsia" w:hint="eastAsia"/>
        </w:rPr>
        <w:t>B</w:t>
      </w:r>
      <w:r w:rsidR="00226D67">
        <w:rPr>
          <w:rStyle w:val="hps"/>
        </w:rPr>
        <w:t>oth</w:t>
      </w:r>
      <w:r w:rsidR="00226D67">
        <w:t xml:space="preserve"> </w:t>
      </w:r>
      <w:r w:rsidR="00E006EF">
        <w:rPr>
          <w:rFonts w:eastAsiaTheme="minorEastAsia" w:hint="eastAsia"/>
        </w:rPr>
        <w:t xml:space="preserve">the </w:t>
      </w:r>
      <w:r w:rsidR="00226D67">
        <w:rPr>
          <w:rStyle w:val="hps"/>
        </w:rPr>
        <w:t>small</w:t>
      </w:r>
      <w:r w:rsidR="00226D67">
        <w:t xml:space="preserve"> </w:t>
      </w:r>
      <w:r w:rsidR="00226D67" w:rsidRPr="00DB7AF9">
        <w:rPr>
          <w:rFonts w:eastAsiaTheme="minorEastAsia" w:hint="eastAsia"/>
        </w:rPr>
        <w:t>size</w:t>
      </w:r>
      <w:r w:rsidR="00E006EF">
        <w:rPr>
          <w:rFonts w:eastAsiaTheme="minorEastAsia" w:hint="eastAsia"/>
        </w:rPr>
        <w:t xml:space="preserve"> of</w:t>
      </w:r>
      <w:r w:rsidRPr="00DB7AF9">
        <w:rPr>
          <w:rFonts w:eastAsiaTheme="minorEastAsia" w:hint="eastAsia"/>
        </w:rPr>
        <w:t xml:space="preserve"> </w:t>
      </w:r>
      <w:r w:rsidR="00226D67">
        <w:rPr>
          <w:rStyle w:val="hps"/>
        </w:rPr>
        <w:t>MSER</w:t>
      </w:r>
      <w:r w:rsidR="00226D67" w:rsidRPr="00DB7AF9">
        <w:rPr>
          <w:rStyle w:val="hps"/>
          <w:rFonts w:eastAsiaTheme="minorEastAsia" w:hint="eastAsia"/>
        </w:rPr>
        <w:t xml:space="preserve"> and </w:t>
      </w:r>
      <w:r w:rsidR="00E006EF">
        <w:rPr>
          <w:rStyle w:val="hps"/>
          <w:rFonts w:eastAsiaTheme="minorEastAsia" w:hint="eastAsia"/>
        </w:rPr>
        <w:t xml:space="preserve">the </w:t>
      </w:r>
      <w:r w:rsidR="00226D67">
        <w:rPr>
          <w:rStyle w:val="hps"/>
        </w:rPr>
        <w:t>large size</w:t>
      </w:r>
      <w:r w:rsidR="00226D67">
        <w:t xml:space="preserve"> </w:t>
      </w:r>
      <w:r w:rsidR="00E006EF">
        <w:rPr>
          <w:rFonts w:eastAsiaTheme="minorEastAsia" w:hint="eastAsia"/>
        </w:rPr>
        <w:t xml:space="preserve">of </w:t>
      </w:r>
      <w:r w:rsidR="00226D67">
        <w:rPr>
          <w:rStyle w:val="hps"/>
        </w:rPr>
        <w:t>MSER</w:t>
      </w:r>
      <w:r w:rsidR="00226D67" w:rsidRPr="00DB7AF9">
        <w:rPr>
          <w:rStyle w:val="hps"/>
          <w:rFonts w:eastAsiaTheme="minorEastAsia" w:hint="eastAsia"/>
        </w:rPr>
        <w:t xml:space="preserve"> can be detected</w:t>
      </w:r>
      <w:r w:rsidRPr="00DB7AF9">
        <w:rPr>
          <w:rStyle w:val="hps"/>
          <w:rFonts w:eastAsiaTheme="minorEastAsia" w:hint="eastAsia"/>
        </w:rPr>
        <w:t xml:space="preserve"> (</w:t>
      </w:r>
      <w:r>
        <w:rPr>
          <w:rStyle w:val="hps"/>
        </w:rPr>
        <w:t>size</w:t>
      </w:r>
      <w:r>
        <w:t xml:space="preserve"> </w:t>
      </w:r>
      <w:r>
        <w:rPr>
          <w:rStyle w:val="hps"/>
        </w:rPr>
        <w:t>variability</w:t>
      </w:r>
      <w:r w:rsidRPr="00DB7AF9">
        <w:rPr>
          <w:rStyle w:val="hps"/>
          <w:rFonts w:eastAsiaTheme="minorEastAsia" w:hint="eastAsia"/>
        </w:rPr>
        <w:t>)</w:t>
      </w:r>
      <w:r w:rsidRPr="00DB7AF9">
        <w:rPr>
          <w:rFonts w:eastAsiaTheme="minorEastAsia" w:hint="eastAsia"/>
        </w:rPr>
        <w:t xml:space="preserve">. </w:t>
      </w:r>
    </w:p>
    <w:p w:rsidR="000415AB" w:rsidRPr="00DB7AF9" w:rsidRDefault="00226D67" w:rsidP="00DB7AF9">
      <w:pPr>
        <w:pStyle w:val="a3"/>
        <w:numPr>
          <w:ilvl w:val="0"/>
          <w:numId w:val="7"/>
        </w:numPr>
        <w:ind w:firstLineChars="0"/>
        <w:rPr>
          <w:rStyle w:val="hps"/>
          <w:rFonts w:eastAsiaTheme="minorEastAsia"/>
        </w:rPr>
      </w:pPr>
      <w:r>
        <w:rPr>
          <w:rStyle w:val="hps"/>
        </w:rPr>
        <w:t>MSER</w:t>
      </w:r>
      <w:r>
        <w:t xml:space="preserve"> </w:t>
      </w:r>
      <w:r w:rsidRPr="00DB7AF9">
        <w:rPr>
          <w:rFonts w:eastAsiaTheme="minorEastAsia" w:hint="eastAsia"/>
        </w:rPr>
        <w:t xml:space="preserve">suits most </w:t>
      </w:r>
      <w:r>
        <w:rPr>
          <w:rStyle w:val="hps"/>
        </w:rPr>
        <w:t>image structure</w:t>
      </w:r>
      <w:r w:rsidR="00E006EF">
        <w:rPr>
          <w:rStyle w:val="hps"/>
          <w:rFonts w:eastAsiaTheme="minorEastAsia" w:hint="eastAsia"/>
        </w:rPr>
        <w:t>s</w:t>
      </w:r>
      <w:r>
        <w:t xml:space="preserve">, </w:t>
      </w:r>
      <w:r>
        <w:rPr>
          <w:rStyle w:val="hps"/>
        </w:rPr>
        <w:t>regardless of whether the</w:t>
      </w:r>
      <w:r>
        <w:t xml:space="preserve"> </w:t>
      </w:r>
      <w:r>
        <w:rPr>
          <w:rStyle w:val="hps"/>
        </w:rPr>
        <w:t>picture structure</w:t>
      </w:r>
      <w:r>
        <w:t xml:space="preserve"> </w:t>
      </w:r>
      <w:r>
        <w:rPr>
          <w:rStyle w:val="hps"/>
        </w:rPr>
        <w:t>is</w:t>
      </w:r>
      <w:r>
        <w:t xml:space="preserve"> </w:t>
      </w:r>
      <w:r w:rsidRPr="00DB7AF9">
        <w:rPr>
          <w:rFonts w:eastAsiaTheme="minorEastAsia" w:hint="eastAsia"/>
        </w:rPr>
        <w:t xml:space="preserve">  </w:t>
      </w:r>
      <w:r>
        <w:rPr>
          <w:rStyle w:val="hps"/>
        </w:rPr>
        <w:t>coarse</w:t>
      </w:r>
      <w:r>
        <w:t xml:space="preserve"> </w:t>
      </w:r>
      <w:r>
        <w:rPr>
          <w:rStyle w:val="hps"/>
        </w:rPr>
        <w:t>or</w:t>
      </w:r>
      <w:r>
        <w:t xml:space="preserve"> </w:t>
      </w:r>
      <w:r w:rsidRPr="00DB7AF9">
        <w:rPr>
          <w:rStyle w:val="hps"/>
          <w:rFonts w:eastAsiaTheme="minorEastAsia" w:hint="eastAsia"/>
        </w:rPr>
        <w:t>subtle</w:t>
      </w:r>
      <w:r w:rsidRPr="00DB7AF9">
        <w:rPr>
          <w:rFonts w:eastAsiaTheme="minorEastAsia" w:hint="eastAsia"/>
        </w:rPr>
        <w:t>.</w:t>
      </w:r>
    </w:p>
    <w:p w:rsidR="000415AB" w:rsidRPr="00E74ADD" w:rsidRDefault="000415AB" w:rsidP="00BC1335">
      <w:pPr>
        <w:rPr>
          <w:rFonts w:eastAsiaTheme="minorEastAsia" w:cs="Times New Roman"/>
          <w:szCs w:val="24"/>
        </w:rPr>
      </w:pPr>
    </w:p>
    <w:p w:rsidR="00AB1D18" w:rsidRPr="00AB1D18" w:rsidRDefault="000415AB" w:rsidP="005D4E7F">
      <w:pPr>
        <w:rPr>
          <w:rFonts w:eastAsiaTheme="minorEastAsia" w:cs="Times New Roman"/>
          <w:color w:val="000000" w:themeColor="text1"/>
          <w:kern w:val="0"/>
          <w:szCs w:val="24"/>
        </w:rPr>
      </w:pPr>
      <w:r w:rsidRPr="00737E28">
        <w:rPr>
          <w:rFonts w:cs="Times New Roman"/>
          <w:color w:val="000000" w:themeColor="text1"/>
          <w:kern w:val="0"/>
          <w:szCs w:val="24"/>
        </w:rPr>
        <w:t>Candidate regions are ex</w:t>
      </w:r>
      <w:r w:rsidR="00E006EF">
        <w:rPr>
          <w:rFonts w:eastAsiaTheme="minorEastAsia" w:cs="Times New Roman" w:hint="eastAsia"/>
          <w:color w:val="000000" w:themeColor="text1"/>
          <w:kern w:val="0"/>
          <w:szCs w:val="24"/>
        </w:rPr>
        <w:t>tr</w:t>
      </w:r>
      <w:r w:rsidRPr="00737E28">
        <w:rPr>
          <w:rFonts w:cs="Times New Roman"/>
          <w:color w:val="000000" w:themeColor="text1"/>
          <w:kern w:val="0"/>
          <w:szCs w:val="24"/>
        </w:rPr>
        <w:t xml:space="preserve">acted by using </w:t>
      </w:r>
      <w:r w:rsidR="00E006EF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the </w:t>
      </w:r>
      <w:r w:rsidR="00AB1D18">
        <w:rPr>
          <w:rFonts w:cs="Times New Roman"/>
          <w:color w:val="000000" w:themeColor="text1"/>
          <w:kern w:val="0"/>
          <w:szCs w:val="24"/>
        </w:rPr>
        <w:t>MSER method</w:t>
      </w:r>
      <w:r w:rsidR="00AB1D18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through </w:t>
      </w:r>
      <w:r w:rsidR="00E006EF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the </w:t>
      </w:r>
      <w:r w:rsidR="00AB1D18">
        <w:rPr>
          <w:rFonts w:eastAsiaTheme="minorEastAsia" w:cs="Times New Roman" w:hint="eastAsia"/>
          <w:color w:val="000000" w:themeColor="text1"/>
          <w:kern w:val="0"/>
          <w:szCs w:val="24"/>
        </w:rPr>
        <w:t>following process.</w:t>
      </w:r>
      <w:r w:rsidR="00DB7AF9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 w:rsidR="00AB1D18">
        <w:rPr>
          <w:rStyle w:val="hps"/>
          <w:rFonts w:eastAsiaTheme="minorEastAsia" w:cs="Times New Roman"/>
          <w:szCs w:val="24"/>
        </w:rPr>
        <w:t xml:space="preserve">First, </w:t>
      </w:r>
      <w:r w:rsidR="00AB1D18" w:rsidRPr="00737E28">
        <w:rPr>
          <w:rStyle w:val="hps"/>
          <w:rFonts w:cs="Times New Roman"/>
          <w:szCs w:val="24"/>
        </w:rPr>
        <w:t>a series of</w:t>
      </w:r>
      <w:r w:rsidR="00AB1D18" w:rsidRPr="00737E28">
        <w:rPr>
          <w:rFonts w:cs="Times New Roman"/>
          <w:szCs w:val="24"/>
        </w:rPr>
        <w:t xml:space="preserve"> </w:t>
      </w:r>
      <w:r w:rsidR="00AB1D18" w:rsidRPr="00737E28">
        <w:rPr>
          <w:rStyle w:val="hps"/>
          <w:rFonts w:cs="Times New Roman"/>
          <w:szCs w:val="24"/>
        </w:rPr>
        <w:t>thresholds</w:t>
      </w:r>
      <w:r w:rsidR="00AB1D18" w:rsidRPr="00737E28">
        <w:rPr>
          <w:rFonts w:cs="Times New Roman"/>
          <w:szCs w:val="24"/>
        </w:rPr>
        <w:t xml:space="preserve"> </w:t>
      </w:r>
      <w:r w:rsidR="00AB1D18">
        <w:rPr>
          <w:rFonts w:eastAsiaTheme="minorEastAsia" w:cs="Times New Roman" w:hint="eastAsia"/>
          <w:szCs w:val="24"/>
        </w:rPr>
        <w:t>(</w:t>
      </w:r>
      <w:r w:rsidR="00E74ADD">
        <w:rPr>
          <w:rFonts w:eastAsiaTheme="minorEastAsia" w:cs="Times New Roman"/>
          <w:szCs w:val="24"/>
        </w:rPr>
        <w:t>gray level</w:t>
      </w:r>
      <w:r w:rsidR="00AB1D18">
        <w:rPr>
          <w:rFonts w:eastAsiaTheme="minorEastAsia" w:cs="Times New Roman" w:hint="eastAsia"/>
          <w:szCs w:val="24"/>
        </w:rPr>
        <w:t>) from 0 to 255</w:t>
      </w:r>
      <w:r w:rsidR="00E006EF">
        <w:rPr>
          <w:rFonts w:eastAsiaTheme="minorEastAsia" w:cs="Times New Roman" w:hint="eastAsia"/>
          <w:szCs w:val="24"/>
        </w:rPr>
        <w:t xml:space="preserve"> are used.</w:t>
      </w:r>
      <w:r w:rsidR="00AB1D18">
        <w:rPr>
          <w:rStyle w:val="hps"/>
          <w:rFonts w:eastAsiaTheme="minorEastAsia" w:cs="Times New Roman" w:hint="eastAsia"/>
          <w:szCs w:val="24"/>
        </w:rPr>
        <w:t xml:space="preserve"> </w:t>
      </w:r>
      <w:r w:rsidR="00E006EF">
        <w:rPr>
          <w:rStyle w:val="hps"/>
          <w:rFonts w:eastAsiaTheme="minorEastAsia" w:cs="Times New Roman" w:hint="eastAsia"/>
          <w:szCs w:val="24"/>
        </w:rPr>
        <w:t>A</w:t>
      </w:r>
      <w:r w:rsidR="00AB1D18">
        <w:rPr>
          <w:rStyle w:val="hps"/>
          <w:rFonts w:eastAsiaTheme="minorEastAsia" w:cs="Times New Roman" w:hint="eastAsia"/>
          <w:szCs w:val="24"/>
        </w:rPr>
        <w:t>nd</w:t>
      </w:r>
      <w:r w:rsidR="00E006EF">
        <w:rPr>
          <w:rStyle w:val="hps"/>
          <w:rFonts w:eastAsiaTheme="minorEastAsia" w:cs="Times New Roman" w:hint="eastAsia"/>
          <w:szCs w:val="24"/>
        </w:rPr>
        <w:t>,</w:t>
      </w:r>
      <w:r w:rsidR="00AB1D18">
        <w:rPr>
          <w:rStyle w:val="hps"/>
          <w:rFonts w:eastAsiaTheme="minorEastAsia" w:cs="Times New Roman" w:hint="eastAsia"/>
          <w:szCs w:val="24"/>
        </w:rPr>
        <w:t xml:space="preserve"> when the threshold </w:t>
      </w:r>
      <w:r w:rsidR="00E006EF">
        <w:rPr>
          <w:rStyle w:val="hps"/>
          <w:rFonts w:eastAsiaTheme="minorEastAsia" w:cs="Times New Roman" w:hint="eastAsia"/>
          <w:szCs w:val="24"/>
        </w:rPr>
        <w:t>increase</w:t>
      </w:r>
      <w:r w:rsidR="001A4F6A">
        <w:rPr>
          <w:rStyle w:val="hps"/>
          <w:rFonts w:eastAsiaTheme="minorEastAsia" w:cs="Times New Roman" w:hint="eastAsia"/>
          <w:szCs w:val="24"/>
        </w:rPr>
        <w:t>s</w:t>
      </w:r>
      <w:r w:rsidR="00E006EF">
        <w:rPr>
          <w:rStyle w:val="hps"/>
          <w:rFonts w:eastAsiaTheme="minorEastAsia" w:cs="Times New Roman" w:hint="eastAsia"/>
          <w:szCs w:val="24"/>
        </w:rPr>
        <w:t xml:space="preserve"> </w:t>
      </w:r>
      <w:r w:rsidR="00AB1D18">
        <w:rPr>
          <w:rStyle w:val="hps"/>
          <w:rFonts w:eastAsiaTheme="minorEastAsia" w:cs="Times New Roman" w:hint="eastAsia"/>
          <w:szCs w:val="24"/>
        </w:rPr>
        <w:t xml:space="preserve">at </w:t>
      </w:r>
      <w:r w:rsidR="00E006EF">
        <w:rPr>
          <w:rStyle w:val="hps"/>
          <w:rFonts w:eastAsiaTheme="minorEastAsia" w:cs="Times New Roman" w:hint="eastAsia"/>
          <w:szCs w:val="24"/>
        </w:rPr>
        <w:t xml:space="preserve">the </w:t>
      </w:r>
      <w:r w:rsidR="00AB1D18">
        <w:rPr>
          <w:rStyle w:val="hps"/>
          <w:rFonts w:eastAsiaTheme="minorEastAsia" w:cs="Times New Roman" w:hint="eastAsia"/>
          <w:szCs w:val="24"/>
        </w:rPr>
        <w:t xml:space="preserve">same </w:t>
      </w:r>
      <w:r w:rsidR="00E006EF">
        <w:rPr>
          <w:rStyle w:val="hps"/>
          <w:rFonts w:eastAsiaTheme="minorEastAsia" w:cs="Times New Roman" w:hint="eastAsia"/>
          <w:szCs w:val="24"/>
        </w:rPr>
        <w:t xml:space="preserve">size of </w:t>
      </w:r>
      <w:r w:rsidR="00AB1D18">
        <w:rPr>
          <w:rStyle w:val="hps"/>
          <w:rFonts w:eastAsiaTheme="minorEastAsia" w:cs="Times New Roman" w:hint="eastAsia"/>
          <w:szCs w:val="24"/>
        </w:rPr>
        <w:t xml:space="preserve">step, </w:t>
      </w:r>
      <w:r w:rsidR="00E006EF">
        <w:rPr>
          <w:rStyle w:val="hps"/>
          <w:rFonts w:eastAsiaTheme="minorEastAsia" w:cs="Times New Roman" w:hint="eastAsia"/>
          <w:szCs w:val="24"/>
        </w:rPr>
        <w:t xml:space="preserve">the </w:t>
      </w:r>
      <w:r w:rsidR="00E74ADD">
        <w:rPr>
          <w:rStyle w:val="hps"/>
          <w:rFonts w:eastAsiaTheme="minorEastAsia" w:cs="Times New Roman" w:hint="eastAsia"/>
          <w:szCs w:val="24"/>
        </w:rPr>
        <w:t>gray value of each pixel</w:t>
      </w:r>
      <w:r w:rsidR="00E006EF">
        <w:rPr>
          <w:rStyle w:val="hps"/>
          <w:rFonts w:eastAsiaTheme="minorEastAsia" w:cs="Times New Roman" w:hint="eastAsia"/>
          <w:szCs w:val="24"/>
        </w:rPr>
        <w:t xml:space="preserve"> is tested.</w:t>
      </w:r>
      <w:r w:rsidR="00E74ADD">
        <w:rPr>
          <w:rStyle w:val="hps"/>
          <w:rFonts w:eastAsiaTheme="minorEastAsia" w:cs="Times New Roman" w:hint="eastAsia"/>
          <w:szCs w:val="24"/>
        </w:rPr>
        <w:t xml:space="preserve"> </w:t>
      </w:r>
      <w:r w:rsidR="00E006EF">
        <w:rPr>
          <w:rStyle w:val="hps"/>
          <w:rFonts w:eastAsiaTheme="minorEastAsia" w:cs="Times New Roman" w:hint="eastAsia"/>
          <w:szCs w:val="24"/>
        </w:rPr>
        <w:t>A</w:t>
      </w:r>
      <w:r w:rsidR="00E74ADD">
        <w:rPr>
          <w:rStyle w:val="hps"/>
          <w:rFonts w:eastAsiaTheme="minorEastAsia" w:cs="Times New Roman" w:hint="eastAsia"/>
          <w:szCs w:val="24"/>
        </w:rPr>
        <w:t xml:space="preserve">fter the pixel </w:t>
      </w:r>
      <w:r w:rsidR="00E006EF">
        <w:rPr>
          <w:rStyle w:val="hps"/>
          <w:rFonts w:eastAsiaTheme="minorEastAsia" w:cs="Times New Roman" w:hint="eastAsia"/>
          <w:szCs w:val="24"/>
        </w:rPr>
        <w:t xml:space="preserve">with a </w:t>
      </w:r>
      <w:r w:rsidR="00E74ADD">
        <w:rPr>
          <w:rStyle w:val="hps"/>
          <w:rFonts w:eastAsiaTheme="minorEastAsia" w:cs="Times New Roman" w:hint="eastAsia"/>
          <w:szCs w:val="24"/>
        </w:rPr>
        <w:t xml:space="preserve">gray value </w:t>
      </w:r>
      <w:r w:rsidR="00E74ADD">
        <w:rPr>
          <w:rStyle w:val="hps"/>
          <w:rFonts w:eastAsiaTheme="minorEastAsia" w:cs="Times New Roman"/>
          <w:szCs w:val="24"/>
        </w:rPr>
        <w:t>smaller</w:t>
      </w:r>
      <w:r w:rsidR="00E74ADD">
        <w:rPr>
          <w:rStyle w:val="hps"/>
          <w:rFonts w:eastAsiaTheme="minorEastAsia" w:cs="Times New Roman" w:hint="eastAsia"/>
          <w:szCs w:val="24"/>
        </w:rPr>
        <w:t xml:space="preserve"> than the threshold</w:t>
      </w:r>
      <w:r w:rsidR="00E006EF">
        <w:rPr>
          <w:rStyle w:val="hps"/>
          <w:rFonts w:eastAsiaTheme="minorEastAsia" w:cs="Times New Roman" w:hint="eastAsia"/>
          <w:szCs w:val="24"/>
        </w:rPr>
        <w:t xml:space="preserve"> is ignored</w:t>
      </w:r>
      <w:r w:rsidR="00E74ADD">
        <w:rPr>
          <w:rStyle w:val="hps"/>
          <w:rFonts w:eastAsiaTheme="minorEastAsia" w:cs="Times New Roman" w:hint="eastAsia"/>
          <w:szCs w:val="24"/>
        </w:rPr>
        <w:t>, the r</w:t>
      </w:r>
      <w:r w:rsidR="00E006EF">
        <w:rPr>
          <w:rStyle w:val="hps"/>
          <w:rFonts w:eastAsiaTheme="minorEastAsia" w:cs="Times New Roman" w:hint="eastAsia"/>
          <w:szCs w:val="24"/>
        </w:rPr>
        <w:t>emaining</w:t>
      </w:r>
      <w:r w:rsidR="00E74ADD">
        <w:rPr>
          <w:rStyle w:val="hps"/>
          <w:rFonts w:eastAsiaTheme="minorEastAsia" w:cs="Times New Roman" w:hint="eastAsia"/>
          <w:szCs w:val="24"/>
        </w:rPr>
        <w:t xml:space="preserve"> part</w:t>
      </w:r>
      <w:r w:rsidR="00E006EF">
        <w:rPr>
          <w:rStyle w:val="hps"/>
          <w:rFonts w:eastAsiaTheme="minorEastAsia" w:cs="Times New Roman" w:hint="eastAsia"/>
          <w:szCs w:val="24"/>
        </w:rPr>
        <w:t xml:space="preserve"> is counted. T</w:t>
      </w:r>
      <w:r w:rsidR="00E74ADD">
        <w:rPr>
          <w:rStyle w:val="hps"/>
          <w:rFonts w:eastAsiaTheme="minorEastAsia" w:cs="Times New Roman" w:hint="eastAsia"/>
          <w:szCs w:val="24"/>
        </w:rPr>
        <w:t xml:space="preserve">he </w:t>
      </w:r>
      <w:r w:rsidR="00E74ADD">
        <w:rPr>
          <w:rStyle w:val="hps"/>
          <w:rFonts w:eastAsiaTheme="minorEastAsia" w:cs="Times New Roman"/>
          <w:szCs w:val="24"/>
        </w:rPr>
        <w:t>region</w:t>
      </w:r>
      <w:r w:rsidR="00E74ADD">
        <w:rPr>
          <w:rStyle w:val="hps"/>
          <w:rFonts w:eastAsiaTheme="minorEastAsia" w:cs="Times New Roman" w:hint="eastAsia"/>
          <w:szCs w:val="24"/>
        </w:rPr>
        <w:t xml:space="preserve"> made by the connect</w:t>
      </w:r>
      <w:r w:rsidR="00E006EF">
        <w:rPr>
          <w:rStyle w:val="hps"/>
          <w:rFonts w:eastAsiaTheme="minorEastAsia" w:cs="Times New Roman" w:hint="eastAsia"/>
          <w:szCs w:val="24"/>
        </w:rPr>
        <w:t>ed</w:t>
      </w:r>
      <w:r w:rsidR="00E74ADD">
        <w:rPr>
          <w:rStyle w:val="hps"/>
          <w:rFonts w:eastAsiaTheme="minorEastAsia" w:cs="Times New Roman" w:hint="eastAsia"/>
          <w:szCs w:val="24"/>
        </w:rPr>
        <w:t xml:space="preserve"> pixel</w:t>
      </w:r>
      <w:r w:rsidR="00E006EF">
        <w:rPr>
          <w:rStyle w:val="hps"/>
          <w:rFonts w:eastAsiaTheme="minorEastAsia" w:cs="Times New Roman" w:hint="eastAsia"/>
          <w:szCs w:val="24"/>
        </w:rPr>
        <w:t>s</w:t>
      </w:r>
      <w:r w:rsidR="00E74ADD">
        <w:rPr>
          <w:rStyle w:val="hps"/>
          <w:rFonts w:eastAsiaTheme="minorEastAsia" w:cs="Times New Roman" w:hint="eastAsia"/>
          <w:szCs w:val="24"/>
        </w:rPr>
        <w:t xml:space="preserve"> in the </w:t>
      </w:r>
      <w:r w:rsidR="00E006EF">
        <w:rPr>
          <w:rStyle w:val="hps"/>
          <w:rFonts w:eastAsiaTheme="minorEastAsia" w:cs="Times New Roman" w:hint="eastAsia"/>
          <w:szCs w:val="24"/>
        </w:rPr>
        <w:t xml:space="preserve">remaining </w:t>
      </w:r>
      <w:r w:rsidR="00E74ADD">
        <w:rPr>
          <w:rStyle w:val="hps"/>
          <w:rFonts w:eastAsiaTheme="minorEastAsia" w:cs="Times New Roman" w:hint="eastAsia"/>
          <w:szCs w:val="24"/>
        </w:rPr>
        <w:t>part becom</w:t>
      </w:r>
      <w:r w:rsidR="00E006EF">
        <w:rPr>
          <w:rStyle w:val="hps"/>
          <w:rFonts w:eastAsiaTheme="minorEastAsia" w:cs="Times New Roman" w:hint="eastAsia"/>
          <w:szCs w:val="24"/>
        </w:rPr>
        <w:t>es</w:t>
      </w:r>
      <w:r w:rsidR="00E74ADD">
        <w:rPr>
          <w:rStyle w:val="hps"/>
          <w:rFonts w:eastAsiaTheme="minorEastAsia" w:cs="Times New Roman" w:hint="eastAsia"/>
          <w:szCs w:val="24"/>
        </w:rPr>
        <w:t xml:space="preserve"> the </w:t>
      </w:r>
      <w:r w:rsidR="00E74ADD">
        <w:rPr>
          <w:rStyle w:val="hps"/>
          <w:rFonts w:eastAsiaTheme="minorEastAsia" w:cs="Times New Roman"/>
          <w:szCs w:val="24"/>
        </w:rPr>
        <w:t>extreme</w:t>
      </w:r>
      <w:r w:rsidR="00E74ADD">
        <w:rPr>
          <w:rStyle w:val="hps"/>
          <w:rFonts w:eastAsiaTheme="minorEastAsia" w:cs="Times New Roman" w:hint="eastAsia"/>
          <w:szCs w:val="24"/>
        </w:rPr>
        <w:t xml:space="preserve"> </w:t>
      </w:r>
      <w:r w:rsidR="00E74ADD">
        <w:rPr>
          <w:rStyle w:val="hps"/>
          <w:rFonts w:eastAsiaTheme="minorEastAsia" w:cs="Times New Roman"/>
          <w:szCs w:val="24"/>
        </w:rPr>
        <w:t>region</w:t>
      </w:r>
      <w:r w:rsidR="00E74ADD">
        <w:rPr>
          <w:rStyle w:val="hps"/>
          <w:rFonts w:eastAsiaTheme="minorEastAsia" w:cs="Times New Roman" w:hint="eastAsia"/>
          <w:szCs w:val="24"/>
        </w:rPr>
        <w:t>. The extreme region area</w:t>
      </w:r>
      <w:r w:rsidR="00E006EF">
        <w:rPr>
          <w:rStyle w:val="hps"/>
          <w:rFonts w:eastAsiaTheme="minorEastAsia" w:cs="Times New Roman" w:hint="eastAsia"/>
          <w:szCs w:val="24"/>
        </w:rPr>
        <w:t>s</w:t>
      </w:r>
      <w:r w:rsidR="00E74ADD">
        <w:rPr>
          <w:rStyle w:val="hps"/>
          <w:rFonts w:eastAsiaTheme="minorEastAsia" w:cs="Times New Roman" w:hint="eastAsia"/>
          <w:szCs w:val="24"/>
        </w:rPr>
        <w:t xml:space="preserve"> </w:t>
      </w:r>
      <w:r w:rsidR="00E006EF">
        <w:rPr>
          <w:rStyle w:val="hps"/>
          <w:rFonts w:eastAsiaTheme="minorEastAsia" w:cs="Times New Roman" w:hint="eastAsia"/>
          <w:szCs w:val="24"/>
        </w:rPr>
        <w:t>do</w:t>
      </w:r>
      <w:r w:rsidR="00E74ADD">
        <w:rPr>
          <w:rStyle w:val="hps"/>
          <w:rFonts w:eastAsiaTheme="minorEastAsia" w:cs="Times New Roman" w:hint="eastAsia"/>
          <w:szCs w:val="24"/>
        </w:rPr>
        <w:t xml:space="preserve"> not change with the threshold change</w:t>
      </w:r>
      <w:r w:rsidR="00E006EF">
        <w:rPr>
          <w:rStyle w:val="hps"/>
          <w:rFonts w:eastAsiaTheme="minorEastAsia" w:cs="Times New Roman" w:hint="eastAsia"/>
          <w:szCs w:val="24"/>
        </w:rPr>
        <w:t>s</w:t>
      </w:r>
      <w:r w:rsidR="00E74ADD">
        <w:rPr>
          <w:rStyle w:val="hps"/>
          <w:rFonts w:eastAsiaTheme="minorEastAsia" w:cs="Times New Roman" w:hint="eastAsia"/>
          <w:szCs w:val="24"/>
        </w:rPr>
        <w:t xml:space="preserve">, </w:t>
      </w:r>
      <w:r w:rsidR="00DB7AF9">
        <w:rPr>
          <w:rStyle w:val="hps"/>
          <w:rFonts w:eastAsiaTheme="minorEastAsia" w:cs="Times New Roman" w:hint="eastAsia"/>
          <w:szCs w:val="24"/>
        </w:rPr>
        <w:t xml:space="preserve">this region </w:t>
      </w:r>
      <w:r w:rsidR="00E74ADD">
        <w:rPr>
          <w:rStyle w:val="hps"/>
          <w:rFonts w:eastAsiaTheme="minorEastAsia" w:cs="Times New Roman" w:hint="eastAsia"/>
          <w:szCs w:val="24"/>
        </w:rPr>
        <w:t>is the MSER we wanted.</w:t>
      </w:r>
    </w:p>
    <w:p w:rsidR="00AB1D18" w:rsidRDefault="00AB1D18" w:rsidP="00BC1335">
      <w:pPr>
        <w:rPr>
          <w:rFonts w:eastAsiaTheme="minorEastAsia" w:cs="Times New Roman"/>
          <w:color w:val="000000" w:themeColor="text1"/>
          <w:kern w:val="0"/>
          <w:szCs w:val="24"/>
        </w:rPr>
      </w:pPr>
    </w:p>
    <w:p w:rsidR="000415AB" w:rsidRPr="00E74ADD" w:rsidRDefault="00E74ADD" w:rsidP="00BC1335">
      <w:pPr>
        <w:rPr>
          <w:rFonts w:eastAsiaTheme="minorEastAsia" w:cs="Times New Roman"/>
          <w:color w:val="000000" w:themeColor="text1"/>
          <w:kern w:val="0"/>
          <w:szCs w:val="24"/>
        </w:rPr>
      </w:pP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Thus, from the step above, we know that </w:t>
      </w:r>
      <w:r w:rsidR="00837A42" w:rsidRPr="00737E28">
        <w:rPr>
          <w:rFonts w:cs="Times New Roman"/>
          <w:color w:val="000000" w:themeColor="text1"/>
          <w:kern w:val="0"/>
          <w:szCs w:val="24"/>
        </w:rPr>
        <w:t>MSER method allows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 xml:space="preserve"> regions to maintain their 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area</w:t>
      </w:r>
      <w:r w:rsidR="00E006EF">
        <w:rPr>
          <w:rFonts w:eastAsiaTheme="minorEastAsia" w:cs="Times New Roman" w:hint="eastAsia"/>
          <w:color w:val="000000" w:themeColor="text1"/>
          <w:kern w:val="0"/>
          <w:szCs w:val="24"/>
        </w:rPr>
        <w:t>s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.</w:t>
      </w:r>
      <w:r w:rsidR="00DB7AF9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 xml:space="preserve">MSER segmentation </w:t>
      </w:r>
      <w:r w:rsidR="00DB7AF9">
        <w:rPr>
          <w:rFonts w:eastAsiaTheme="minorEastAsia" w:cs="Times New Roman" w:hint="eastAsia"/>
          <w:color w:val="000000" w:themeColor="text1"/>
          <w:kern w:val="0"/>
          <w:szCs w:val="24"/>
        </w:rPr>
        <w:t>is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 xml:space="preserve"> selected under several thresholds</w:t>
      </w:r>
      <w:r w:rsidR="006646A9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, 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 xml:space="preserve">because of its quality towards variations </w:t>
      </w:r>
      <w:r w:rsidR="006646A9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in 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>lighting conditions</w:t>
      </w:r>
      <w:r w:rsidR="006646A9">
        <w:rPr>
          <w:rFonts w:eastAsiaTheme="minorEastAsia" w:cs="Times New Roman" w:hint="eastAsia"/>
          <w:color w:val="000000" w:themeColor="text1"/>
          <w:kern w:val="0"/>
          <w:szCs w:val="24"/>
        </w:rPr>
        <w:t>; these</w:t>
      </w:r>
      <w:r w:rsidR="00DB7AF9">
        <w:rPr>
          <w:rFonts w:cs="Times New Roman"/>
          <w:color w:val="000000" w:themeColor="text1"/>
          <w:kern w:val="0"/>
          <w:szCs w:val="24"/>
        </w:rPr>
        <w:t xml:space="preserve"> differ</w:t>
      </w:r>
      <w:r w:rsidR="00DB7AF9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 w:rsidR="006646A9">
        <w:rPr>
          <w:rFonts w:cs="Times New Roman"/>
          <w:color w:val="000000" w:themeColor="text1"/>
          <w:kern w:val="0"/>
          <w:szCs w:val="24"/>
        </w:rPr>
        <w:t xml:space="preserve">from 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 xml:space="preserve">other methods that select candidate regions by border </w:t>
      </w:r>
      <w:r w:rsidR="00982C3F" w:rsidRPr="00737E28">
        <w:rPr>
          <w:rFonts w:cs="Times New Roman"/>
          <w:color w:val="000000" w:themeColor="text1"/>
          <w:kern w:val="0"/>
          <w:szCs w:val="24"/>
        </w:rPr>
        <w:t>color</w:t>
      </w:r>
      <w:r w:rsidR="006646A9">
        <w:rPr>
          <w:rFonts w:eastAsiaTheme="minorEastAsia" w:cs="Times New Roman" w:hint="eastAsia"/>
          <w:color w:val="000000" w:themeColor="text1"/>
          <w:kern w:val="0"/>
          <w:szCs w:val="24"/>
        </w:rPr>
        <w:t>.</w:t>
      </w:r>
      <w:r w:rsidR="00982C3F" w:rsidRPr="00737E28">
        <w:rPr>
          <w:rFonts w:cs="Times New Roman"/>
          <w:color w:val="000000" w:themeColor="text1"/>
          <w:kern w:val="0"/>
          <w:szCs w:val="24"/>
        </w:rPr>
        <w:t xml:space="preserve"> </w:t>
      </w:r>
      <w:r w:rsidR="006646A9">
        <w:rPr>
          <w:rFonts w:eastAsiaTheme="minorEastAsia" w:cs="Times New Roman" w:hint="eastAsia"/>
          <w:color w:val="000000" w:themeColor="text1"/>
          <w:kern w:val="0"/>
          <w:szCs w:val="24"/>
        </w:rPr>
        <w:t>A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>nd</w:t>
      </w:r>
      <w:r w:rsidR="006646A9">
        <w:rPr>
          <w:rFonts w:eastAsiaTheme="minorEastAsia" w:cs="Times New Roman" w:hint="eastAsia"/>
          <w:color w:val="000000" w:themeColor="text1"/>
          <w:kern w:val="0"/>
          <w:szCs w:val="24"/>
        </w:rPr>
        <w:t>,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 xml:space="preserve"> the color of the b</w:t>
      </w:r>
      <w:r w:rsidR="00982C3F" w:rsidRPr="00737E28">
        <w:rPr>
          <w:rFonts w:cs="Times New Roman"/>
          <w:color w:val="000000" w:themeColor="text1"/>
          <w:kern w:val="0"/>
          <w:szCs w:val="24"/>
        </w:rPr>
        <w:t>order</w:t>
      </w:r>
      <w:r w:rsidR="000415AB" w:rsidRPr="00737E28">
        <w:rPr>
          <w:rFonts w:cs="Times New Roman"/>
          <w:color w:val="000000" w:themeColor="text1"/>
          <w:kern w:val="0"/>
          <w:szCs w:val="24"/>
        </w:rPr>
        <w:t xml:space="preserve"> stays stable during the MSER process. </w:t>
      </w:r>
    </w:p>
    <w:p w:rsidR="000415AB" w:rsidRPr="00737E28" w:rsidRDefault="000415AB" w:rsidP="00BC1335">
      <w:pPr>
        <w:rPr>
          <w:rFonts w:cs="Times New Roman"/>
          <w:i/>
          <w:iCs/>
          <w:kern w:val="0"/>
          <w:szCs w:val="24"/>
        </w:rPr>
      </w:pPr>
    </w:p>
    <w:p w:rsidR="00837A42" w:rsidRDefault="00837A42" w:rsidP="00837A42">
      <w:pPr>
        <w:rPr>
          <w:rFonts w:eastAsiaTheme="minorEastAsia" w:cs="Times New Roman"/>
          <w:kern w:val="0"/>
          <w:szCs w:val="24"/>
        </w:rPr>
      </w:pPr>
      <w:r>
        <w:rPr>
          <w:rFonts w:eastAsiaTheme="minorEastAsia" w:cs="Times New Roman" w:hint="eastAsia"/>
          <w:kern w:val="0"/>
          <w:szCs w:val="24"/>
        </w:rPr>
        <w:t xml:space="preserve">Our </w:t>
      </w:r>
      <w:r w:rsidR="000415AB" w:rsidRPr="00737E28">
        <w:rPr>
          <w:rFonts w:cs="Times New Roman"/>
          <w:kern w:val="0"/>
          <w:szCs w:val="24"/>
        </w:rPr>
        <w:t xml:space="preserve">experiment results </w:t>
      </w:r>
      <w:r w:rsidR="006646A9">
        <w:rPr>
          <w:rFonts w:eastAsiaTheme="minorEastAsia" w:cs="Times New Roman" w:hint="eastAsia"/>
          <w:kern w:val="0"/>
          <w:szCs w:val="24"/>
        </w:rPr>
        <w:t>developed through</w:t>
      </w:r>
      <w:r>
        <w:rPr>
          <w:rFonts w:eastAsiaTheme="minorEastAsia" w:cs="Times New Roman" w:hint="eastAsia"/>
          <w:kern w:val="0"/>
          <w:szCs w:val="24"/>
        </w:rPr>
        <w:t xml:space="preserve"> testing in Table 4.2.2.1 </w:t>
      </w:r>
      <w:r w:rsidR="000415AB" w:rsidRPr="00737E28">
        <w:rPr>
          <w:rFonts w:cs="Times New Roman"/>
          <w:kern w:val="0"/>
          <w:szCs w:val="24"/>
        </w:rPr>
        <w:t xml:space="preserve">show that </w:t>
      </w:r>
      <w:r>
        <w:rPr>
          <w:rFonts w:eastAsiaTheme="minorEastAsia" w:cs="Times New Roman" w:hint="eastAsia"/>
          <w:kern w:val="0"/>
          <w:szCs w:val="24"/>
        </w:rPr>
        <w:t>MSER can be used in our system</w:t>
      </w:r>
      <w:r w:rsidRPr="00737E28">
        <w:rPr>
          <w:rFonts w:cs="Times New Roman"/>
          <w:szCs w:val="24"/>
        </w:rPr>
        <w:t xml:space="preserve"> to segment traffic signs from backgrounds</w:t>
      </w:r>
      <w:r>
        <w:rPr>
          <w:rFonts w:eastAsiaTheme="minorEastAsia" w:cs="Times New Roman" w:hint="eastAsia"/>
          <w:szCs w:val="24"/>
        </w:rPr>
        <w:t xml:space="preserve"> and </w:t>
      </w:r>
      <w:r w:rsidR="006646A9">
        <w:rPr>
          <w:rFonts w:eastAsiaTheme="minorEastAsia" w:cs="Times New Roman" w:hint="eastAsia"/>
          <w:szCs w:val="24"/>
        </w:rPr>
        <w:t xml:space="preserve">to </w:t>
      </w:r>
      <w:r>
        <w:rPr>
          <w:rFonts w:eastAsiaTheme="minorEastAsia" w:cs="Times New Roman" w:hint="eastAsia"/>
          <w:kern w:val="0"/>
          <w:szCs w:val="24"/>
        </w:rPr>
        <w:t xml:space="preserve">get ROIs. </w:t>
      </w:r>
      <w:r w:rsidR="000415AB" w:rsidRPr="00737E28">
        <w:rPr>
          <w:rFonts w:cs="Times New Roman"/>
          <w:kern w:val="0"/>
          <w:szCs w:val="24"/>
        </w:rPr>
        <w:lastRenderedPageBreak/>
        <w:t xml:space="preserve">From </w:t>
      </w:r>
      <w:r>
        <w:rPr>
          <w:rFonts w:eastAsiaTheme="minorEastAsia" w:cs="Times New Roman" w:hint="eastAsia"/>
          <w:kern w:val="0"/>
          <w:szCs w:val="24"/>
        </w:rPr>
        <w:t>our</w:t>
      </w:r>
      <w:r w:rsidR="000415AB" w:rsidRPr="00737E28">
        <w:rPr>
          <w:rFonts w:cs="Times New Roman"/>
          <w:kern w:val="0"/>
          <w:szCs w:val="24"/>
        </w:rPr>
        <w:t xml:space="preserve"> results, we can discern the best series of thresholds </w:t>
      </w:r>
      <w:r w:rsidR="006646A9">
        <w:rPr>
          <w:rFonts w:eastAsiaTheme="minorEastAsia" w:cs="Times New Roman" w:hint="eastAsia"/>
          <w:kern w:val="0"/>
          <w:szCs w:val="24"/>
        </w:rPr>
        <w:t xml:space="preserve">used </w:t>
      </w:r>
      <w:r w:rsidR="000415AB" w:rsidRPr="00737E28">
        <w:rPr>
          <w:rFonts w:cs="Times New Roman"/>
          <w:kern w:val="0"/>
          <w:szCs w:val="24"/>
        </w:rPr>
        <w:t xml:space="preserve">to control the accuracy of regions as well as </w:t>
      </w:r>
      <w:r w:rsidR="006646A9">
        <w:rPr>
          <w:rFonts w:eastAsiaTheme="minorEastAsia" w:cs="Times New Roman" w:hint="eastAsia"/>
          <w:kern w:val="0"/>
          <w:szCs w:val="24"/>
        </w:rPr>
        <w:t xml:space="preserve">to </w:t>
      </w:r>
      <w:r w:rsidR="000415AB" w:rsidRPr="00737E28">
        <w:rPr>
          <w:rFonts w:cs="Times New Roman"/>
          <w:kern w:val="0"/>
          <w:szCs w:val="24"/>
        </w:rPr>
        <w:t>reduce the number of candidate regions.</w:t>
      </w:r>
      <w:r w:rsidRPr="00837A42">
        <w:rPr>
          <w:rFonts w:cs="Times New Roman"/>
          <w:kern w:val="0"/>
          <w:szCs w:val="24"/>
        </w:rPr>
        <w:t xml:space="preserve"> </w:t>
      </w:r>
    </w:p>
    <w:p w:rsidR="006646A9" w:rsidRPr="006646A9" w:rsidRDefault="006646A9" w:rsidP="00837A42">
      <w:pPr>
        <w:rPr>
          <w:rFonts w:eastAsiaTheme="minorEastAsia" w:cs="Times New Roman"/>
          <w:kern w:val="0"/>
          <w:szCs w:val="24"/>
        </w:rPr>
      </w:pPr>
    </w:p>
    <w:tbl>
      <w:tblPr>
        <w:tblStyle w:val="a7"/>
        <w:tblW w:w="4828" w:type="dxa"/>
        <w:jc w:val="center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828"/>
      </w:tblGrid>
      <w:tr w:rsidR="001A4F6A" w:rsidRPr="00072C05" w:rsidTr="004C2006">
        <w:trPr>
          <w:trHeight w:val="1995"/>
          <w:jc w:val="center"/>
        </w:trPr>
        <w:tc>
          <w:tcPr>
            <w:tcW w:w="4828" w:type="dxa"/>
          </w:tcPr>
          <w:p w:rsidR="001A4F6A" w:rsidRPr="00072C05" w:rsidRDefault="001A4F6A" w:rsidP="00DB7AF9">
            <w:pPr>
              <w:spacing w:line="276" w:lineRule="auto"/>
              <w:rPr>
                <w:rFonts w:cs="Times New Roman"/>
                <w:sz w:val="28"/>
                <w:szCs w:val="28"/>
              </w:rPr>
            </w:pPr>
            <w:r w:rsidRPr="00072C05">
              <w:rPr>
                <w:rFonts w:cs="Times New Roman"/>
                <w:noProof/>
                <w:sz w:val="28"/>
                <w:szCs w:val="28"/>
              </w:rPr>
              <w:drawing>
                <wp:inline distT="0" distB="0" distL="0" distR="0">
                  <wp:extent cx="2900420" cy="1800000"/>
                  <wp:effectExtent l="19050" t="0" r="0" b="0"/>
                  <wp:docPr id="171" name="图片 46" descr="C:\Users\lenovo\AppData\Roaming\Tencent\Users\1027341472\QQ\WinTemp\RichOle\U$BT5[@812KSS7IH)6Z6Q1E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lenovo\AppData\Roaming\Tencent\Users\1027341472\QQ\WinTemp\RichOle\U$BT5[@812KSS7IH)6Z6Q1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0420" cy="180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4F6A" w:rsidRPr="00072C05" w:rsidTr="004C2006">
        <w:trPr>
          <w:trHeight w:val="373"/>
          <w:jc w:val="center"/>
        </w:trPr>
        <w:tc>
          <w:tcPr>
            <w:tcW w:w="4828" w:type="dxa"/>
          </w:tcPr>
          <w:p w:rsidR="001A4F6A" w:rsidRPr="001A4F6A" w:rsidRDefault="001A4F6A" w:rsidP="001A4F6A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center"/>
              <w:rPr>
                <w:rFonts w:eastAsiaTheme="minorEastAsia" w:cs="Times New Roman"/>
                <w:noProof/>
                <w:szCs w:val="24"/>
              </w:rPr>
            </w:pPr>
            <w:r w:rsidRPr="001A4F6A">
              <w:rPr>
                <w:rFonts w:eastAsiaTheme="minorEastAsia" w:cs="Times New Roman" w:hint="eastAsia"/>
                <w:noProof/>
                <w:szCs w:val="24"/>
              </w:rPr>
              <w:t>Original image</w:t>
            </w:r>
          </w:p>
        </w:tc>
      </w:tr>
      <w:tr w:rsidR="001A4F6A" w:rsidRPr="00072C05" w:rsidTr="004C2006">
        <w:trPr>
          <w:trHeight w:val="1995"/>
          <w:jc w:val="center"/>
        </w:trPr>
        <w:tc>
          <w:tcPr>
            <w:tcW w:w="4828" w:type="dxa"/>
          </w:tcPr>
          <w:p w:rsidR="001A4F6A" w:rsidRPr="00072C05" w:rsidRDefault="001A4F6A" w:rsidP="00DB7AF9">
            <w:pPr>
              <w:keepNext/>
              <w:spacing w:line="276" w:lineRule="auto"/>
              <w:rPr>
                <w:rFonts w:cs="Times New Roman"/>
                <w:sz w:val="28"/>
                <w:szCs w:val="28"/>
              </w:rPr>
            </w:pPr>
            <w:r w:rsidRPr="00072C05">
              <w:rPr>
                <w:rFonts w:cs="Times New Roman"/>
                <w:noProof/>
                <w:sz w:val="28"/>
                <w:szCs w:val="28"/>
              </w:rPr>
              <w:drawing>
                <wp:inline distT="0" distB="0" distL="0" distR="0">
                  <wp:extent cx="2901600" cy="1795749"/>
                  <wp:effectExtent l="19050" t="0" r="0" b="0"/>
                  <wp:docPr id="172" name="图片 50" descr="C:\Users\lenovo\AppData\Roaming\Tencent\Users\1027341472\QQ\WinTemp\RichOle\4Q5[Z(57$E]CXZ8`NXYSN@B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lenovo\AppData\Roaming\Tencent\Users\1027341472\QQ\WinTemp\RichOle\4Q5[Z(57$E]CXZ8`NXYSN@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1600" cy="17957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4F6A" w:rsidRPr="00072C05" w:rsidTr="004C2006">
        <w:trPr>
          <w:trHeight w:val="409"/>
          <w:jc w:val="center"/>
        </w:trPr>
        <w:tc>
          <w:tcPr>
            <w:tcW w:w="4828" w:type="dxa"/>
          </w:tcPr>
          <w:p w:rsidR="001A4F6A" w:rsidRPr="001A4F6A" w:rsidRDefault="001A4F6A" w:rsidP="00DB7AF9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rPr>
                <w:rFonts w:eastAsiaTheme="minorEastAsia" w:cs="Times New Roman"/>
                <w:szCs w:val="24"/>
              </w:rPr>
            </w:pPr>
            <w:r w:rsidRPr="001A4F6A">
              <w:rPr>
                <w:rFonts w:eastAsiaTheme="minorEastAsia" w:cs="Times New Roman" w:hint="eastAsia"/>
                <w:szCs w:val="24"/>
              </w:rPr>
              <w:t>Mark MSER region at a selected threshold</w:t>
            </w:r>
          </w:p>
        </w:tc>
      </w:tr>
    </w:tbl>
    <w:p w:rsidR="00837A42" w:rsidRPr="00837A42" w:rsidRDefault="00837A42" w:rsidP="006646A9">
      <w:pPr>
        <w:pStyle w:val="af"/>
        <w:rPr>
          <w:rFonts w:eastAsiaTheme="minorEastAsia" w:cs="Times New Roman"/>
          <w:szCs w:val="24"/>
        </w:rPr>
      </w:pPr>
      <w:bookmarkStart w:id="80" w:name="_Toc388366684"/>
      <w:proofErr w:type="gramStart"/>
      <w:r>
        <w:t>Table 4.2.2.</w:t>
      </w:r>
      <w:proofErr w:type="gramEnd"/>
      <w:r w:rsidR="008401BD">
        <w:fldChar w:fldCharType="begin"/>
      </w:r>
      <w:r w:rsidR="00230D35">
        <w:instrText xml:space="preserve"> SEQ Table_4.2.2. \* ARABIC </w:instrText>
      </w:r>
      <w:r w:rsidR="008401BD">
        <w:fldChar w:fldCharType="separate"/>
      </w:r>
      <w:r w:rsidR="00AE69A1">
        <w:rPr>
          <w:noProof/>
        </w:rPr>
        <w:t>1</w:t>
      </w:r>
      <w:r w:rsidR="008401BD">
        <w:fldChar w:fldCharType="end"/>
      </w:r>
      <w:r w:rsidRPr="00837A42">
        <w:t xml:space="preserve"> </w:t>
      </w:r>
      <w:r>
        <w:rPr>
          <w:rFonts w:eastAsiaTheme="minorEastAsia" w:hint="eastAsia"/>
        </w:rPr>
        <w:t>Ex</w:t>
      </w:r>
      <w:r w:rsidR="001A4F6A">
        <w:rPr>
          <w:rFonts w:eastAsiaTheme="minorEastAsia" w:hint="eastAsia"/>
        </w:rPr>
        <w:t>periment results under MSER analysis</w:t>
      </w:r>
      <w:r w:rsidR="00DB7AF9">
        <w:rPr>
          <w:rFonts w:eastAsiaTheme="minorEastAsia" w:hint="eastAsia"/>
        </w:rPr>
        <w:t xml:space="preserve"> to extract and mark ROIs </w:t>
      </w:r>
      <w:r w:rsidR="00DB7AF9">
        <w:rPr>
          <w:rFonts w:eastAsiaTheme="minorEastAsia"/>
        </w:rPr>
        <w:t>from</w:t>
      </w:r>
      <w:r w:rsidR="00DB7AF9">
        <w:rPr>
          <w:rFonts w:eastAsiaTheme="minorEastAsia" w:hint="eastAsia"/>
        </w:rPr>
        <w:t xml:space="preserve"> a scene</w:t>
      </w:r>
      <w:bookmarkEnd w:id="80"/>
    </w:p>
    <w:p w:rsidR="000415AB" w:rsidRPr="00C74E02" w:rsidRDefault="000415AB" w:rsidP="00DB7AF9">
      <w:pPr>
        <w:spacing w:line="276" w:lineRule="auto"/>
        <w:rPr>
          <w:rFonts w:eastAsiaTheme="minorEastAsia" w:cs="Times New Roman"/>
        </w:rPr>
      </w:pPr>
    </w:p>
    <w:p w:rsidR="000415AB" w:rsidRDefault="000415AB" w:rsidP="00737E28">
      <w:pPr>
        <w:pStyle w:val="2"/>
        <w:spacing w:line="276" w:lineRule="auto"/>
      </w:pPr>
      <w:bookmarkStart w:id="81" w:name="_Toc384654393"/>
      <w:bookmarkStart w:id="82" w:name="_Toc388350415"/>
      <w:r w:rsidRPr="00072C05">
        <w:rPr>
          <w:rFonts w:hint="eastAsia"/>
        </w:rPr>
        <w:t xml:space="preserve">4.3 Algorithm </w:t>
      </w:r>
      <w:r w:rsidR="001A4F6A">
        <w:rPr>
          <w:rFonts w:hint="eastAsia"/>
        </w:rPr>
        <w:t xml:space="preserve">used in </w:t>
      </w:r>
      <w:r w:rsidRPr="00072C05">
        <w:t>C</w:t>
      </w:r>
      <w:r w:rsidRPr="00072C05">
        <w:rPr>
          <w:rFonts w:hint="eastAsia"/>
        </w:rPr>
        <w:t xml:space="preserve">lassification </w:t>
      </w:r>
      <w:r w:rsidRPr="00072C05">
        <w:t>S</w:t>
      </w:r>
      <w:r w:rsidRPr="00072C05">
        <w:rPr>
          <w:rFonts w:hint="eastAsia"/>
        </w:rPr>
        <w:t>tage</w:t>
      </w:r>
      <w:bookmarkEnd w:id="81"/>
      <w:bookmarkEnd w:id="82"/>
    </w:p>
    <w:p w:rsidR="000415AB" w:rsidRPr="000B094F" w:rsidRDefault="000B094F" w:rsidP="000B094F">
      <w:pPr>
        <w:widowControl/>
        <w:rPr>
          <w:rFonts w:eastAsiaTheme="minorEastAsia"/>
          <w:kern w:val="0"/>
        </w:rPr>
      </w:pPr>
      <w:r>
        <w:rPr>
          <w:rFonts w:eastAsia="宋体" w:cs="Times New Roman" w:hint="eastAsia"/>
          <w:kern w:val="0"/>
          <w:szCs w:val="24"/>
        </w:rPr>
        <w:t xml:space="preserve">Using the knowledge obtained from a set of training samples, we can identify the class of input </w:t>
      </w:r>
      <w:r w:rsidR="001A4F6A">
        <w:rPr>
          <w:rFonts w:eastAsia="宋体" w:cs="Times New Roman" w:hint="eastAsia"/>
          <w:kern w:val="0"/>
          <w:szCs w:val="24"/>
        </w:rPr>
        <w:t>image</w:t>
      </w:r>
      <w:r>
        <w:rPr>
          <w:rFonts w:eastAsia="宋体" w:cs="Times New Roman" w:hint="eastAsia"/>
          <w:kern w:val="0"/>
          <w:szCs w:val="24"/>
        </w:rPr>
        <w:t>s</w:t>
      </w:r>
      <w:r w:rsidR="006646A9">
        <w:rPr>
          <w:rFonts w:eastAsia="宋体" w:cs="Times New Roman" w:hint="eastAsia"/>
          <w:kern w:val="0"/>
          <w:szCs w:val="24"/>
        </w:rPr>
        <w:t>;</w:t>
      </w:r>
      <w:r>
        <w:rPr>
          <w:rFonts w:eastAsia="宋体" w:cs="Times New Roman" w:hint="eastAsia"/>
          <w:kern w:val="0"/>
          <w:szCs w:val="24"/>
        </w:rPr>
        <w:t xml:space="preserve"> and</w:t>
      </w:r>
      <w:r w:rsidR="006646A9">
        <w:rPr>
          <w:rFonts w:eastAsia="宋体" w:cs="Times New Roman" w:hint="eastAsia"/>
          <w:kern w:val="0"/>
          <w:szCs w:val="24"/>
        </w:rPr>
        <w:t>,</w:t>
      </w:r>
      <w:r>
        <w:rPr>
          <w:rFonts w:eastAsia="宋体" w:cs="Times New Roman" w:hint="eastAsia"/>
          <w:kern w:val="0"/>
          <w:szCs w:val="24"/>
        </w:rPr>
        <w:t xml:space="preserve"> this process is called classification</w:t>
      </w:r>
      <w:r w:rsidR="00DB7AF9">
        <w:rPr>
          <w:rFonts w:eastAsia="宋体" w:cs="Times New Roman" w:hint="eastAsia"/>
          <w:kern w:val="0"/>
          <w:szCs w:val="24"/>
        </w:rPr>
        <w:t xml:space="preserve">. </w:t>
      </w:r>
      <w:r w:rsidR="00DB7AF9">
        <w:t>Generally,</w:t>
      </w:r>
      <w:r w:rsidR="00DB7AF9">
        <w:rPr>
          <w:rFonts w:eastAsiaTheme="minorEastAsia" w:hint="eastAsia"/>
        </w:rPr>
        <w:t xml:space="preserve"> </w:t>
      </w:r>
      <w:r w:rsidR="000415AB" w:rsidRPr="00072C05">
        <w:t xml:space="preserve">the human eye can recognize an object in a specific category. However, without classification algorithms, computers cannot recognize simple differences. Therefore, we need to train the </w:t>
      </w:r>
      <w:r w:rsidR="00B242EB">
        <w:rPr>
          <w:rFonts w:eastAsiaTheme="minorEastAsia" w:hint="eastAsia"/>
        </w:rPr>
        <w:t>samples</w:t>
      </w:r>
      <w:r w:rsidR="000415AB" w:rsidRPr="00072C05">
        <w:t xml:space="preserve"> and </w:t>
      </w:r>
      <w:r w:rsidR="006646A9">
        <w:rPr>
          <w:rFonts w:eastAsiaTheme="minorEastAsia" w:hint="eastAsia"/>
        </w:rPr>
        <w:t xml:space="preserve">to </w:t>
      </w:r>
      <w:r w:rsidR="000415AB" w:rsidRPr="00072C05">
        <w:t xml:space="preserve">tell </w:t>
      </w:r>
      <w:r w:rsidR="00B242EB">
        <w:rPr>
          <w:rFonts w:eastAsiaTheme="minorEastAsia" w:hint="eastAsia"/>
        </w:rPr>
        <w:t>computer</w:t>
      </w:r>
      <w:r w:rsidR="006646A9">
        <w:rPr>
          <w:rFonts w:eastAsiaTheme="minorEastAsia" w:hint="eastAsia"/>
        </w:rPr>
        <w:t>s</w:t>
      </w:r>
      <w:r w:rsidR="000415AB" w:rsidRPr="00072C05">
        <w:t xml:space="preserve"> what belongs to which categories.</w:t>
      </w:r>
    </w:p>
    <w:p w:rsidR="000415AB" w:rsidRPr="001A4F6A" w:rsidRDefault="000415AB" w:rsidP="00737E28">
      <w:pPr>
        <w:rPr>
          <w:rFonts w:eastAsiaTheme="minorEastAsia"/>
          <w:kern w:val="0"/>
        </w:rPr>
      </w:pPr>
    </w:p>
    <w:p w:rsidR="000415AB" w:rsidRPr="005D4E7F" w:rsidRDefault="000415AB" w:rsidP="005D4E7F">
      <w:pPr>
        <w:rPr>
          <w:rFonts w:eastAsiaTheme="minorEastAsia"/>
          <w:kern w:val="0"/>
        </w:rPr>
      </w:pPr>
      <w:r w:rsidRPr="00072C05">
        <w:rPr>
          <w:rFonts w:eastAsia="CMR12"/>
          <w:kern w:val="0"/>
        </w:rPr>
        <w:lastRenderedPageBreak/>
        <w:t xml:space="preserve">The </w:t>
      </w:r>
      <w:r w:rsidR="001A4F6A">
        <w:rPr>
          <w:rFonts w:eastAsiaTheme="minorEastAsia" w:hint="eastAsia"/>
          <w:kern w:val="0"/>
        </w:rPr>
        <w:t xml:space="preserve">classification </w:t>
      </w:r>
      <w:r w:rsidRPr="00072C05">
        <w:rPr>
          <w:rFonts w:eastAsia="CMR12"/>
          <w:kern w:val="0"/>
        </w:rPr>
        <w:t>algorithm has two main effects</w:t>
      </w:r>
      <w:r w:rsidR="008F692C">
        <w:rPr>
          <w:rFonts w:eastAsiaTheme="minorEastAsia" w:hint="eastAsia"/>
          <w:kern w:val="0"/>
        </w:rPr>
        <w:t>,</w:t>
      </w:r>
      <w:r w:rsidRPr="00072C05">
        <w:rPr>
          <w:rFonts w:eastAsia="CMR12"/>
          <w:kern w:val="0"/>
        </w:rPr>
        <w:t xml:space="preserve"> the first is to process the object features in the training process </w:t>
      </w:r>
      <w:r w:rsidR="006646A9">
        <w:rPr>
          <w:rFonts w:eastAsiaTheme="minorEastAsia" w:hint="eastAsia"/>
          <w:kern w:val="0"/>
        </w:rPr>
        <w:t xml:space="preserve">in order </w:t>
      </w:r>
      <w:r w:rsidRPr="00072C05">
        <w:rPr>
          <w:rFonts w:eastAsia="CMR12"/>
          <w:kern w:val="0"/>
        </w:rPr>
        <w:t>to generate the classifier based on the image data</w:t>
      </w:r>
      <w:r w:rsidR="008F692C">
        <w:rPr>
          <w:rFonts w:eastAsiaTheme="minorEastAsia" w:hint="eastAsia"/>
          <w:kern w:val="0"/>
        </w:rPr>
        <w:t>set</w:t>
      </w:r>
      <w:r w:rsidR="00437572">
        <w:rPr>
          <w:rFonts w:eastAsiaTheme="minorEastAsia" w:hint="eastAsia"/>
          <w:kern w:val="0"/>
        </w:rPr>
        <w:t xml:space="preserve">; while </w:t>
      </w:r>
      <w:r w:rsidRPr="00072C05">
        <w:rPr>
          <w:rFonts w:eastAsia="CMR12"/>
          <w:kern w:val="0"/>
        </w:rPr>
        <w:t>the second is to analyze the i</w:t>
      </w:r>
      <w:r w:rsidR="008F692C">
        <w:rPr>
          <w:rFonts w:eastAsia="CMR12"/>
          <w:kern w:val="0"/>
        </w:rPr>
        <w:t xml:space="preserve">nput image and </w:t>
      </w:r>
      <w:r w:rsidR="006646A9">
        <w:rPr>
          <w:rFonts w:eastAsiaTheme="minorEastAsia" w:hint="eastAsia"/>
          <w:kern w:val="0"/>
        </w:rPr>
        <w:t xml:space="preserve">to </w:t>
      </w:r>
      <w:r w:rsidR="008F692C">
        <w:rPr>
          <w:rFonts w:eastAsia="CMR12"/>
          <w:kern w:val="0"/>
        </w:rPr>
        <w:t xml:space="preserve">find the </w:t>
      </w:r>
      <w:r w:rsidR="008F692C">
        <w:rPr>
          <w:rFonts w:eastAsiaTheme="minorEastAsia" w:hint="eastAsia"/>
          <w:kern w:val="0"/>
        </w:rPr>
        <w:t xml:space="preserve">category of the detected </w:t>
      </w:r>
      <w:r w:rsidR="008F692C">
        <w:rPr>
          <w:rFonts w:eastAsia="CMR12"/>
          <w:kern w:val="0"/>
        </w:rPr>
        <w:t>object.</w:t>
      </w:r>
      <w:r w:rsidR="008F692C">
        <w:rPr>
          <w:rFonts w:eastAsiaTheme="minorEastAsia" w:hint="eastAsia"/>
          <w:kern w:val="0"/>
        </w:rPr>
        <w:t xml:space="preserve"> </w:t>
      </w:r>
      <w:r w:rsidRPr="00072C05">
        <w:rPr>
          <w:rFonts w:eastAsia="CMR12"/>
          <w:kern w:val="0"/>
        </w:rPr>
        <w:t xml:space="preserve">In this chapter, </w:t>
      </w:r>
      <w:r w:rsidR="008F692C">
        <w:rPr>
          <w:rFonts w:eastAsiaTheme="minorEastAsia" w:hint="eastAsia"/>
          <w:kern w:val="0"/>
        </w:rPr>
        <w:t>two</w:t>
      </w:r>
      <w:r w:rsidRPr="00072C05">
        <w:rPr>
          <w:rFonts w:eastAsia="CMR12"/>
          <w:kern w:val="0"/>
        </w:rPr>
        <w:t xml:space="preserve"> popular classification algorithms will be introduced</w:t>
      </w:r>
      <w:r w:rsidR="006646A9">
        <w:rPr>
          <w:rFonts w:eastAsiaTheme="minorEastAsia" w:hint="eastAsia"/>
          <w:kern w:val="0"/>
        </w:rPr>
        <w:t>:</w:t>
      </w:r>
      <w:r w:rsidRPr="00072C05">
        <w:rPr>
          <w:rFonts w:eastAsia="CMR12"/>
          <w:kern w:val="0"/>
        </w:rPr>
        <w:t xml:space="preserve"> such as </w:t>
      </w:r>
      <w:r w:rsidRPr="00072C05">
        <w:rPr>
          <w:kern w:val="0"/>
        </w:rPr>
        <w:t>Support Vector Machines (SVM</w:t>
      </w:r>
      <w:r w:rsidR="001A4F6A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>) and tree classifiers.</w:t>
      </w:r>
    </w:p>
    <w:p w:rsidR="00D532C1" w:rsidRPr="00437572" w:rsidRDefault="000415AB" w:rsidP="00437572">
      <w:pPr>
        <w:pStyle w:val="3"/>
        <w:spacing w:line="276" w:lineRule="auto"/>
      </w:pPr>
      <w:bookmarkStart w:id="83" w:name="_Toc384654394"/>
      <w:bookmarkStart w:id="84" w:name="_Toc388350416"/>
      <w:r w:rsidRPr="00072C05">
        <w:rPr>
          <w:rFonts w:hint="eastAsia"/>
        </w:rPr>
        <w:t>4.3.1 Support Vector Machine</w:t>
      </w:r>
      <w:r w:rsidR="001A4F6A">
        <w:rPr>
          <w:rFonts w:hint="eastAsia"/>
        </w:rPr>
        <w:t>s</w:t>
      </w:r>
      <w:r w:rsidRPr="00072C05">
        <w:rPr>
          <w:rFonts w:hint="eastAsia"/>
        </w:rPr>
        <w:t xml:space="preserve"> (SVM</w:t>
      </w:r>
      <w:r w:rsidR="001A4F6A">
        <w:rPr>
          <w:rFonts w:hint="eastAsia"/>
        </w:rPr>
        <w:t>s</w:t>
      </w:r>
      <w:r w:rsidRPr="00072C05">
        <w:rPr>
          <w:rFonts w:hint="eastAsia"/>
        </w:rPr>
        <w:t>)</w:t>
      </w:r>
      <w:bookmarkEnd w:id="83"/>
      <w:bookmarkEnd w:id="84"/>
    </w:p>
    <w:p w:rsidR="007478AB" w:rsidRPr="008F1121" w:rsidRDefault="00D532C1" w:rsidP="008F1121">
      <w:pPr>
        <w:rPr>
          <w:rFonts w:ascii="宋体" w:eastAsiaTheme="minorEastAsia" w:hAnsi="宋体" w:cs="宋体"/>
          <w:szCs w:val="24"/>
        </w:rPr>
      </w:pPr>
      <w:r>
        <w:t>S</w:t>
      </w:r>
      <w:r w:rsidR="00437572">
        <w:rPr>
          <w:rFonts w:eastAsiaTheme="minorEastAsia" w:hint="eastAsia"/>
        </w:rPr>
        <w:t>upport Vector Machines (SVMs)</w:t>
      </w:r>
      <w:r>
        <w:t xml:space="preserve"> </w:t>
      </w:r>
      <w:r>
        <w:rPr>
          <w:rFonts w:eastAsiaTheme="minorEastAsia" w:hint="eastAsia"/>
        </w:rPr>
        <w:t xml:space="preserve">transform an input space </w:t>
      </w:r>
      <w:r w:rsidR="006646A9">
        <w:rPr>
          <w:rFonts w:eastAsiaTheme="minorEastAsia" w:hint="eastAsia"/>
        </w:rPr>
        <w:t>in</w:t>
      </w:r>
      <w:r>
        <w:rPr>
          <w:rFonts w:eastAsiaTheme="minorEastAsia" w:hint="eastAsia"/>
        </w:rPr>
        <w:t>to a high-</w:t>
      </w:r>
      <w:r>
        <w:rPr>
          <w:rFonts w:eastAsiaTheme="minorEastAsia"/>
        </w:rPr>
        <w:t>dimensional</w:t>
      </w:r>
      <w:r>
        <w:rPr>
          <w:rFonts w:eastAsiaTheme="minorEastAsia" w:hint="eastAsia"/>
        </w:rPr>
        <w:t xml:space="preserve"> space th</w:t>
      </w:r>
      <w:r w:rsidR="006646A9">
        <w:rPr>
          <w:rFonts w:eastAsiaTheme="minorEastAsia" w:hint="eastAsia"/>
        </w:rPr>
        <w:t>r</w:t>
      </w:r>
      <w:r>
        <w:rPr>
          <w:rFonts w:eastAsiaTheme="minorEastAsia" w:hint="eastAsia"/>
        </w:rPr>
        <w:t xml:space="preserve">ough </w:t>
      </w:r>
      <w:r>
        <w:t>nonlinear</w:t>
      </w:r>
      <w:r w:rsidRPr="00D532C1">
        <w:t xml:space="preserve"> </w:t>
      </w:r>
      <w:r>
        <w:t xml:space="preserve">transformation </w:t>
      </w:r>
      <w:r>
        <w:rPr>
          <w:rFonts w:eastAsiaTheme="minorEastAsia" w:hint="eastAsia"/>
        </w:rPr>
        <w:t>which</w:t>
      </w:r>
      <w:r>
        <w:t xml:space="preserve"> is defined by the inner product</w:t>
      </w:r>
      <w:r w:rsidR="006646A9">
        <w:rPr>
          <w:rFonts w:eastAsiaTheme="minorEastAsia" w:hint="eastAsia"/>
        </w:rPr>
        <w:t>. SVM</w:t>
      </w:r>
      <w:r w:rsidR="00437572">
        <w:rPr>
          <w:rFonts w:eastAsiaTheme="minorEastAsia" w:hint="eastAsia"/>
        </w:rPr>
        <w:t>s</w:t>
      </w:r>
      <w:r>
        <w:t xml:space="preserve"> then find the optimal</w:t>
      </w:r>
      <w:r>
        <w:rPr>
          <w:rFonts w:eastAsiaTheme="minorEastAsia" w:hint="eastAsia"/>
        </w:rPr>
        <w:t xml:space="preserve"> </w:t>
      </w:r>
      <w:r>
        <w:t xml:space="preserve">separating hyper plane in this space. </w:t>
      </w:r>
      <w:r w:rsidR="006646A9">
        <w:rPr>
          <w:rFonts w:eastAsiaTheme="minorEastAsia" w:hint="eastAsia"/>
        </w:rPr>
        <w:t>The c</w:t>
      </w:r>
      <w:r>
        <w:t xml:space="preserve">lassification SVM </w:t>
      </w:r>
      <w:r w:rsidR="00437572">
        <w:rPr>
          <w:rFonts w:eastAsiaTheme="minorEastAsia" w:hint="eastAsia"/>
        </w:rPr>
        <w:t xml:space="preserve">s </w:t>
      </w:r>
      <w:r>
        <w:t>function form</w:t>
      </w:r>
      <w:r w:rsidR="006646A9">
        <w:rPr>
          <w:rFonts w:eastAsiaTheme="minorEastAsia" w:hint="eastAsia"/>
        </w:rPr>
        <w:t>s</w:t>
      </w:r>
      <w:r>
        <w:t xml:space="preserve"> similar to a neural network</w:t>
      </w:r>
      <w:r w:rsidR="006646A9">
        <w:rPr>
          <w:rFonts w:eastAsiaTheme="minorEastAsia" w:hint="eastAsia"/>
        </w:rPr>
        <w:t xml:space="preserve">; </w:t>
      </w:r>
      <w:r>
        <w:t>the output is a linear combination of intermediate nodes</w:t>
      </w:r>
      <w:r w:rsidR="006646A9">
        <w:rPr>
          <w:rFonts w:eastAsiaTheme="minorEastAsia" w:hint="eastAsia"/>
        </w:rPr>
        <w:t xml:space="preserve"> and</w:t>
      </w:r>
      <w:r>
        <w:t xml:space="preserve"> each intermediate node corresponds to a support vector</w:t>
      </w:r>
      <w:r w:rsidR="008F1121">
        <w:rPr>
          <w:rFonts w:eastAsiaTheme="minorEastAsia" w:hint="eastAsia"/>
        </w:rPr>
        <w:t>.</w:t>
      </w:r>
    </w:p>
    <w:p w:rsidR="007478AB" w:rsidRPr="00437572" w:rsidRDefault="007478AB" w:rsidP="00D532C1">
      <w:pPr>
        <w:rPr>
          <w:rFonts w:eastAsiaTheme="minorEastAsia"/>
        </w:rPr>
      </w:pPr>
    </w:p>
    <w:p w:rsidR="000415AB" w:rsidRPr="00660515" w:rsidRDefault="000415AB" w:rsidP="00BC1335">
      <w:pPr>
        <w:rPr>
          <w:ins w:id="85" w:author="Cindy" w:date="2014-04-10T06:00:00Z"/>
          <w:kern w:val="0"/>
          <w:szCs w:val="24"/>
        </w:rPr>
      </w:pPr>
      <w:r w:rsidRPr="00660515">
        <w:rPr>
          <w:kern w:val="0"/>
          <w:szCs w:val="24"/>
        </w:rPr>
        <w:t>A Support Vector Machine (SVM)</w:t>
      </w:r>
      <w:r w:rsidR="00744E3E" w:rsidRPr="00660515">
        <w:rPr>
          <w:rFonts w:eastAsiaTheme="minorEastAsia" w:hint="eastAsia"/>
          <w:kern w:val="0"/>
          <w:szCs w:val="24"/>
        </w:rPr>
        <w:t xml:space="preserve"> </w:t>
      </w:r>
      <w:r w:rsidRPr="00660515">
        <w:rPr>
          <w:rStyle w:val="af5"/>
          <w:rFonts w:cs="Times New Roman"/>
          <w:color w:val="000000"/>
          <w:kern w:val="0"/>
          <w:szCs w:val="24"/>
          <w:vertAlign w:val="baseline"/>
        </w:rPr>
        <w:t>[</w:t>
      </w:r>
      <w:r w:rsidRPr="00660515">
        <w:rPr>
          <w:rStyle w:val="af5"/>
          <w:rFonts w:cs="Times New Roman"/>
          <w:color w:val="000000"/>
          <w:kern w:val="0"/>
          <w:szCs w:val="24"/>
          <w:vertAlign w:val="baseline"/>
        </w:rPr>
        <w:endnoteReference w:id="112"/>
      </w:r>
      <w:r w:rsidRPr="00660515">
        <w:rPr>
          <w:rStyle w:val="af5"/>
          <w:rFonts w:cs="Times New Roman"/>
          <w:color w:val="000000"/>
          <w:kern w:val="0"/>
          <w:szCs w:val="24"/>
          <w:vertAlign w:val="baseline"/>
        </w:rPr>
        <w:t>]</w:t>
      </w:r>
      <w:r w:rsidRPr="00660515">
        <w:rPr>
          <w:kern w:val="0"/>
          <w:szCs w:val="24"/>
        </w:rPr>
        <w:t xml:space="preserve"> is a binary classifier</w:t>
      </w:r>
      <w:r w:rsidR="00C026CE">
        <w:rPr>
          <w:rFonts w:eastAsiaTheme="minorEastAsia" w:hint="eastAsia"/>
          <w:kern w:val="0"/>
          <w:szCs w:val="24"/>
        </w:rPr>
        <w:t xml:space="preserve"> in object</w:t>
      </w:r>
      <w:r w:rsidR="002D361A">
        <w:rPr>
          <w:rFonts w:eastAsiaTheme="minorEastAsia" w:hint="eastAsia"/>
          <w:kern w:val="0"/>
          <w:szCs w:val="24"/>
        </w:rPr>
        <w:t>s</w:t>
      </w:r>
      <w:r w:rsidR="00C026CE">
        <w:rPr>
          <w:rFonts w:eastAsiaTheme="minorEastAsia" w:hint="eastAsia"/>
          <w:kern w:val="0"/>
          <w:szCs w:val="24"/>
        </w:rPr>
        <w:t xml:space="preserve"> detection </w:t>
      </w:r>
      <w:r w:rsidR="002D361A">
        <w:rPr>
          <w:rFonts w:eastAsiaTheme="minorEastAsia" w:hint="eastAsia"/>
          <w:kern w:val="0"/>
          <w:szCs w:val="24"/>
        </w:rPr>
        <w:t>field</w:t>
      </w:r>
      <w:r w:rsidRPr="00660515">
        <w:rPr>
          <w:kern w:val="0"/>
          <w:szCs w:val="24"/>
        </w:rPr>
        <w:t xml:space="preserve">. The best distinction between two classes is represented by a subset of data samples called </w:t>
      </w:r>
      <w:r w:rsidR="008F1121">
        <w:rPr>
          <w:rFonts w:eastAsiaTheme="minorEastAsia"/>
          <w:kern w:val="0"/>
          <w:szCs w:val="24"/>
        </w:rPr>
        <w:t>“</w:t>
      </w:r>
      <w:r w:rsidRPr="00660515">
        <w:rPr>
          <w:kern w:val="0"/>
          <w:szCs w:val="24"/>
        </w:rPr>
        <w:t>Support Vectors</w:t>
      </w:r>
      <w:r w:rsidR="008F1121">
        <w:rPr>
          <w:rFonts w:eastAsiaTheme="minorEastAsia"/>
          <w:kern w:val="0"/>
          <w:szCs w:val="24"/>
        </w:rPr>
        <w:t>”</w:t>
      </w:r>
      <w:r w:rsidRPr="00660515">
        <w:rPr>
          <w:kern w:val="0"/>
          <w:szCs w:val="24"/>
        </w:rPr>
        <w:t xml:space="preserve">. </w:t>
      </w:r>
      <w:r w:rsidRPr="00660515">
        <w:rPr>
          <w:rFonts w:eastAsia="CMR12"/>
          <w:kern w:val="0"/>
          <w:szCs w:val="24"/>
        </w:rPr>
        <w:t xml:space="preserve">A classical application </w:t>
      </w:r>
      <w:r w:rsidR="006646A9">
        <w:rPr>
          <w:rFonts w:eastAsiaTheme="minorEastAsia" w:hint="eastAsia"/>
          <w:kern w:val="0"/>
          <w:szCs w:val="24"/>
        </w:rPr>
        <w:t>for</w:t>
      </w:r>
      <w:r w:rsidRPr="00660515">
        <w:rPr>
          <w:rFonts w:eastAsia="CMR12"/>
          <w:kern w:val="0"/>
          <w:szCs w:val="24"/>
        </w:rPr>
        <w:t xml:space="preserve"> SVM is pedestrian detection</w:t>
      </w:r>
      <w:r w:rsidR="006646A9">
        <w:rPr>
          <w:rFonts w:eastAsiaTheme="minorEastAsia" w:hint="eastAsia"/>
          <w:kern w:val="0"/>
          <w:szCs w:val="24"/>
        </w:rPr>
        <w:t>; this was</w:t>
      </w:r>
      <w:r w:rsidRPr="00660515">
        <w:rPr>
          <w:rFonts w:eastAsia="CMR12"/>
          <w:kern w:val="0"/>
          <w:szCs w:val="24"/>
        </w:rPr>
        <w:t xml:space="preserve"> proposed by </w:t>
      </w:r>
      <w:proofErr w:type="spellStart"/>
      <w:r w:rsidR="00A318E0">
        <w:rPr>
          <w:rFonts w:eastAsia="CMR12"/>
          <w:kern w:val="0"/>
          <w:szCs w:val="24"/>
        </w:rPr>
        <w:t>Dalal</w:t>
      </w:r>
      <w:proofErr w:type="spellEnd"/>
      <w:r w:rsidR="00A318E0">
        <w:rPr>
          <w:rFonts w:eastAsia="CMR12"/>
          <w:kern w:val="0"/>
          <w:szCs w:val="24"/>
        </w:rPr>
        <w:t xml:space="preserve"> </w:t>
      </w:r>
      <w:r w:rsidR="00A318E0">
        <w:rPr>
          <w:rFonts w:eastAsiaTheme="minorEastAsia" w:cs="Times New Roman" w:hint="eastAsia"/>
          <w:kern w:val="0"/>
          <w:szCs w:val="24"/>
        </w:rPr>
        <w:t>et al</w:t>
      </w:r>
      <w:r w:rsidR="006646A9">
        <w:rPr>
          <w:rFonts w:eastAsiaTheme="minorEastAsia" w:cs="Times New Roman" w:hint="eastAsia"/>
          <w:kern w:val="0"/>
          <w:szCs w:val="24"/>
        </w:rPr>
        <w:t>.</w:t>
      </w:r>
      <w:r w:rsidRPr="00660515">
        <w:rPr>
          <w:rFonts w:eastAsia="CMR12"/>
          <w:kern w:val="0"/>
          <w:szCs w:val="24"/>
        </w:rPr>
        <w:t>, the researchers who adopted locally normalized HOG</w:t>
      </w:r>
      <w:r w:rsidRPr="00660515">
        <w:rPr>
          <w:kern w:val="0"/>
          <w:szCs w:val="24"/>
        </w:rPr>
        <w:t xml:space="preserve"> d</w:t>
      </w:r>
      <w:r w:rsidRPr="00660515">
        <w:rPr>
          <w:rFonts w:eastAsia="CMR12"/>
          <w:kern w:val="0"/>
          <w:szCs w:val="24"/>
        </w:rPr>
        <w:t>escriptors and applied SVM as a baseline classifier throughout the</w:t>
      </w:r>
      <w:r w:rsidR="006646A9">
        <w:rPr>
          <w:rFonts w:eastAsiaTheme="minorEastAsia" w:hint="eastAsia"/>
          <w:kern w:val="0"/>
          <w:szCs w:val="24"/>
        </w:rPr>
        <w:t>ir</w:t>
      </w:r>
      <w:r w:rsidRPr="00660515">
        <w:rPr>
          <w:rFonts w:eastAsia="CMR12"/>
          <w:kern w:val="0"/>
          <w:szCs w:val="24"/>
        </w:rPr>
        <w:t xml:space="preserve"> study </w:t>
      </w:r>
      <w:r w:rsidR="006646A9">
        <w:rPr>
          <w:rFonts w:eastAsiaTheme="minorEastAsia" w:hint="eastAsia"/>
          <w:kern w:val="0"/>
          <w:szCs w:val="24"/>
        </w:rPr>
        <w:t xml:space="preserve">in order </w:t>
      </w:r>
      <w:r w:rsidRPr="00660515">
        <w:rPr>
          <w:rFonts w:eastAsia="CMR12"/>
          <w:kern w:val="0"/>
          <w:szCs w:val="24"/>
        </w:rPr>
        <w:t>to build an excellent pedestrian detector</w:t>
      </w:r>
      <w:r w:rsidR="00660515" w:rsidRPr="00660515">
        <w:rPr>
          <w:rFonts w:eastAsiaTheme="minorEastAsia" w:hint="eastAsia"/>
          <w:kern w:val="0"/>
          <w:szCs w:val="24"/>
        </w:rPr>
        <w:t xml:space="preserve"> </w:t>
      </w:r>
      <w:r w:rsidR="00636CB5" w:rsidRPr="00660515">
        <w:rPr>
          <w:kern w:val="0"/>
          <w:szCs w:val="24"/>
        </w:rPr>
        <w:t>[</w:t>
      </w:r>
      <w:fldSimple w:instr=" NOTEREF _Ref383869550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79</w:t>
        </w:r>
      </w:fldSimple>
      <w:r w:rsidR="00636CB5" w:rsidRPr="00660515">
        <w:rPr>
          <w:kern w:val="0"/>
          <w:szCs w:val="24"/>
        </w:rPr>
        <w:t>]</w:t>
      </w:r>
      <w:r w:rsidRPr="00660515">
        <w:rPr>
          <w:kern w:val="0"/>
          <w:szCs w:val="24"/>
        </w:rPr>
        <w:t xml:space="preserve">. </w:t>
      </w:r>
    </w:p>
    <w:p w:rsidR="000415AB" w:rsidRPr="00072C05" w:rsidRDefault="000415AB" w:rsidP="00BC1335">
      <w:pPr>
        <w:rPr>
          <w:kern w:val="0"/>
        </w:rPr>
      </w:pPr>
    </w:p>
    <w:p w:rsidR="000415AB" w:rsidRPr="00072C05" w:rsidRDefault="000415AB" w:rsidP="00BC1335">
      <w:pPr>
        <w:rPr>
          <w:rFonts w:eastAsia="CMR12"/>
          <w:kern w:val="0"/>
        </w:rPr>
      </w:pPr>
      <w:r w:rsidRPr="00072C05">
        <w:rPr>
          <w:kern w:val="0"/>
        </w:rPr>
        <w:t xml:space="preserve">A test sample can be classified, depending on its distance, to the support vectors. The binary SVMs can be combined into an ensemble </w:t>
      </w:r>
      <w:r w:rsidR="006646A9">
        <w:rPr>
          <w:rFonts w:eastAsiaTheme="minorEastAsia" w:hint="eastAsia"/>
          <w:kern w:val="0"/>
        </w:rPr>
        <w:t xml:space="preserve">composed </w:t>
      </w:r>
      <w:r w:rsidRPr="00072C05">
        <w:rPr>
          <w:kern w:val="0"/>
        </w:rPr>
        <w:t>of one-</w:t>
      </w:r>
      <w:proofErr w:type="spellStart"/>
      <w:r w:rsidRPr="00072C05">
        <w:rPr>
          <w:kern w:val="0"/>
        </w:rPr>
        <w:t>vs</w:t>
      </w:r>
      <w:proofErr w:type="spellEnd"/>
      <w:r w:rsidRPr="00072C05">
        <w:rPr>
          <w:kern w:val="0"/>
        </w:rPr>
        <w:t>-one or one-</w:t>
      </w:r>
      <w:proofErr w:type="spellStart"/>
      <w:r w:rsidRPr="00072C05">
        <w:rPr>
          <w:kern w:val="0"/>
        </w:rPr>
        <w:t>vs</w:t>
      </w:r>
      <w:proofErr w:type="spellEnd"/>
      <w:r w:rsidRPr="00072C05">
        <w:rPr>
          <w:kern w:val="0"/>
        </w:rPr>
        <w:t>-all classifiers to solve multi-class problems.</w:t>
      </w:r>
    </w:p>
    <w:p w:rsidR="000415AB" w:rsidRPr="00072C05" w:rsidRDefault="000415AB" w:rsidP="00BC1335">
      <w:pPr>
        <w:rPr>
          <w:kern w:val="0"/>
        </w:rPr>
      </w:pPr>
    </w:p>
    <w:p w:rsidR="002F6848" w:rsidRDefault="000415AB" w:rsidP="00481B6E">
      <w:pPr>
        <w:rPr>
          <w:rFonts w:eastAsiaTheme="minorEastAsia"/>
          <w:kern w:val="0"/>
          <w:szCs w:val="24"/>
        </w:rPr>
      </w:pPr>
      <w:r w:rsidRPr="00072C05">
        <w:rPr>
          <w:kern w:val="0"/>
        </w:rPr>
        <w:t>SVM is a useful binary technique for data classification</w:t>
      </w:r>
      <w:r w:rsidRPr="007D1DD3">
        <w:rPr>
          <w:kern w:val="0"/>
          <w:szCs w:val="24"/>
        </w:rPr>
        <w:t>.</w:t>
      </w:r>
      <w:r w:rsidR="00D867A6">
        <w:rPr>
          <w:rFonts w:eastAsiaTheme="minorEastAsia" w:hint="eastAsia"/>
          <w:kern w:val="0"/>
          <w:szCs w:val="24"/>
        </w:rPr>
        <w:t xml:space="preserve"> We will take the example of </w:t>
      </w:r>
      <w:r w:rsidR="007D1DD3" w:rsidRPr="007D1DD3">
        <w:rPr>
          <w:rFonts w:eastAsiaTheme="minorEastAsia" w:hint="eastAsia"/>
          <w:kern w:val="0"/>
          <w:szCs w:val="24"/>
        </w:rPr>
        <w:t xml:space="preserve">when 2 kinds of samples </w:t>
      </w:r>
      <w:r w:rsidR="00D867A6">
        <w:rPr>
          <w:rFonts w:eastAsiaTheme="minorEastAsia" w:hint="eastAsia"/>
          <w:kern w:val="0"/>
          <w:szCs w:val="24"/>
        </w:rPr>
        <w:t xml:space="preserve">are classified </w:t>
      </w:r>
      <w:r w:rsidR="007D1DD3" w:rsidRPr="007D1DD3">
        <w:rPr>
          <w:rFonts w:eastAsiaTheme="minorEastAsia" w:hint="eastAsia"/>
          <w:kern w:val="0"/>
          <w:szCs w:val="24"/>
        </w:rPr>
        <w:t xml:space="preserve">in a two-dimensional space, </w:t>
      </w:r>
      <w:r w:rsidR="00D867A6">
        <w:rPr>
          <w:rFonts w:eastAsiaTheme="minorEastAsia" w:hint="eastAsia"/>
          <w:kern w:val="0"/>
          <w:szCs w:val="24"/>
        </w:rPr>
        <w:t xml:space="preserve">as in </w:t>
      </w:r>
      <w:r w:rsidR="00C026CE">
        <w:rPr>
          <w:rFonts w:eastAsiaTheme="minorEastAsia" w:hint="eastAsia"/>
          <w:kern w:val="0"/>
          <w:szCs w:val="24"/>
        </w:rPr>
        <w:t>F</w:t>
      </w:r>
      <w:r w:rsidR="007D1DD3" w:rsidRPr="007D1DD3">
        <w:rPr>
          <w:rFonts w:eastAsiaTheme="minorEastAsia" w:hint="eastAsia"/>
          <w:kern w:val="0"/>
          <w:szCs w:val="24"/>
        </w:rPr>
        <w:t>igure 4.3.1.</w:t>
      </w:r>
      <w:r w:rsidR="008F1121">
        <w:rPr>
          <w:rFonts w:eastAsiaTheme="minorEastAsia" w:hint="eastAsia"/>
          <w:kern w:val="0"/>
          <w:szCs w:val="24"/>
        </w:rPr>
        <w:t>1</w:t>
      </w:r>
      <w:r w:rsidR="007D1DD3" w:rsidRPr="007D1DD3">
        <w:rPr>
          <w:rFonts w:eastAsiaTheme="minorEastAsia" w:hint="eastAsia"/>
          <w:kern w:val="0"/>
          <w:szCs w:val="24"/>
        </w:rPr>
        <w:t xml:space="preserve">. The square </w:t>
      </w:r>
      <w:r w:rsidR="005E5E36">
        <w:rPr>
          <w:rFonts w:eastAsiaTheme="minorEastAsia" w:hint="eastAsia"/>
          <w:kern w:val="0"/>
          <w:szCs w:val="24"/>
        </w:rPr>
        <w:t>C</w:t>
      </w:r>
      <w:r w:rsidR="007D1DD3" w:rsidRPr="007D1DD3">
        <w:rPr>
          <w:rFonts w:eastAsiaTheme="minorEastAsia" w:hint="eastAsia"/>
          <w:kern w:val="0"/>
          <w:szCs w:val="24"/>
        </w:rPr>
        <w:t>2 and circle</w:t>
      </w:r>
      <w:r w:rsidR="00BC1335">
        <w:rPr>
          <w:rFonts w:eastAsiaTheme="minorEastAsia" w:hint="eastAsia"/>
          <w:kern w:val="0"/>
          <w:szCs w:val="24"/>
        </w:rPr>
        <w:t xml:space="preserve"> </w:t>
      </w:r>
      <w:r w:rsidR="00D867A6">
        <w:rPr>
          <w:rFonts w:eastAsiaTheme="minorEastAsia" w:hint="eastAsia"/>
          <w:kern w:val="0"/>
          <w:szCs w:val="24"/>
        </w:rPr>
        <w:t>C</w:t>
      </w:r>
      <w:r w:rsidR="007D1DD3" w:rsidRPr="007D1DD3">
        <w:rPr>
          <w:rFonts w:eastAsiaTheme="minorEastAsia" w:hint="eastAsia"/>
          <w:kern w:val="0"/>
          <w:szCs w:val="24"/>
        </w:rPr>
        <w:t xml:space="preserve">1 represent two kinds of samples. Obviously, </w:t>
      </w:r>
      <w:r w:rsidR="00D867A6">
        <w:rPr>
          <w:rFonts w:eastAsiaTheme="minorEastAsia" w:hint="eastAsia"/>
          <w:kern w:val="0"/>
          <w:szCs w:val="24"/>
        </w:rPr>
        <w:t xml:space="preserve">they </w:t>
      </w:r>
      <w:r w:rsidR="007D1DD3" w:rsidRPr="007D1DD3">
        <w:rPr>
          <w:rFonts w:eastAsiaTheme="minorEastAsia" w:hint="eastAsia"/>
          <w:kern w:val="0"/>
          <w:szCs w:val="24"/>
        </w:rPr>
        <w:t xml:space="preserve">can be </w:t>
      </w:r>
      <w:r w:rsidR="007D1DD3" w:rsidRPr="007D1DD3">
        <w:rPr>
          <w:rFonts w:eastAsiaTheme="minorEastAsia"/>
          <w:kern w:val="0"/>
          <w:szCs w:val="24"/>
        </w:rPr>
        <w:t>separated</w:t>
      </w:r>
      <w:r w:rsidR="007D1DD3" w:rsidRPr="007D1DD3">
        <w:rPr>
          <w:rFonts w:eastAsiaTheme="minorEastAsia" w:hint="eastAsia"/>
          <w:kern w:val="0"/>
          <w:szCs w:val="24"/>
        </w:rPr>
        <w:t xml:space="preserve"> by the line </w:t>
      </w:r>
      <w:r w:rsidR="00C026CE" w:rsidRPr="00481B6E">
        <w:rPr>
          <w:rFonts w:eastAsiaTheme="minorEastAsia" w:hint="eastAsia"/>
          <w:i/>
          <w:kern w:val="0"/>
          <w:szCs w:val="24"/>
        </w:rPr>
        <w:t>l</w:t>
      </w:r>
      <w:r w:rsidR="007D1DD3" w:rsidRPr="007D1DD3">
        <w:rPr>
          <w:rFonts w:eastAsiaTheme="minorEastAsia" w:hint="eastAsia"/>
          <w:kern w:val="0"/>
          <w:szCs w:val="24"/>
        </w:rPr>
        <w:t xml:space="preserve">, </w:t>
      </w:r>
      <w:r w:rsidR="00D867A6">
        <w:rPr>
          <w:rFonts w:eastAsiaTheme="minorEastAsia" w:hint="eastAsia"/>
          <w:kern w:val="0"/>
          <w:szCs w:val="24"/>
        </w:rPr>
        <w:t>where</w:t>
      </w:r>
      <w:r w:rsidR="00C026CE">
        <w:rPr>
          <w:rFonts w:eastAsiaTheme="minorEastAsia" w:hint="eastAsia"/>
          <w:kern w:val="0"/>
          <w:szCs w:val="24"/>
        </w:rPr>
        <w:t xml:space="preserve"> </w:t>
      </w:r>
      <w:r w:rsidR="00481B6E" w:rsidRPr="00481B6E">
        <w:rPr>
          <w:rFonts w:eastAsiaTheme="minorEastAsia" w:hint="eastAsia"/>
          <w:i/>
          <w:kern w:val="0"/>
          <w:szCs w:val="24"/>
        </w:rPr>
        <w:t>l</w:t>
      </w:r>
      <w:r w:rsidR="007D1DD3" w:rsidRPr="007D1DD3">
        <w:rPr>
          <w:rFonts w:eastAsiaTheme="minorEastAsia" w:hint="eastAsia"/>
          <w:kern w:val="0"/>
          <w:szCs w:val="24"/>
        </w:rPr>
        <w:t xml:space="preserve"> is called hyper plane</w:t>
      </w:r>
      <w:r w:rsidR="00C026CE">
        <w:rPr>
          <w:rFonts w:eastAsiaTheme="minorEastAsia" w:hint="eastAsia"/>
          <w:kern w:val="0"/>
          <w:szCs w:val="24"/>
        </w:rPr>
        <w:t xml:space="preserve">. </w:t>
      </w:r>
      <w:r w:rsidR="00D867A6">
        <w:rPr>
          <w:rFonts w:eastAsiaTheme="minorEastAsia" w:hint="eastAsia"/>
          <w:kern w:val="0"/>
          <w:szCs w:val="24"/>
        </w:rPr>
        <w:t>I</w:t>
      </w:r>
      <w:r w:rsidR="00756154">
        <w:rPr>
          <w:rFonts w:eastAsiaTheme="minorEastAsia" w:hint="eastAsia"/>
          <w:kern w:val="0"/>
          <w:szCs w:val="24"/>
        </w:rPr>
        <w:t>n the 2-dimension</w:t>
      </w:r>
      <w:r w:rsidR="005E5E36">
        <w:rPr>
          <w:rFonts w:eastAsiaTheme="minorEastAsia" w:hint="eastAsia"/>
          <w:kern w:val="0"/>
          <w:szCs w:val="24"/>
        </w:rPr>
        <w:t>al</w:t>
      </w:r>
      <w:r w:rsidR="007D1DD3" w:rsidRPr="007D1DD3">
        <w:rPr>
          <w:rFonts w:eastAsiaTheme="minorEastAsia" w:hint="eastAsia"/>
          <w:kern w:val="0"/>
          <w:szCs w:val="24"/>
        </w:rPr>
        <w:t xml:space="preserve"> space</w:t>
      </w:r>
      <w:r w:rsidR="00D867A6">
        <w:rPr>
          <w:rFonts w:eastAsiaTheme="minorEastAsia" w:hint="eastAsia"/>
          <w:kern w:val="0"/>
          <w:szCs w:val="24"/>
        </w:rPr>
        <w:t>,</w:t>
      </w:r>
      <w:r w:rsidR="007D1DD3" w:rsidRPr="007D1DD3">
        <w:rPr>
          <w:rFonts w:eastAsiaTheme="minorEastAsia" w:hint="eastAsia"/>
          <w:kern w:val="0"/>
          <w:szCs w:val="24"/>
        </w:rPr>
        <w:t xml:space="preserve"> </w:t>
      </w:r>
      <w:r w:rsidR="00D867A6" w:rsidRPr="00481B6E">
        <w:rPr>
          <w:rFonts w:eastAsiaTheme="minorEastAsia" w:hint="eastAsia"/>
          <w:i/>
          <w:kern w:val="0"/>
          <w:szCs w:val="24"/>
        </w:rPr>
        <w:t>l</w:t>
      </w:r>
      <w:r w:rsidR="00D867A6">
        <w:rPr>
          <w:rFonts w:eastAsiaTheme="minorEastAsia" w:hint="eastAsia"/>
          <w:kern w:val="0"/>
          <w:szCs w:val="24"/>
        </w:rPr>
        <w:t xml:space="preserve"> </w:t>
      </w:r>
      <w:r w:rsidR="007D1DD3" w:rsidRPr="007D1DD3">
        <w:rPr>
          <w:rFonts w:eastAsiaTheme="minorEastAsia" w:hint="eastAsia"/>
          <w:kern w:val="0"/>
          <w:szCs w:val="24"/>
        </w:rPr>
        <w:t>is a line, while in 3-di</w:t>
      </w:r>
      <w:r w:rsidR="00756154">
        <w:rPr>
          <w:rFonts w:eastAsiaTheme="minorEastAsia" w:hint="eastAsia"/>
          <w:kern w:val="0"/>
          <w:szCs w:val="24"/>
        </w:rPr>
        <w:t>mension</w:t>
      </w:r>
      <w:r w:rsidR="005E5E36">
        <w:rPr>
          <w:rFonts w:eastAsiaTheme="minorEastAsia" w:hint="eastAsia"/>
          <w:kern w:val="0"/>
          <w:szCs w:val="24"/>
        </w:rPr>
        <w:t>al</w:t>
      </w:r>
      <w:r w:rsidR="00D867A6">
        <w:rPr>
          <w:rFonts w:eastAsiaTheme="minorEastAsia" w:hint="eastAsia"/>
          <w:kern w:val="0"/>
          <w:szCs w:val="24"/>
        </w:rPr>
        <w:t xml:space="preserve"> space</w:t>
      </w:r>
      <w:r w:rsidR="007D1DD3" w:rsidRPr="007D1DD3">
        <w:rPr>
          <w:rFonts w:eastAsiaTheme="minorEastAsia" w:hint="eastAsia"/>
          <w:kern w:val="0"/>
          <w:szCs w:val="24"/>
        </w:rPr>
        <w:t xml:space="preserve"> it will be a plane. </w:t>
      </w:r>
    </w:p>
    <w:p w:rsidR="00C61960" w:rsidRPr="002F6848" w:rsidRDefault="008401BD" w:rsidP="00C61960">
      <w:pPr>
        <w:ind w:firstLineChars="550" w:firstLine="1320"/>
        <w:rPr>
          <w:rFonts w:eastAsiaTheme="minorEastAsia"/>
          <w:kern w:val="0"/>
          <w:szCs w:val="24"/>
        </w:rPr>
      </w:pPr>
      <w:r>
        <w:rPr>
          <w:rFonts w:eastAsiaTheme="minorEastAsia"/>
          <w:kern w:val="0"/>
          <w:szCs w:val="24"/>
        </w:rPr>
      </w:r>
      <w:r>
        <w:rPr>
          <w:rFonts w:eastAsiaTheme="minorEastAsia"/>
          <w:kern w:val="0"/>
          <w:szCs w:val="24"/>
        </w:rPr>
        <w:pict>
          <v:group id="_x0000_s2009" editas="canvas" style="width:332.65pt;height:179.45pt;mso-position-horizontal-relative:char;mso-position-vertical-relative:line" coordorigin="3792,4650" coordsize="5767,3111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10" type="#_x0000_t75" style="position:absolute;left:3792;top:4650;width:5767;height:3111" o:preferrelative="f">
              <v:fill o:detectmouseclick="t"/>
              <v:path o:extrusionok="t" o:connecttype="none"/>
              <o:lock v:ext="edit" text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011" type="#_x0000_t202" style="position:absolute;left:6069;top:4772;width:766;height:711" stroked="f">
              <v:fill opacity="0"/>
              <v:textbox style="mso-next-textbox:#_x0000_s2011">
                <w:txbxContent>
                  <w:p w:rsidR="005A48E8" w:rsidRPr="00C61960" w:rsidRDefault="005A48E8" w:rsidP="00C61960">
                    <w:pPr>
                      <w:rPr>
                        <w:rFonts w:cs="Times New Roman"/>
                      </w:rPr>
                    </w:pPr>
                    <w:r w:rsidRPr="00C61960">
                      <w:rPr>
                        <w:rFonts w:eastAsiaTheme="minorEastAsia" w:cs="Times New Roman"/>
                      </w:rPr>
                      <w:t>C1</w:t>
                    </w:r>
                  </w:p>
                </w:txbxContent>
              </v:textbox>
            </v:shape>
            <v:shape id="_x0000_s2012" type="#_x0000_t202" style="position:absolute;left:7926;top:6065;width:764;height:710" stroked="f">
              <v:textbox style="mso-next-textbox:#_x0000_s2012">
                <w:txbxContent>
                  <w:p w:rsidR="005A48E8" w:rsidRPr="00C61960" w:rsidRDefault="005A48E8" w:rsidP="00C61960">
                    <w:pPr>
                      <w:rPr>
                        <w:rFonts w:cs="Times New Roman"/>
                      </w:rPr>
                    </w:pPr>
                    <w:r w:rsidRPr="00C61960">
                      <w:rPr>
                        <w:rFonts w:eastAsiaTheme="minorEastAsia" w:cs="Times New Roman"/>
                      </w:rPr>
                      <w:t>C</w:t>
                    </w:r>
                    <w:r>
                      <w:rPr>
                        <w:rFonts w:eastAsiaTheme="minorEastAsia" w:cs="Times New Roman" w:hint="eastAsia"/>
                      </w:rPr>
                      <w:t>2</w:t>
                    </w:r>
                  </w:p>
                </w:txbxContent>
              </v:textbox>
            </v:shape>
            <v:shape id="_x0000_s2013" type="#_x0000_t202" style="position:absolute;left:7310;top:5083;width:765;height:711" stroked="f">
              <v:textbox style="mso-next-textbox:#_x0000_s2013">
                <w:txbxContent>
                  <w:p w:rsidR="005A48E8" w:rsidRPr="00C61960" w:rsidRDefault="005A48E8" w:rsidP="00C61960">
                    <w:pPr>
                      <w:rPr>
                        <w:rFonts w:cs="Times New Roman"/>
                        <w:i/>
                      </w:rPr>
                    </w:pPr>
                    <w:proofErr w:type="gramStart"/>
                    <w:r w:rsidRPr="00C61960">
                      <w:rPr>
                        <w:rFonts w:eastAsiaTheme="minorEastAsia" w:cs="Times New Roman" w:hint="eastAsia"/>
                        <w:i/>
                      </w:rPr>
                      <w:t>l</w:t>
                    </w:r>
                    <w:proofErr w:type="gramEnd"/>
                  </w:p>
                </w:txbxContent>
              </v:textbox>
            </v:shape>
            <v:oval id="_x0000_s2014" style="position:absolute;left:4906;top:6095;width:124;height:135"/>
            <v:oval id="_x0000_s2015" style="position:absolute;left:4698;top:6365;width:124;height:136"/>
            <v:oval id="_x0000_s2016" style="position:absolute;left:5114;top:5929;width:124;height:136"/>
            <v:oval id="_x0000_s2017" style="position:absolute;left:5322;top:6409;width:124;height:136"/>
            <v:oval id="_x0000_s2018" style="position:absolute;left:4990;top:6365;width:124;height:136"/>
            <v:oval id="_x0000_s2019" style="position:absolute;left:5653;top:6365;width:124;height:136"/>
            <v:oval id="_x0000_s2020" style="position:absolute;left:4906;top:6823;width:124;height:134"/>
            <v:oval id="_x0000_s2021" style="position:absolute;left:4574;top:6689;width:124;height:134"/>
            <v:oval id="_x0000_s2022" style="position:absolute;left:4906;top:5794;width:124;height:135"/>
            <v:oval id="_x0000_s2023" style="position:absolute;left:4450;top:6137;width:124;height:136"/>
            <v:oval id="_x0000_s2024" style="position:absolute;left:5322;top:5659;width:124;height:135"/>
            <v:oval id="_x0000_s2025" style="position:absolute;left:5322;top:6137;width:124;height:136"/>
            <v:oval id="_x0000_s2026" style="position:absolute;left:4450;top:6366;width:124;height:135"/>
            <v:oval id="_x0000_s2027" style="position:absolute;left:5653;top:5960;width:124;height:135"/>
            <v:oval id="_x0000_s2028" style="position:absolute;left:5737;top:5483;width:124;height:135"/>
            <v:rect id="_x0000_s2029" style="position:absolute;left:6393;top:6573;width:125;height:137"/>
            <v:rect id="_x0000_s2030" style="position:absolute;left:7186;top:7358;width:124;height:135"/>
            <v:rect id="_x0000_s2031" style="position:absolute;left:6069;top:7054;width:124;height:136"/>
            <v:rect id="_x0000_s2032" style="position:absolute;left:6853;top:6551;width:124;height:138"/>
            <v:rect id="_x0000_s2033" style="position:absolute;left:6600;top:6917;width:125;height:137"/>
            <v:rect id="_x0000_s2034" style="position:absolute;left:7434;top:6779;width:123;height:138"/>
            <v:rect id="_x0000_s2035" style="position:absolute;left:7101;top:6957;width:124;height:137"/>
            <v:rect id="_x0000_s2036" style="position:absolute;left:7310;top:6438;width:124;height:135"/>
            <v:rect id="_x0000_s2037" style="position:absolute;left:7653;top:6366;width:124;height:135"/>
            <v:rect id="_x0000_s2038" style="position:absolute;left:7101;top:6273;width:124;height:136"/>
            <v:rect id="_x0000_s2039" style="position:absolute;left:6853;top:7094;width:124;height:136"/>
            <v:rect id="_x0000_s2040" style="position:absolute;left:7653;top:6779;width:124;height:135"/>
            <v:rect id="_x0000_s2041" style="position:absolute;left:6724;top:7357;width:124;height:136"/>
            <v:rect id="_x0000_s2042" style="position:absolute;left:7434;top:7190;width:124;height:136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2043" type="#_x0000_t32" style="position:absolute;left:4906;top:5618;width:2071;height:1612;flip:y" o:connectortype="straight">
              <v:stroke dashstyle="dash"/>
            </v:shape>
            <v:oval id="_x0000_s2044" style="position:absolute;left:5861;top:6168;width:124;height:135"/>
            <v:oval id="_x0000_s2045" style="position:absolute;left:6193;top:5659;width:124;height:135"/>
            <v:oval id="_x0000_s2046" style="position:absolute;left:5861;top:5659;width:124;height:135"/>
            <v:shape id="_x0000_s2047" type="#_x0000_t32" style="position:absolute;left:4698;top:6095;width:2860;height:999;flip:y" o:connectortype="straight">
              <v:stroke dashstyle="dash"/>
            </v:shape>
            <v:shape id="_x0000_s172032" type="#_x0000_t32" style="position:absolute;left:5446;top:5483;width:1870;height:2086;flip:y" o:connectortype="straight">
              <v:stroke dashstyle="dash"/>
            </v:shape>
            <v:rect id="_x0000_s172033" style="position:absolute;left:6393;top:7125;width:126;height:137"/>
            <w10:wrap type="none"/>
            <w10:anchorlock/>
          </v:group>
        </w:pict>
      </w:r>
    </w:p>
    <w:p w:rsidR="00C61960" w:rsidRDefault="008401BD" w:rsidP="002357A6">
      <w:pPr>
        <w:pStyle w:val="af"/>
        <w:rPr>
          <w:rFonts w:eastAsiaTheme="minorEastAsia"/>
        </w:rPr>
      </w:pPr>
      <w:r w:rsidRPr="008401BD">
        <w:rPr>
          <w:rFonts w:eastAsiaTheme="minorEastAsia"/>
          <w:noProof/>
          <w:szCs w:val="24"/>
        </w:rPr>
        <w:pict>
          <v:shape id="_x0000_s172075" type="#_x0000_t202" style="position:absolute;left:0;text-align:left;margin-left:50.9pt;margin-top:1.2pt;width:358.75pt;height:46.8pt;z-index:251668992" stroked="f">
            <v:textbox style="mso-next-textbox:#_x0000_s172075;mso-fit-shape-to-text:t" inset="0,0,0,0">
              <w:txbxContent>
                <w:p w:rsidR="005A48E8" w:rsidRPr="008A5B39" w:rsidRDefault="005A48E8" w:rsidP="00C61960">
                  <w:pPr>
                    <w:pStyle w:val="af"/>
                    <w:rPr>
                      <w:szCs w:val="24"/>
                    </w:rPr>
                  </w:pPr>
                  <w:bookmarkStart w:id="86" w:name="_Toc388361128"/>
                  <w:proofErr w:type="gramStart"/>
                  <w:r>
                    <w:t>Figure 4.3.1.</w:t>
                  </w:r>
                  <w:proofErr w:type="gramEnd"/>
                  <w:r>
                    <w:fldChar w:fldCharType="begin"/>
                  </w:r>
                  <w:r>
                    <w:instrText xml:space="preserve"> SEQ Figure_4.3.1. \* ARABIC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fldChar w:fldCharType="end"/>
                  </w:r>
                  <w:r>
                    <w:rPr>
                      <w:rFonts w:eastAsiaTheme="minorEastAsia" w:hint="eastAsia"/>
                    </w:rPr>
                    <w:t xml:space="preserve"> Classification of two kinds of samples in 2-dimensional</w:t>
                  </w:r>
                  <w:bookmarkEnd w:id="86"/>
                </w:p>
              </w:txbxContent>
            </v:textbox>
          </v:shape>
        </w:pict>
      </w:r>
    </w:p>
    <w:p w:rsidR="007478AB" w:rsidRPr="006349CE" w:rsidRDefault="007478AB" w:rsidP="00737E28">
      <w:pPr>
        <w:rPr>
          <w:rFonts w:eastAsiaTheme="minorEastAsia"/>
          <w:kern w:val="0"/>
          <w:szCs w:val="24"/>
        </w:rPr>
      </w:pPr>
    </w:p>
    <w:p w:rsidR="009B3BEF" w:rsidRDefault="00D867A6" w:rsidP="00BC1335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  <w:szCs w:val="24"/>
        </w:rPr>
        <w:t>In the case where</w:t>
      </w:r>
      <w:r w:rsidR="007D1DD3">
        <w:rPr>
          <w:rFonts w:eastAsiaTheme="minorEastAsia" w:hint="eastAsia"/>
          <w:kern w:val="0"/>
          <w:szCs w:val="24"/>
        </w:rPr>
        <w:t xml:space="preserve"> we want to classify two kinds of objects, suppose the obvious data is</w:t>
      </w:r>
      <m:oMath>
        <m:r>
          <m:rPr>
            <m:sty m:val="p"/>
          </m:rPr>
          <w:rPr>
            <w:rFonts w:ascii="Cambria Math" w:eastAsiaTheme="minorEastAsia" w:hAnsi="Cambria Math"/>
            <w:kern w:val="0"/>
            <w:szCs w:val="24"/>
          </w:rPr>
          <m:t xml:space="preserve"> 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x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1</m:t>
                </m:r>
              </m:sub>
            </m:sSub>
            <m:r>
              <w:rPr>
                <w:rFonts w:ascii="Cambria Math"/>
                <w:kern w:val="0"/>
                <w:szCs w:val="24"/>
              </w:rPr>
              <m:t>;</m:t>
            </m:r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y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1</m:t>
                </m:r>
              </m:sub>
            </m:sSub>
          </m:e>
        </m:d>
        <m:r>
          <w:rPr>
            <w:rFonts w:ascii="Cambria Math" w:hAnsi="Cambria Math"/>
            <w:kern w:val="0"/>
            <w:szCs w:val="24"/>
          </w:rPr>
          <m:t>,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x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2</m:t>
                </m:r>
              </m:sub>
            </m:sSub>
            <m:r>
              <w:rPr>
                <w:rFonts w:ascii="Cambria Math"/>
                <w:kern w:val="0"/>
                <w:szCs w:val="24"/>
              </w:rPr>
              <m:t>;</m:t>
            </m:r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y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2</m:t>
                </m:r>
              </m:sub>
            </m:sSub>
          </m:e>
        </m:d>
        <m:r>
          <w:rPr>
            <w:rFonts w:ascii="Cambria Math" w:hAnsi="Cambria Math"/>
            <w:kern w:val="0"/>
            <w:szCs w:val="24"/>
          </w:rPr>
          <m:t>,…,</m:t>
        </m:r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x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k</m:t>
                </m:r>
              </m:sub>
            </m:sSub>
            <m:r>
              <w:rPr>
                <w:rFonts w:ascii="Cambria Math"/>
                <w:kern w:val="0"/>
                <w:szCs w:val="24"/>
              </w:rPr>
              <m:t>;</m:t>
            </m:r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y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k</m:t>
                </m:r>
              </m:sub>
            </m:sSub>
          </m:e>
        </m:d>
      </m:oMath>
      <w:r>
        <w:rPr>
          <w:rFonts w:eastAsiaTheme="minorEastAsia" w:hint="eastAsia"/>
          <w:kern w:val="0"/>
          <w:szCs w:val="24"/>
        </w:rPr>
        <w:t>.</w:t>
      </w:r>
      <w:r w:rsidR="007D1DD3">
        <w:rPr>
          <w:rFonts w:eastAsiaTheme="minorEastAsia" w:hint="eastAsia"/>
          <w:kern w:val="0"/>
          <w:szCs w:val="24"/>
        </w:rPr>
        <w:t xml:space="preserve"> </w:t>
      </w:r>
      <w:r>
        <w:rPr>
          <w:rFonts w:eastAsiaTheme="minorEastAsia" w:hint="eastAsia"/>
          <w:kern w:val="0"/>
          <w:szCs w:val="24"/>
        </w:rPr>
        <w:t>F</w:t>
      </w:r>
      <w:r w:rsidR="000415AB" w:rsidRPr="007D1DD3">
        <w:rPr>
          <w:kern w:val="0"/>
          <w:szCs w:val="24"/>
        </w:rPr>
        <w:t xml:space="preserve">or instance, </w:t>
      </w:r>
      <w:r>
        <w:rPr>
          <w:rFonts w:eastAsiaTheme="minorEastAsia" w:hint="eastAsia"/>
          <w:kern w:val="0"/>
          <w:szCs w:val="24"/>
        </w:rPr>
        <w:t xml:space="preserve">the </w:t>
      </w:r>
      <w:r w:rsidR="000415AB" w:rsidRPr="007D1DD3">
        <w:rPr>
          <w:kern w:val="0"/>
          <w:szCs w:val="24"/>
        </w:rPr>
        <w:t xml:space="preserve">label pairs </w:t>
      </w:r>
      <w:r>
        <w:rPr>
          <w:rFonts w:eastAsiaTheme="minorEastAsia" w:hint="eastAsia"/>
          <w:kern w:val="0"/>
          <w:szCs w:val="24"/>
        </w:rPr>
        <w:t>are</w:t>
      </w:r>
      <m:oMath>
        <m:d>
          <m:d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x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k</m:t>
                </m:r>
              </m:sub>
            </m:sSub>
            <m:r>
              <w:rPr>
                <w:rFonts w:ascii="Cambria Math"/>
                <w:kern w:val="0"/>
                <w:szCs w:val="24"/>
              </w:rPr>
              <m:t>;</m:t>
            </m:r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bPr>
              <m:e>
                <m:r>
                  <w:rPr>
                    <w:rFonts w:ascii="Cambria Math"/>
                    <w:kern w:val="0"/>
                    <w:szCs w:val="24"/>
                  </w:rPr>
                  <m:t>y</m:t>
                </m:r>
              </m:e>
              <m:sub>
                <m:r>
                  <w:rPr>
                    <w:rFonts w:ascii="Cambria Math"/>
                    <w:kern w:val="0"/>
                    <w:szCs w:val="24"/>
                  </w:rPr>
                  <m:t>k</m:t>
                </m:r>
              </m:sub>
            </m:sSub>
          </m:e>
        </m:d>
      </m:oMath>
      <w:r>
        <w:rPr>
          <w:rFonts w:eastAsiaTheme="minorEastAsia" w:hint="eastAsia"/>
          <w:kern w:val="0"/>
          <w:szCs w:val="24"/>
        </w:rPr>
        <w:t xml:space="preserve">, </w:t>
      </w:r>
      <w:r w:rsidR="000415AB" w:rsidRPr="007D1DD3">
        <w:rPr>
          <w:kern w:val="0"/>
          <w:szCs w:val="24"/>
        </w:rPr>
        <w:t>where</w:t>
      </w:r>
      <m:oMath>
        <m:sSub>
          <m:sSub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bPr>
          <m:e>
            <m:r>
              <w:rPr>
                <w:rFonts w:ascii="Cambria Math"/>
                <w:kern w:val="0"/>
                <w:szCs w:val="24"/>
              </w:rPr>
              <m:t xml:space="preserve"> x</m:t>
            </m:r>
          </m:e>
          <m:sub>
            <m:r>
              <w:rPr>
                <w:rFonts w:ascii="Cambria Math"/>
                <w:kern w:val="0"/>
                <w:szCs w:val="24"/>
              </w:rPr>
              <m:t>k</m:t>
            </m:r>
          </m:sub>
        </m:sSub>
        <m:r>
          <w:rPr>
            <w:rFonts w:ascii="Cambria Math"/>
            <w:kern w:val="0"/>
            <w:szCs w:val="24"/>
          </w:rPr>
          <m:t xml:space="preserve"> </m:t>
        </m:r>
        <m:r>
          <w:rPr>
            <w:rFonts w:ascii="Cambria Math" w:hAnsi="Cambria Math"/>
            <w:kern w:val="0"/>
            <w:szCs w:val="24"/>
          </w:rPr>
          <m:t>ϵ</m:t>
        </m:r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R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n</m:t>
            </m:r>
          </m:sup>
        </m:sSup>
      </m:oMath>
      <w:r w:rsidR="000415AB" w:rsidRPr="007D1DD3">
        <w:rPr>
          <w:kern w:val="0"/>
          <w:szCs w:val="24"/>
        </w:rPr>
        <w:t xml:space="preserve"> are the </w:t>
      </w:r>
      <w:r>
        <w:rPr>
          <w:kern w:val="0"/>
        </w:rPr>
        <w:t>training examples</w:t>
      </w:r>
      <w:r>
        <w:rPr>
          <w:rFonts w:eastAsiaTheme="minorEastAsia" w:hint="eastAsia"/>
          <w:kern w:val="0"/>
        </w:rPr>
        <w:t xml:space="preserve"> and</w:t>
      </w:r>
      <w:r w:rsidR="000415AB" w:rsidRPr="00072C05">
        <w:rPr>
          <w:kern w:val="0"/>
        </w:rPr>
        <w:t xml:space="preserve"> </w:t>
      </w:r>
      <m:oMath>
        <m:sSub>
          <m:sSubPr>
            <m:ctrlPr>
              <w:rPr>
                <w:rFonts w:ascii="Cambria Math" w:hAnsi="Cambria Math"/>
                <w:kern w:val="0"/>
              </w:rPr>
            </m:ctrlPr>
          </m:sSubPr>
          <m:e>
            <m:r>
              <m:rPr>
                <m:sty m:val="p"/>
              </m:rPr>
              <w:rPr>
                <w:rFonts w:ascii="Cambria Math"/>
                <w:kern w:val="0"/>
              </w:rPr>
              <m:t>y</m:t>
            </m:r>
          </m:e>
          <m:sub>
            <m:r>
              <m:rPr>
                <m:sty m:val="p"/>
              </m:rPr>
              <w:rPr>
                <w:rFonts w:ascii="Cambria Math"/>
                <w:kern w:val="0"/>
              </w:rPr>
              <m:t>k</m:t>
            </m:r>
          </m:sub>
        </m:sSub>
        <m:r>
          <m:rPr>
            <m:sty m:val="p"/>
          </m:rPr>
          <w:rPr>
            <w:rFonts w:ascii="Cambria Math"/>
            <w:kern w:val="0"/>
          </w:rPr>
          <m:t xml:space="preserve"> </m:t>
        </m:r>
      </m:oMath>
      <w:r>
        <w:rPr>
          <w:rFonts w:eastAsiaTheme="minorEastAsia" w:hint="eastAsia"/>
          <w:kern w:val="0"/>
        </w:rPr>
        <w:t>represents</w:t>
      </w:r>
      <w:r w:rsidR="000415AB" w:rsidRPr="00072C05">
        <w:rPr>
          <w:kern w:val="0"/>
        </w:rPr>
        <w:t xml:space="preserve"> the </w:t>
      </w:r>
      <w:r w:rsidR="00F556D0" w:rsidRPr="00072C05">
        <w:rPr>
          <w:kern w:val="0"/>
        </w:rPr>
        <w:t>labels</w:t>
      </w:r>
      <w:r w:rsidR="000415AB" w:rsidRPr="00072C05">
        <w:rPr>
          <w:kern w:val="0"/>
        </w:rPr>
        <w:t xml:space="preserve"> (-1, </w:t>
      </w:r>
      <w:r w:rsidR="009B3BEF">
        <w:rPr>
          <w:rFonts w:eastAsiaTheme="minorEastAsia" w:hint="eastAsia"/>
          <w:kern w:val="0"/>
        </w:rPr>
        <w:t>+</w:t>
      </w:r>
      <w:r w:rsidR="000415AB" w:rsidRPr="00072C05">
        <w:rPr>
          <w:kern w:val="0"/>
        </w:rPr>
        <w:t>1)</w:t>
      </w:r>
      <w:r w:rsidR="007D1DD3" w:rsidRPr="00072C05">
        <w:rPr>
          <w:kern w:val="0"/>
        </w:rPr>
        <w:t xml:space="preserve">; </w:t>
      </w:r>
      <w:r w:rsidR="0079169C">
        <w:rPr>
          <w:rFonts w:eastAsiaTheme="minorEastAsia" w:hint="eastAsia"/>
          <w:kern w:val="0"/>
        </w:rPr>
        <w:t>+</w:t>
      </w:r>
      <w:r w:rsidR="007D1DD3" w:rsidRPr="00072C05">
        <w:rPr>
          <w:kern w:val="0"/>
        </w:rPr>
        <w:t>1</w:t>
      </w:r>
      <w:r w:rsidR="000415AB" w:rsidRPr="00072C05">
        <w:rPr>
          <w:kern w:val="0"/>
        </w:rPr>
        <w:t xml:space="preserve"> means </w:t>
      </w:r>
      <w:r>
        <w:rPr>
          <w:rFonts w:eastAsiaTheme="minorEastAsia" w:hint="eastAsia"/>
          <w:kern w:val="0"/>
        </w:rPr>
        <w:t xml:space="preserve">a </w:t>
      </w:r>
      <w:r w:rsidR="000415AB" w:rsidRPr="00072C05">
        <w:rPr>
          <w:kern w:val="0"/>
        </w:rPr>
        <w:t xml:space="preserve">positive </w:t>
      </w:r>
      <w:r w:rsidR="009F5314">
        <w:rPr>
          <w:rFonts w:eastAsiaTheme="minorEastAsia" w:hint="eastAsia"/>
          <w:kern w:val="0"/>
        </w:rPr>
        <w:t xml:space="preserve">sample </w:t>
      </w:r>
      <w:r w:rsidR="000415AB" w:rsidRPr="00072C05">
        <w:rPr>
          <w:kern w:val="0"/>
        </w:rPr>
        <w:t xml:space="preserve">and -1 means </w:t>
      </w:r>
      <w:r>
        <w:rPr>
          <w:rFonts w:eastAsiaTheme="minorEastAsia" w:hint="eastAsia"/>
          <w:kern w:val="0"/>
        </w:rPr>
        <w:t xml:space="preserve">a </w:t>
      </w:r>
      <w:r w:rsidR="000415AB" w:rsidRPr="00072C05">
        <w:rPr>
          <w:kern w:val="0"/>
        </w:rPr>
        <w:t>negative</w:t>
      </w:r>
      <w:r w:rsidR="009F5314">
        <w:rPr>
          <w:rFonts w:eastAsiaTheme="minorEastAsia" w:hint="eastAsia"/>
          <w:kern w:val="0"/>
        </w:rPr>
        <w:t xml:space="preserve"> sample</w:t>
      </w:r>
      <w:r>
        <w:rPr>
          <w:rFonts w:eastAsiaTheme="minorEastAsia" w:hint="eastAsia"/>
          <w:kern w:val="0"/>
        </w:rPr>
        <w:t>. Moreover</w:t>
      </w:r>
      <w:r w:rsidRPr="002D361A">
        <w:rPr>
          <w:rFonts w:eastAsiaTheme="minorEastAsia" w:hint="eastAsia"/>
          <w:kern w:val="0"/>
          <w:highlight w:val="yellow"/>
        </w:rPr>
        <w:t>,</w:t>
      </w:r>
      <w:r w:rsidR="007D1DD3" w:rsidRPr="002D361A">
        <w:rPr>
          <w:rFonts w:eastAsiaTheme="minorEastAsia" w:hint="eastAsia"/>
          <w:kern w:val="0"/>
          <w:highlight w:val="yellow"/>
        </w:rPr>
        <w:t xml:space="preserve"> k</w:t>
      </w:r>
      <w:r w:rsidR="007D1DD3">
        <w:rPr>
          <w:rFonts w:eastAsiaTheme="minorEastAsia" w:hint="eastAsia"/>
          <w:kern w:val="0"/>
        </w:rPr>
        <w:t xml:space="preserve"> is the number of </w:t>
      </w:r>
      <w:r w:rsidR="007D1DD3">
        <w:rPr>
          <w:rFonts w:eastAsiaTheme="minorEastAsia"/>
          <w:kern w:val="0"/>
        </w:rPr>
        <w:t>samples</w:t>
      </w:r>
      <w:r>
        <w:rPr>
          <w:rFonts w:eastAsiaTheme="minorEastAsia" w:hint="eastAsia"/>
          <w:kern w:val="0"/>
        </w:rPr>
        <w:t xml:space="preserve"> and</w:t>
      </w:r>
      <w:r w:rsidR="007D1DD3">
        <w:rPr>
          <w:rFonts w:eastAsiaTheme="minorEastAsia" w:hint="eastAsia"/>
          <w:kern w:val="0"/>
        </w:rPr>
        <w:t xml:space="preserve"> </w:t>
      </w:r>
      <w:r w:rsidR="007D1DD3" w:rsidRPr="002D361A">
        <w:rPr>
          <w:rFonts w:eastAsiaTheme="minorEastAsia" w:hint="eastAsia"/>
          <w:kern w:val="0"/>
          <w:highlight w:val="yellow"/>
        </w:rPr>
        <w:t>n</w:t>
      </w:r>
      <w:r w:rsidR="007D1DD3">
        <w:rPr>
          <w:rFonts w:eastAsiaTheme="minorEastAsia" w:hint="eastAsia"/>
          <w:kern w:val="0"/>
        </w:rPr>
        <w:t xml:space="preserve"> is the dimension</w:t>
      </w:r>
      <w:r w:rsidR="00481B6E">
        <w:rPr>
          <w:rFonts w:eastAsiaTheme="minorEastAsia" w:hint="eastAsia"/>
          <w:kern w:val="0"/>
        </w:rPr>
        <w:t xml:space="preserve"> </w:t>
      </w:r>
      <w:r w:rsidR="007D1DD3">
        <w:rPr>
          <w:rFonts w:eastAsiaTheme="minorEastAsia" w:hint="eastAsia"/>
          <w:kern w:val="0"/>
        </w:rPr>
        <w:t>of input space. I</w:t>
      </w:r>
      <w:r w:rsidR="000415AB" w:rsidRPr="00072C05">
        <w:rPr>
          <w:kern w:val="0"/>
        </w:rPr>
        <w:t xml:space="preserve">t looks for an optimal hyper plane </w:t>
      </w:r>
      <w:r w:rsidR="000415AB" w:rsidRPr="002D361A">
        <w:rPr>
          <w:kern w:val="0"/>
          <w:highlight w:val="yellow"/>
        </w:rPr>
        <w:t>H</w:t>
      </w:r>
      <w:r w:rsidRPr="002D361A">
        <w:rPr>
          <w:rFonts w:eastAsiaTheme="minorEastAsia" w:hint="eastAsia"/>
          <w:kern w:val="0"/>
          <w:highlight w:val="yellow"/>
        </w:rPr>
        <w:t>,</w:t>
      </w:r>
      <w:r w:rsidR="000415AB" w:rsidRPr="00072C05">
        <w:rPr>
          <w:kern w:val="0"/>
        </w:rPr>
        <w:t xml:space="preserve"> as a decision function in a multidimensional space</w:t>
      </w:r>
      <w:r>
        <w:rPr>
          <w:rFonts w:eastAsiaTheme="minorEastAsia" w:hint="eastAsia"/>
          <w:kern w:val="0"/>
        </w:rPr>
        <w:t>,</w:t>
      </w:r>
      <w:r w:rsidR="000415AB" w:rsidRPr="00072C05">
        <w:rPr>
          <w:kern w:val="0"/>
        </w:rPr>
        <w:t xml:space="preserve"> </w:t>
      </w:r>
      <w:r>
        <w:rPr>
          <w:rFonts w:eastAsiaTheme="minorEastAsia" w:hint="eastAsia"/>
          <w:kern w:val="0"/>
        </w:rPr>
        <w:t xml:space="preserve">in order </w:t>
      </w:r>
      <w:r w:rsidR="000415AB" w:rsidRPr="00072C05">
        <w:rPr>
          <w:kern w:val="0"/>
        </w:rPr>
        <w:t xml:space="preserve">to separate between classes. </w:t>
      </w:r>
    </w:p>
    <w:p w:rsidR="009B3BEF" w:rsidRPr="009B3BEF" w:rsidRDefault="009B3BEF" w:rsidP="00737E28">
      <w:pPr>
        <w:rPr>
          <w:rFonts w:eastAsiaTheme="minorEastAsia"/>
          <w:kern w:val="0"/>
        </w:rPr>
      </w:pPr>
    </w:p>
    <w:p w:rsidR="00D867A6" w:rsidRPr="00D867A6" w:rsidRDefault="000415AB" w:rsidP="00BC1335">
      <w:pPr>
        <w:rPr>
          <w:kern w:val="0"/>
        </w:rPr>
      </w:pPr>
      <w:r w:rsidRPr="00072C05">
        <w:rPr>
          <w:kern w:val="0"/>
        </w:rPr>
        <w:t xml:space="preserve">The SVM consists of mapping </w:t>
      </w:r>
      <m:oMath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>x</m:t>
            </m:r>
          </m:e>
          <m:sub>
            <m:r>
              <w:rPr>
                <w:rFonts w:ascii="Cambria Math"/>
                <w:kern w:val="0"/>
              </w:rPr>
              <m:t>k</m:t>
            </m:r>
          </m:sub>
        </m:sSub>
      </m:oMath>
      <w:r w:rsidRPr="00072C05">
        <w:rPr>
          <w:i/>
          <w:iCs/>
          <w:kern w:val="0"/>
        </w:rPr>
        <w:t xml:space="preserve"> </w:t>
      </w:r>
      <w:r w:rsidRPr="00072C05">
        <w:rPr>
          <w:kern w:val="0"/>
        </w:rPr>
        <w:t xml:space="preserve">into a high dimensional space by </w:t>
      </w:r>
      <w:r w:rsidR="002D361A">
        <w:rPr>
          <w:rFonts w:eastAsiaTheme="minorEastAsia" w:hint="eastAsia"/>
          <w:kern w:val="0"/>
        </w:rPr>
        <w:t>a</w:t>
      </w:r>
      <w:r w:rsidRPr="00072C05">
        <w:rPr>
          <w:kern w:val="0"/>
        </w:rPr>
        <w:t xml:space="preserve"> function. Next, it finds a linear separating hyper plane </w:t>
      </w:r>
      <w:r w:rsidR="00D867A6">
        <w:rPr>
          <w:rFonts w:eastAsiaTheme="minorEastAsia" w:hint="eastAsia"/>
          <w:kern w:val="0"/>
        </w:rPr>
        <w:t>with</w:t>
      </w:r>
      <w:r w:rsidRPr="00072C05">
        <w:rPr>
          <w:kern w:val="0"/>
        </w:rPr>
        <w:t xml:space="preserve"> the </w:t>
      </w:r>
      <w:r w:rsidR="00D867A6">
        <w:rPr>
          <w:rFonts w:eastAsiaTheme="minorEastAsia" w:hint="eastAsia"/>
          <w:kern w:val="0"/>
        </w:rPr>
        <w:t xml:space="preserve">following </w:t>
      </w:r>
      <w:r w:rsidRPr="00072C05">
        <w:rPr>
          <w:kern w:val="0"/>
        </w:rPr>
        <w:t>form</w:t>
      </w:r>
      <w:r w:rsidR="009F5314">
        <w:rPr>
          <w:rFonts w:eastAsiaTheme="minorEastAsia" w:hint="eastAsia"/>
          <w:kern w:val="0"/>
        </w:rPr>
        <w:t>ula</w:t>
      </w:r>
      <w:r w:rsidRPr="00072C05">
        <w:rPr>
          <w:kern w:val="0"/>
        </w:rPr>
        <w:t>:</w:t>
      </w:r>
      <m:oMath>
        <m:r>
          <m:rPr>
            <m:sty m:val="p"/>
          </m:rPr>
          <w:rPr>
            <w:rFonts w:ascii="Cambria Math"/>
            <w:kern w:val="0"/>
          </w:rPr>
          <m:t xml:space="preserve"> </m:t>
        </m:r>
      </m:oMath>
    </w:p>
    <w:p w:rsidR="00D867A6" w:rsidRDefault="00D867A6" w:rsidP="00D867A6">
      <w:pPr>
        <w:jc w:val="center"/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 xml:space="preserve">            </w:t>
      </w:r>
      <m:oMath>
        <m:r>
          <w:rPr>
            <w:rFonts w:ascii="Cambria Math"/>
            <w:kern w:val="0"/>
          </w:rPr>
          <m:t>w</m:t>
        </m:r>
        <m:r>
          <w:rPr>
            <w:rFonts w:ascii="Cambria Math"/>
            <w:kern w:val="0"/>
          </w:rPr>
          <m:t>∙</m:t>
        </m:r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>x</m:t>
            </m:r>
          </m:e>
          <m:sub>
            <m:r>
              <w:rPr>
                <w:rFonts w:ascii="Cambria Math"/>
                <w:kern w:val="0"/>
              </w:rPr>
              <m:t>i</m:t>
            </m:r>
          </m:sub>
        </m:sSub>
        <m:r>
          <w:rPr>
            <w:rFonts w:ascii="Cambria Math"/>
            <w:kern w:val="0"/>
          </w:rPr>
          <m:t>+b=0</m:t>
        </m:r>
      </m:oMath>
      <w:r>
        <w:rPr>
          <w:rFonts w:eastAsiaTheme="minorEastAsia" w:hint="eastAsia"/>
          <w:kern w:val="0"/>
        </w:rPr>
        <w:t xml:space="preserve">     (4.3.1.1)</w:t>
      </w:r>
    </w:p>
    <w:p w:rsidR="007478AB" w:rsidRDefault="00D867A6" w:rsidP="00D867A6">
      <w:pPr>
        <w:rPr>
          <w:rFonts w:eastAsia="宋体" w:cs="Times New Roman"/>
          <w:kern w:val="0"/>
          <w:szCs w:val="24"/>
        </w:rPr>
      </w:pPr>
      <w:r>
        <w:rPr>
          <w:rFonts w:eastAsiaTheme="minorEastAsia" w:hint="eastAsia"/>
          <w:kern w:val="0"/>
        </w:rPr>
        <w:t>W</w:t>
      </w:r>
      <w:r w:rsidR="009B3BEF">
        <w:rPr>
          <w:rFonts w:eastAsiaTheme="minorEastAsia" w:hint="eastAsia"/>
          <w:kern w:val="0"/>
        </w:rPr>
        <w:t xml:space="preserve">here </w:t>
      </w:r>
      <w:r w:rsidR="009B3BEF" w:rsidRPr="002D361A">
        <w:rPr>
          <w:rFonts w:eastAsiaTheme="minorEastAsia" w:hint="eastAsia"/>
          <w:kern w:val="0"/>
          <w:highlight w:val="yellow"/>
        </w:rPr>
        <w:t>w</w:t>
      </w:r>
      <w:r w:rsidR="009B3BEF">
        <w:rPr>
          <w:rFonts w:eastAsiaTheme="minorEastAsia" w:hint="eastAsia"/>
          <w:kern w:val="0"/>
        </w:rPr>
        <w:t xml:space="preserve"> </w:t>
      </w:r>
      <w:r>
        <w:rPr>
          <w:rFonts w:eastAsiaTheme="minorEastAsia"/>
          <w:kern w:val="0"/>
        </w:rPr>
        <w:t>is the</w:t>
      </w:r>
      <w:r w:rsidR="009B3BEF" w:rsidRPr="009B3BEF">
        <w:rPr>
          <w:rFonts w:eastAsia="宋体" w:cs="Times New Roman"/>
          <w:kern w:val="0"/>
          <w:szCs w:val="24"/>
        </w:rPr>
        <w:t xml:space="preserve"> normal direction</w:t>
      </w:r>
      <w:r w:rsidR="009B3BEF"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 w:hint="eastAsia"/>
          <w:kern w:val="0"/>
          <w:szCs w:val="24"/>
        </w:rPr>
        <w:t xml:space="preserve">of the </w:t>
      </w:r>
      <w:r w:rsidRPr="009B3BEF">
        <w:rPr>
          <w:rFonts w:eastAsia="宋体" w:cs="Times New Roman"/>
          <w:kern w:val="0"/>
          <w:szCs w:val="24"/>
        </w:rPr>
        <w:t>Hyper plane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="009B3BEF">
        <w:rPr>
          <w:rFonts w:eastAsia="宋体" w:cs="Times New Roman" w:hint="eastAsia"/>
          <w:kern w:val="0"/>
          <w:szCs w:val="24"/>
        </w:rPr>
        <w:t>and</w:t>
      </w:r>
    </w:p>
    <w:p w:rsidR="007478AB" w:rsidRPr="00660515" w:rsidRDefault="0063233D" w:rsidP="00D867A6">
      <w:pPr>
        <w:jc w:val="center"/>
        <w:rPr>
          <w:rFonts w:eastAsia="宋体" w:cs="Times New Roman"/>
          <w:i/>
          <w:kern w:val="0"/>
        </w:rPr>
      </w:pPr>
      <w:proofErr w:type="gramStart"/>
      <w:r w:rsidRPr="00660515">
        <w:rPr>
          <w:rFonts w:eastAsia="宋体" w:cs="Times New Roman"/>
          <w:i/>
          <w:kern w:val="0"/>
          <w:szCs w:val="24"/>
        </w:rPr>
        <w:t>if</w:t>
      </w:r>
      <m:oMath>
        <w:proofErr w:type="gramEnd"/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 xml:space="preserve">  y</m:t>
            </m:r>
          </m:e>
          <m:sub>
            <m:r>
              <w:rPr>
                <w:rFonts w:ascii="Cambria Math"/>
                <w:kern w:val="0"/>
              </w:rPr>
              <m:t>k</m:t>
            </m:r>
          </m:sub>
        </m:sSub>
        <m:r>
          <w:rPr>
            <w:rFonts w:ascii="Cambria Math" w:hAnsi="Cambria Math"/>
            <w:kern w:val="0"/>
          </w:rPr>
          <m:t>=+</m:t>
        </m:r>
        <m:r>
          <w:rPr>
            <w:rFonts w:ascii="Cambria Math" w:eastAsiaTheme="minorEastAsia" w:hAnsi="Cambria Math"/>
            <w:kern w:val="0"/>
          </w:rPr>
          <m:t>1</m:t>
        </m:r>
      </m:oMath>
      <w:r w:rsidR="009B3BEF" w:rsidRPr="00660515">
        <w:rPr>
          <w:rFonts w:eastAsia="宋体" w:cs="Times New Roman" w:hint="eastAsia"/>
          <w:i/>
          <w:kern w:val="0"/>
        </w:rPr>
        <w:t>,</w:t>
      </w:r>
      <m:oMath>
        <m:r>
          <w:rPr>
            <w:rFonts w:ascii="Cambria Math"/>
            <w:kern w:val="0"/>
          </w:rPr>
          <m:t xml:space="preserve"> w</m:t>
        </m:r>
        <m:r>
          <w:rPr>
            <w:rFonts w:ascii="Cambria Math"/>
            <w:kern w:val="0"/>
          </w:rPr>
          <m:t>∙</m:t>
        </m:r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>x</m:t>
            </m:r>
          </m:e>
          <m:sub>
            <m:r>
              <w:rPr>
                <w:rFonts w:ascii="Cambria Math"/>
                <w:kern w:val="0"/>
              </w:rPr>
              <m:t>i</m:t>
            </m:r>
          </m:sub>
        </m:sSub>
        <m:r>
          <w:rPr>
            <w:rFonts w:ascii="Cambria Math"/>
            <w:kern w:val="0"/>
          </w:rPr>
          <m:t>+b</m:t>
        </m:r>
        <m:r>
          <w:rPr>
            <w:rFonts w:ascii="Cambria Math" w:eastAsia="宋体" w:hAnsi="Cambria Math" w:cs="Times New Roman"/>
            <w:kern w:val="0"/>
          </w:rPr>
          <m:t>≥1</m:t>
        </m:r>
      </m:oMath>
      <w:r>
        <w:rPr>
          <w:rFonts w:eastAsia="宋体" w:cs="Times New Roman" w:hint="eastAsia"/>
          <w:i/>
          <w:kern w:val="0"/>
        </w:rPr>
        <w:t>;</w:t>
      </w:r>
      <w:r w:rsidR="007478AB" w:rsidRPr="00660515">
        <w:rPr>
          <w:rFonts w:eastAsia="宋体" w:cs="Times New Roman" w:hint="eastAsia"/>
          <w:i/>
          <w:kern w:val="0"/>
        </w:rPr>
        <w:t xml:space="preserve">     </w:t>
      </w:r>
      <w:r w:rsidR="00660515">
        <w:rPr>
          <w:rFonts w:eastAsia="宋体" w:cs="Times New Roman" w:hint="eastAsia"/>
          <w:i/>
          <w:kern w:val="0"/>
        </w:rPr>
        <w:t xml:space="preserve"> </w:t>
      </w:r>
      <w:r w:rsidR="007478AB" w:rsidRPr="00660515">
        <w:rPr>
          <w:rFonts w:eastAsia="宋体" w:cs="Times New Roman" w:hint="eastAsia"/>
          <w:kern w:val="0"/>
        </w:rPr>
        <w:t>(</w:t>
      </w:r>
      <w:r w:rsidR="00660515" w:rsidRPr="00660515">
        <w:rPr>
          <w:rFonts w:eastAsia="宋体" w:cs="Times New Roman" w:hint="eastAsia"/>
          <w:kern w:val="0"/>
        </w:rPr>
        <w:t>4.3.1.</w:t>
      </w:r>
      <w:r w:rsidR="00D867A6">
        <w:rPr>
          <w:rFonts w:eastAsia="宋体" w:cs="Times New Roman" w:hint="eastAsia"/>
          <w:kern w:val="0"/>
        </w:rPr>
        <w:t>2</w:t>
      </w:r>
      <w:r w:rsidR="007478AB" w:rsidRPr="00660515">
        <w:rPr>
          <w:rFonts w:eastAsia="宋体" w:cs="Times New Roman" w:hint="eastAsia"/>
          <w:kern w:val="0"/>
        </w:rPr>
        <w:t>)</w:t>
      </w:r>
    </w:p>
    <w:p w:rsidR="007478AB" w:rsidRDefault="00660515" w:rsidP="00D867A6">
      <w:pPr>
        <w:jc w:val="center"/>
        <w:rPr>
          <w:rFonts w:eastAsia="宋体" w:cs="Times New Roman"/>
          <w:kern w:val="0"/>
        </w:rPr>
      </w:pPr>
      <m:oMath>
        <m:r>
          <w:rPr>
            <w:rFonts w:ascii="Cambria Math" w:eastAsia="宋体" w:hAnsi="Cambria Math" w:cs="Times New Roman"/>
            <w:kern w:val="0"/>
          </w:rPr>
          <m:t xml:space="preserve">if </m:t>
        </m:r>
        <m:r>
          <w:rPr>
            <w:rFonts w:ascii="Cambria Math" w:hAnsi="Cambria Math"/>
            <w:kern w:val="0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>y</m:t>
            </m:r>
          </m:e>
          <m:sub>
            <m:r>
              <w:rPr>
                <w:rFonts w:ascii="Cambria Math"/>
                <w:kern w:val="0"/>
              </w:rPr>
              <m:t>k</m:t>
            </m:r>
          </m:sub>
        </m:sSub>
        <m:r>
          <w:rPr>
            <w:rFonts w:ascii="Cambria Math" w:hAnsi="Cambria Math"/>
            <w:kern w:val="0"/>
          </w:rPr>
          <m:t>=-</m:t>
        </m:r>
        <m:r>
          <w:rPr>
            <w:rFonts w:ascii="Cambria Math" w:eastAsiaTheme="minorEastAsia" w:hAnsi="Cambria Math"/>
            <w:kern w:val="0"/>
          </w:rPr>
          <m:t>1</m:t>
        </m:r>
      </m:oMath>
      <w:r w:rsidR="009B3BEF" w:rsidRPr="00660515">
        <w:rPr>
          <w:rFonts w:eastAsia="宋体" w:cs="Times New Roman" w:hint="eastAsia"/>
          <w:i/>
          <w:kern w:val="0"/>
        </w:rPr>
        <w:t>,</w:t>
      </w:r>
      <m:oMath>
        <m:r>
          <w:rPr>
            <w:rFonts w:ascii="Cambria Math"/>
            <w:kern w:val="0"/>
          </w:rPr>
          <m:t xml:space="preserve"> w</m:t>
        </m:r>
        <m:r>
          <w:rPr>
            <w:rFonts w:ascii="Cambria Math"/>
            <w:kern w:val="0"/>
          </w:rPr>
          <m:t>∙</m:t>
        </m:r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>x</m:t>
            </m:r>
          </m:e>
          <m:sub>
            <m:r>
              <w:rPr>
                <w:rFonts w:ascii="Cambria Math"/>
                <w:kern w:val="0"/>
              </w:rPr>
              <m:t>i</m:t>
            </m:r>
          </m:sub>
        </m:sSub>
        <m:r>
          <w:rPr>
            <w:rFonts w:ascii="Cambria Math"/>
            <w:kern w:val="0"/>
          </w:rPr>
          <m:t>+b</m:t>
        </m:r>
        <m:r>
          <w:rPr>
            <w:rFonts w:ascii="Cambria Math" w:eastAsia="宋体" w:hAnsi="Cambria Math" w:cs="Times New Roman"/>
            <w:kern w:val="0"/>
          </w:rPr>
          <m:t>≤-1</m:t>
        </m:r>
      </m:oMath>
      <w:r w:rsidR="007478AB" w:rsidRPr="00660515">
        <w:rPr>
          <w:rFonts w:eastAsia="宋体" w:cs="Times New Roman" w:hint="eastAsia"/>
          <w:i/>
          <w:kern w:val="0"/>
        </w:rPr>
        <w:t xml:space="preserve"> </w:t>
      </w:r>
      <w:r w:rsidR="007478AB">
        <w:rPr>
          <w:rFonts w:eastAsia="宋体" w:cs="Times New Roman" w:hint="eastAsia"/>
          <w:kern w:val="0"/>
        </w:rPr>
        <w:t xml:space="preserve">    (</w:t>
      </w:r>
      <w:r>
        <w:rPr>
          <w:rFonts w:eastAsia="宋体" w:cs="Times New Roman" w:hint="eastAsia"/>
          <w:kern w:val="0"/>
        </w:rPr>
        <w:t>4.3.1.</w:t>
      </w:r>
      <w:r w:rsidR="00D867A6">
        <w:rPr>
          <w:rFonts w:eastAsia="宋体" w:cs="Times New Roman" w:hint="eastAsia"/>
          <w:kern w:val="0"/>
        </w:rPr>
        <w:t>3</w:t>
      </w:r>
      <w:r w:rsidR="007478AB">
        <w:rPr>
          <w:rFonts w:eastAsia="宋体" w:cs="Times New Roman" w:hint="eastAsia"/>
          <w:kern w:val="0"/>
        </w:rPr>
        <w:t>)</w:t>
      </w:r>
    </w:p>
    <w:p w:rsidR="00036F34" w:rsidRPr="007478AB" w:rsidRDefault="00036F34" w:rsidP="00BC1335">
      <w:pPr>
        <w:rPr>
          <w:rFonts w:eastAsia="宋体" w:cs="Times New Roman"/>
          <w:kern w:val="0"/>
        </w:rPr>
      </w:pPr>
    </w:p>
    <w:p w:rsidR="0047653E" w:rsidRDefault="00D532C1" w:rsidP="00BC1335">
      <w:pPr>
        <w:rPr>
          <w:rFonts w:eastAsia="宋体" w:cs="Times New Roman"/>
          <w:kern w:val="0"/>
          <w:szCs w:val="24"/>
        </w:rPr>
      </w:pPr>
      <w:r w:rsidRPr="00AC1462">
        <w:rPr>
          <w:rFonts w:eastAsiaTheme="minorEastAsia" w:cs="Times New Roman"/>
          <w:kern w:val="0"/>
        </w:rPr>
        <w:t xml:space="preserve">Obviously, there is not only one hyper plane in </w:t>
      </w:r>
      <w:r w:rsidR="007478AB">
        <w:rPr>
          <w:rFonts w:eastAsiaTheme="minorEastAsia" w:cs="Times New Roman" w:hint="eastAsia"/>
          <w:kern w:val="0"/>
        </w:rPr>
        <w:t>F</w:t>
      </w:r>
      <w:r w:rsidRPr="00AC1462">
        <w:rPr>
          <w:rFonts w:eastAsiaTheme="minorEastAsia" w:cs="Times New Roman"/>
          <w:kern w:val="0"/>
        </w:rPr>
        <w:t>igure 4.3.1.</w:t>
      </w:r>
      <w:r w:rsidR="009F5314">
        <w:rPr>
          <w:rFonts w:eastAsiaTheme="minorEastAsia" w:cs="Times New Roman" w:hint="eastAsia"/>
          <w:kern w:val="0"/>
        </w:rPr>
        <w:t>1</w:t>
      </w:r>
      <w:r w:rsidR="00D867A6">
        <w:rPr>
          <w:rFonts w:eastAsiaTheme="minorEastAsia" w:cs="Times New Roman" w:hint="eastAsia"/>
          <w:kern w:val="0"/>
        </w:rPr>
        <w:t>.</w:t>
      </w:r>
      <w:r w:rsidRPr="00AC1462">
        <w:rPr>
          <w:rFonts w:eastAsiaTheme="minorEastAsia" w:cs="Times New Roman"/>
          <w:kern w:val="0"/>
        </w:rPr>
        <w:t xml:space="preserve"> </w:t>
      </w:r>
      <w:r w:rsidR="00D867A6">
        <w:rPr>
          <w:rFonts w:eastAsiaTheme="minorEastAsia" w:cs="Times New Roman" w:hint="eastAsia"/>
          <w:kern w:val="0"/>
        </w:rPr>
        <w:t>S</w:t>
      </w:r>
      <w:r w:rsidRPr="00AC1462">
        <w:rPr>
          <w:rFonts w:eastAsiaTheme="minorEastAsia" w:cs="Times New Roman"/>
          <w:kern w:val="0"/>
        </w:rPr>
        <w:t xml:space="preserve">o the problem </w:t>
      </w:r>
      <w:r w:rsidR="00AC1462" w:rsidRPr="00AC1462">
        <w:rPr>
          <w:rFonts w:eastAsiaTheme="minorEastAsia" w:cs="Times New Roman"/>
          <w:kern w:val="0"/>
        </w:rPr>
        <w:t>becomes</w:t>
      </w:r>
      <w:r w:rsidRPr="00AC1462">
        <w:rPr>
          <w:rFonts w:eastAsiaTheme="minorEastAsia" w:cs="Times New Roman"/>
          <w:kern w:val="0"/>
        </w:rPr>
        <w:t xml:space="preserve"> </w:t>
      </w:r>
      <w:r w:rsidR="00D867A6">
        <w:rPr>
          <w:rFonts w:eastAsiaTheme="minorEastAsia" w:cs="Times New Roman" w:hint="eastAsia"/>
          <w:kern w:val="0"/>
        </w:rPr>
        <w:t xml:space="preserve">that </w:t>
      </w:r>
      <w:r w:rsidRPr="00AC1462">
        <w:rPr>
          <w:rFonts w:eastAsiaTheme="minorEastAsia" w:cs="Times New Roman"/>
          <w:kern w:val="0"/>
        </w:rPr>
        <w:t xml:space="preserve">we need </w:t>
      </w:r>
      <w:r w:rsidR="00D867A6">
        <w:rPr>
          <w:rFonts w:eastAsiaTheme="minorEastAsia" w:cs="Times New Roman" w:hint="eastAsia"/>
          <w:kern w:val="0"/>
        </w:rPr>
        <w:t xml:space="preserve">to </w:t>
      </w:r>
      <w:r w:rsidRPr="00AC1462">
        <w:rPr>
          <w:rFonts w:eastAsiaTheme="minorEastAsia" w:cs="Times New Roman"/>
          <w:kern w:val="0"/>
        </w:rPr>
        <w:t>find a</w:t>
      </w:r>
      <w:r w:rsidR="001D7B4B">
        <w:rPr>
          <w:rFonts w:eastAsiaTheme="minorEastAsia" w:cs="Times New Roman" w:hint="eastAsia"/>
          <w:kern w:val="0"/>
        </w:rPr>
        <w:t>n</w:t>
      </w:r>
      <w:r w:rsidRPr="00AC1462">
        <w:rPr>
          <w:rFonts w:eastAsiaTheme="minorEastAsia" w:cs="Times New Roman"/>
          <w:kern w:val="0"/>
        </w:rPr>
        <w:t xml:space="preserve"> optimal hyper plane,</w:t>
      </w:r>
      <w:r w:rsidR="00AC1462" w:rsidRPr="00AC1462">
        <w:rPr>
          <w:rFonts w:eastAsiaTheme="minorEastAsia" w:cs="Times New Roman"/>
          <w:kern w:val="0"/>
        </w:rPr>
        <w:t xml:space="preserve"> </w:t>
      </w:r>
      <w:r w:rsidRPr="00AC1462">
        <w:rPr>
          <w:rFonts w:eastAsiaTheme="minorEastAsia" w:cs="Times New Roman"/>
          <w:kern w:val="0"/>
        </w:rPr>
        <w:t xml:space="preserve">which has </w:t>
      </w:r>
      <w:r w:rsidR="00D867A6">
        <w:rPr>
          <w:rFonts w:eastAsiaTheme="minorEastAsia" w:cs="Times New Roman" w:hint="eastAsia"/>
          <w:kern w:val="0"/>
        </w:rPr>
        <w:t xml:space="preserve">the </w:t>
      </w:r>
      <w:r w:rsidRPr="00AC1462">
        <w:rPr>
          <w:rFonts w:eastAsiaTheme="minorEastAsia" w:cs="Times New Roman"/>
          <w:kern w:val="0"/>
        </w:rPr>
        <w:t>ability to separate all the kinds of samples</w:t>
      </w:r>
      <w:r w:rsidR="00D867A6">
        <w:rPr>
          <w:rFonts w:eastAsiaTheme="minorEastAsia" w:cs="Times New Roman" w:hint="eastAsia"/>
          <w:kern w:val="0"/>
        </w:rPr>
        <w:t>.</w:t>
      </w:r>
      <w:r w:rsidRPr="00AC1462">
        <w:rPr>
          <w:rFonts w:eastAsiaTheme="minorEastAsia" w:cs="Times New Roman"/>
          <w:kern w:val="0"/>
        </w:rPr>
        <w:t xml:space="preserve"> </w:t>
      </w:r>
      <w:r w:rsidR="00D867A6">
        <w:rPr>
          <w:rFonts w:eastAsia="宋体" w:cs="Times New Roman" w:hint="eastAsia"/>
          <w:kern w:val="0"/>
          <w:szCs w:val="24"/>
        </w:rPr>
        <w:t>A</w:t>
      </w:r>
      <w:r w:rsidRPr="00AC1462">
        <w:rPr>
          <w:rFonts w:eastAsia="宋体" w:cs="Times New Roman"/>
          <w:kern w:val="0"/>
          <w:szCs w:val="24"/>
        </w:rPr>
        <w:t>nd</w:t>
      </w:r>
      <w:r w:rsidR="00D867A6">
        <w:rPr>
          <w:rFonts w:eastAsia="宋体" w:cs="Times New Roman" w:hint="eastAsia"/>
          <w:kern w:val="0"/>
          <w:szCs w:val="24"/>
        </w:rPr>
        <w:t>,</w:t>
      </w:r>
      <w:r w:rsidRPr="00AC1462">
        <w:rPr>
          <w:rFonts w:eastAsia="宋体" w:cs="Times New Roman"/>
          <w:kern w:val="0"/>
          <w:szCs w:val="24"/>
        </w:rPr>
        <w:t xml:space="preserve"> </w:t>
      </w:r>
      <w:r w:rsidR="001C5D50">
        <w:rPr>
          <w:rFonts w:eastAsia="宋体" w:cs="Times New Roman" w:hint="eastAsia"/>
          <w:kern w:val="0"/>
          <w:szCs w:val="24"/>
        </w:rPr>
        <w:t xml:space="preserve">if </w:t>
      </w:r>
      <w:r w:rsidRPr="00AC1462">
        <w:rPr>
          <w:rFonts w:eastAsia="宋体" w:cs="Times New Roman"/>
          <w:kern w:val="0"/>
          <w:szCs w:val="24"/>
        </w:rPr>
        <w:t xml:space="preserve">the distance between the </w:t>
      </w:r>
      <w:r w:rsidR="00AC1462" w:rsidRPr="00AC1462">
        <w:rPr>
          <w:rFonts w:eastAsia="宋体" w:cs="Times New Roman"/>
          <w:kern w:val="0"/>
          <w:szCs w:val="24"/>
        </w:rPr>
        <w:t xml:space="preserve">nearest </w:t>
      </w:r>
      <w:r w:rsidRPr="00AC1462">
        <w:rPr>
          <w:rFonts w:eastAsia="宋体" w:cs="Times New Roman"/>
          <w:kern w:val="0"/>
          <w:szCs w:val="24"/>
        </w:rPr>
        <w:t>vector an</w:t>
      </w:r>
      <w:r w:rsidR="00AC1462" w:rsidRPr="00AC1462">
        <w:rPr>
          <w:rFonts w:eastAsia="宋体" w:cs="Times New Roman"/>
          <w:kern w:val="0"/>
          <w:szCs w:val="24"/>
        </w:rPr>
        <w:t>d this hyper plane</w:t>
      </w:r>
      <w:r w:rsidRPr="00AC1462">
        <w:rPr>
          <w:rFonts w:eastAsia="宋体" w:cs="Times New Roman"/>
          <w:kern w:val="0"/>
          <w:szCs w:val="24"/>
        </w:rPr>
        <w:t xml:space="preserve"> is large</w:t>
      </w:r>
      <w:r w:rsidR="00D867A6">
        <w:rPr>
          <w:rFonts w:eastAsia="宋体" w:cs="Times New Roman" w:hint="eastAsia"/>
          <w:kern w:val="0"/>
          <w:szCs w:val="24"/>
        </w:rPr>
        <w:t>r</w:t>
      </w:r>
      <w:r w:rsidR="00AC1462" w:rsidRPr="00AC1462">
        <w:rPr>
          <w:rFonts w:eastAsia="宋体" w:cs="Times New Roman"/>
          <w:kern w:val="0"/>
          <w:szCs w:val="24"/>
        </w:rPr>
        <w:t xml:space="preserve"> compare</w:t>
      </w:r>
      <w:r w:rsidR="00D867A6">
        <w:rPr>
          <w:rFonts w:eastAsia="宋体" w:cs="Times New Roman" w:hint="eastAsia"/>
          <w:kern w:val="0"/>
          <w:szCs w:val="24"/>
        </w:rPr>
        <w:t>d</w:t>
      </w:r>
      <w:r w:rsidR="00AC1462" w:rsidRPr="00AC1462">
        <w:rPr>
          <w:rFonts w:eastAsia="宋体" w:cs="Times New Roman"/>
          <w:kern w:val="0"/>
          <w:szCs w:val="24"/>
        </w:rPr>
        <w:t xml:space="preserve"> with other planes</w:t>
      </w:r>
      <w:r w:rsidR="00D867A6">
        <w:rPr>
          <w:rFonts w:eastAsia="宋体" w:cs="Times New Roman"/>
          <w:kern w:val="0"/>
          <w:szCs w:val="24"/>
        </w:rPr>
        <w:t>,</w:t>
      </w:r>
      <w:r w:rsidR="00D867A6">
        <w:rPr>
          <w:rFonts w:eastAsia="宋体" w:cs="Times New Roman" w:hint="eastAsia"/>
          <w:kern w:val="0"/>
          <w:szCs w:val="24"/>
        </w:rPr>
        <w:t xml:space="preserve"> </w:t>
      </w:r>
      <w:r w:rsidR="00AC1462" w:rsidRPr="00AC1462">
        <w:rPr>
          <w:rFonts w:eastAsia="宋体" w:cs="Times New Roman"/>
          <w:kern w:val="0"/>
          <w:szCs w:val="24"/>
        </w:rPr>
        <w:t xml:space="preserve">the hyper </w:t>
      </w:r>
      <w:r w:rsidRPr="00AC1462">
        <w:rPr>
          <w:rFonts w:eastAsia="宋体" w:cs="Times New Roman"/>
          <w:kern w:val="0"/>
          <w:szCs w:val="24"/>
        </w:rPr>
        <w:t xml:space="preserve">plane is </w:t>
      </w:r>
      <w:r w:rsidR="00D867A6">
        <w:rPr>
          <w:rFonts w:eastAsia="宋体" w:cs="Times New Roman" w:hint="eastAsia"/>
          <w:kern w:val="0"/>
          <w:szCs w:val="24"/>
        </w:rPr>
        <w:t xml:space="preserve">then </w:t>
      </w:r>
      <w:r w:rsidRPr="00AC1462">
        <w:rPr>
          <w:rFonts w:eastAsia="宋体" w:cs="Times New Roman"/>
          <w:kern w:val="0"/>
          <w:szCs w:val="24"/>
        </w:rPr>
        <w:t>called a</w:t>
      </w:r>
      <w:r w:rsidR="001D7B4B">
        <w:rPr>
          <w:rFonts w:eastAsia="宋体" w:cs="Times New Roman" w:hint="eastAsia"/>
          <w:kern w:val="0"/>
          <w:szCs w:val="24"/>
        </w:rPr>
        <w:t>n</w:t>
      </w:r>
      <w:r w:rsidRPr="00AC1462">
        <w:rPr>
          <w:rFonts w:eastAsia="宋体" w:cs="Times New Roman"/>
          <w:kern w:val="0"/>
          <w:szCs w:val="24"/>
        </w:rPr>
        <w:t xml:space="preserve"> </w:t>
      </w:r>
      <w:r w:rsidR="00AC1462" w:rsidRPr="00AC1462">
        <w:rPr>
          <w:rFonts w:eastAsia="宋体" w:cs="Times New Roman"/>
          <w:kern w:val="0"/>
          <w:szCs w:val="24"/>
        </w:rPr>
        <w:t xml:space="preserve">“optimal </w:t>
      </w:r>
      <w:r w:rsidR="00AC1462" w:rsidRPr="00AC1462">
        <w:rPr>
          <w:rFonts w:eastAsia="宋体" w:cs="Times New Roman"/>
          <w:kern w:val="0"/>
          <w:szCs w:val="24"/>
        </w:rPr>
        <w:lastRenderedPageBreak/>
        <w:t>hyper plane”</w:t>
      </w:r>
      <w:r w:rsidRPr="00AC1462">
        <w:rPr>
          <w:rFonts w:eastAsia="宋体" w:cs="Times New Roman"/>
          <w:kern w:val="0"/>
          <w:szCs w:val="24"/>
        </w:rPr>
        <w:t xml:space="preserve">. </w:t>
      </w:r>
      <w:r w:rsidR="00D867A6">
        <w:rPr>
          <w:rFonts w:eastAsia="宋体" w:cs="Times New Roman" w:hint="eastAsia"/>
          <w:kern w:val="0"/>
          <w:szCs w:val="24"/>
        </w:rPr>
        <w:t>This is</w:t>
      </w:r>
      <w:r w:rsidRPr="00AC1462">
        <w:rPr>
          <w:rFonts w:eastAsia="宋体" w:cs="Times New Roman"/>
          <w:kern w:val="0"/>
          <w:szCs w:val="24"/>
        </w:rPr>
        <w:t xml:space="preserve"> shown in Figure </w:t>
      </w:r>
      <w:r w:rsidR="00AC1462" w:rsidRPr="00AC1462">
        <w:rPr>
          <w:rFonts w:eastAsia="宋体" w:cs="Times New Roman"/>
          <w:kern w:val="0"/>
          <w:szCs w:val="24"/>
        </w:rPr>
        <w:t>4.3.1.</w:t>
      </w:r>
      <w:r w:rsidR="006B53BE">
        <w:rPr>
          <w:rFonts w:eastAsia="宋体" w:cs="Times New Roman" w:hint="eastAsia"/>
          <w:kern w:val="0"/>
          <w:szCs w:val="24"/>
        </w:rPr>
        <w:t>2</w:t>
      </w:r>
      <w:r w:rsidRPr="00AC1462">
        <w:rPr>
          <w:rFonts w:eastAsia="宋体" w:cs="Times New Roman"/>
          <w:kern w:val="0"/>
          <w:szCs w:val="24"/>
        </w:rPr>
        <w:t xml:space="preserve">, </w:t>
      </w:r>
      <w:r w:rsidR="00AC1462" w:rsidRPr="00AC1462">
        <w:rPr>
          <w:rFonts w:eastAsia="宋体" w:cs="Times New Roman"/>
          <w:kern w:val="0"/>
          <w:szCs w:val="24"/>
        </w:rPr>
        <w:t>when</w:t>
      </w:r>
      <m:oMath>
        <m:r>
          <w:rPr>
            <w:rFonts w:ascii="Cambria Math" w:eastAsia="宋体" w:hAnsi="Cambria Math" w:cs="Times New Roman"/>
            <w:kern w:val="0"/>
            <w:szCs w:val="24"/>
          </w:rPr>
          <m:t xml:space="preserve"> </m:t>
        </m:r>
        <m:r>
          <w:rPr>
            <w:rFonts w:ascii="Cambria Math" w:eastAsia="宋体" w:cs="Times New Roman"/>
            <w:kern w:val="0"/>
            <w:szCs w:val="24"/>
          </w:rPr>
          <m:t>H</m:t>
        </m:r>
        <m:r>
          <w:rPr>
            <w:rFonts w:ascii="Cambria Math" w:eastAsia="宋体" w:hAnsi="Cambria Math" w:cs="Times New Roman"/>
            <w:kern w:val="0"/>
            <w:szCs w:val="24"/>
          </w:rPr>
          <m:t>∥</m:t>
        </m:r>
        <m:sSub>
          <m:sSubPr>
            <m:ctrlPr>
              <w:rPr>
                <w:rFonts w:ascii="Cambria Math" w:eastAsia="宋体" w:hAnsi="Cambria Math" w:cs="Times New Roman"/>
                <w:i/>
                <w:kern w:val="0"/>
                <w:szCs w:val="24"/>
              </w:rPr>
            </m:ctrlPr>
          </m:sSubPr>
          <m:e>
            <m:r>
              <w:rPr>
                <w:rFonts w:ascii="Cambria Math" w:eastAsia="宋体" w:cs="Times New Roman"/>
                <w:kern w:val="0"/>
                <w:szCs w:val="24"/>
              </w:rPr>
              <m:t>H</m:t>
            </m:r>
          </m:e>
          <m:sub>
            <m:r>
              <w:rPr>
                <w:rFonts w:ascii="Cambria Math" w:eastAsia="宋体" w:cs="Times New Roman"/>
                <w:kern w:val="0"/>
                <w:szCs w:val="24"/>
              </w:rPr>
              <m:t>1</m:t>
            </m:r>
          </m:sub>
        </m:sSub>
        <m:r>
          <w:rPr>
            <w:rFonts w:ascii="Cambria Math" w:eastAsia="宋体" w:hAnsi="Cambria Math" w:cs="Times New Roman"/>
            <w:kern w:val="0"/>
            <w:szCs w:val="24"/>
          </w:rPr>
          <m:t>∥</m:t>
        </m:r>
        <m:sSub>
          <m:sSubPr>
            <m:ctrlPr>
              <w:rPr>
                <w:rFonts w:ascii="Cambria Math" w:eastAsia="宋体" w:hAnsi="Cambria Math" w:cs="Times New Roman"/>
                <w:i/>
                <w:kern w:val="0"/>
                <w:szCs w:val="24"/>
              </w:rPr>
            </m:ctrlPr>
          </m:sSubPr>
          <m:e>
            <m:r>
              <w:rPr>
                <w:rFonts w:ascii="Cambria Math" w:eastAsia="宋体" w:cs="Times New Roman"/>
                <w:kern w:val="0"/>
                <w:szCs w:val="24"/>
              </w:rPr>
              <m:t>H</m:t>
            </m:r>
          </m:e>
          <m:sub>
            <m:r>
              <w:rPr>
                <w:rFonts w:ascii="Cambria Math" w:eastAsia="宋体" w:cs="Times New Roman"/>
                <w:kern w:val="0"/>
                <w:szCs w:val="24"/>
              </w:rPr>
              <m:t>2</m:t>
            </m:r>
          </m:sub>
        </m:sSub>
      </m:oMath>
      <w:r w:rsidR="00AC1462" w:rsidRPr="00AC1462">
        <w:rPr>
          <w:rFonts w:eastAsia="宋体" w:cs="Times New Roman"/>
          <w:kern w:val="0"/>
          <w:szCs w:val="24"/>
        </w:rPr>
        <w:t>,</w:t>
      </w:r>
      <w:r w:rsidRPr="00AC1462">
        <w:rPr>
          <w:rFonts w:eastAsia="宋体" w:cs="Times New Roman"/>
          <w:kern w:val="0"/>
          <w:szCs w:val="24"/>
        </w:rPr>
        <w:t xml:space="preserve"> </w:t>
      </w:r>
      <w:r w:rsidR="00AC1462" w:rsidRPr="002D361A">
        <w:rPr>
          <w:rFonts w:eastAsia="宋体" w:cs="Times New Roman"/>
          <w:kern w:val="0"/>
          <w:szCs w:val="24"/>
          <w:highlight w:val="yellow"/>
        </w:rPr>
        <w:t>H</w:t>
      </w:r>
      <w:r w:rsidR="00AC1462" w:rsidRPr="00AC1462">
        <w:rPr>
          <w:rFonts w:eastAsia="宋体" w:cs="Times New Roman"/>
          <w:kern w:val="0"/>
          <w:szCs w:val="24"/>
        </w:rPr>
        <w:t xml:space="preserve"> </w:t>
      </w:r>
      <w:r w:rsidRPr="00AC1462">
        <w:rPr>
          <w:rFonts w:eastAsia="宋体" w:cs="Times New Roman"/>
          <w:kern w:val="0"/>
          <w:szCs w:val="24"/>
        </w:rPr>
        <w:t>is the optimal hyper</w:t>
      </w:r>
      <w:r w:rsidR="00AC1462" w:rsidRPr="00AC1462">
        <w:rPr>
          <w:rFonts w:eastAsia="宋体" w:cs="Times New Roman"/>
          <w:kern w:val="0"/>
          <w:szCs w:val="24"/>
        </w:rPr>
        <w:t xml:space="preserve"> </w:t>
      </w:r>
      <w:r w:rsidR="0047653E">
        <w:rPr>
          <w:rFonts w:eastAsia="宋体" w:cs="Times New Roman"/>
          <w:kern w:val="0"/>
          <w:szCs w:val="24"/>
        </w:rPr>
        <w:t>plane</w:t>
      </w:r>
      <w:r w:rsidR="0047653E">
        <w:rPr>
          <w:rFonts w:eastAsia="宋体" w:cs="Times New Roman" w:hint="eastAsia"/>
          <w:kern w:val="0"/>
          <w:szCs w:val="24"/>
        </w:rPr>
        <w:t>.</w:t>
      </w:r>
    </w:p>
    <w:p w:rsidR="006B53BE" w:rsidRPr="00D867A6" w:rsidRDefault="008401BD" w:rsidP="009B3BEF">
      <w:pPr>
        <w:rPr>
          <w:rStyle w:val="hps"/>
          <w:rFonts w:eastAsia="宋体" w:cs="Times New Roman"/>
          <w:kern w:val="0"/>
          <w:szCs w:val="24"/>
        </w:rPr>
      </w:pPr>
      <w:r>
        <w:rPr>
          <w:rFonts w:eastAsia="宋体" w:cs="Times New Roman"/>
          <w:noProof/>
          <w:kern w:val="0"/>
          <w:szCs w:val="24"/>
        </w:rPr>
        <w:pict>
          <v:shape id="_x0000_s1920" type="#_x0000_t202" style="position:absolute;left:0;text-align:left;margin-left:0;margin-top:232.4pt;width:415.3pt;height:23.4pt;z-index:251664896" stroked="f">
            <v:textbox style="mso-next-textbox:#_x0000_s1920;mso-fit-shape-to-text:t" inset="0,0,0,0">
              <w:txbxContent>
                <w:p w:rsidR="005A48E8" w:rsidRPr="00A6367E" w:rsidRDefault="005A48E8" w:rsidP="00FB060B">
                  <w:pPr>
                    <w:pStyle w:val="af"/>
                    <w:jc w:val="center"/>
                    <w:rPr>
                      <w:rFonts w:eastAsia="宋体" w:cs="Times New Roman"/>
                      <w:szCs w:val="24"/>
                    </w:rPr>
                  </w:pPr>
                  <w:bookmarkStart w:id="87" w:name="_Toc388361129"/>
                  <w:proofErr w:type="gramStart"/>
                  <w:r>
                    <w:t>Figure 4.3.1.</w:t>
                  </w:r>
                  <w:proofErr w:type="gramEnd"/>
                  <w:r>
                    <w:fldChar w:fldCharType="begin"/>
                  </w:r>
                  <w:r>
                    <w:instrText xml:space="preserve"> SEQ Figure_4.3.1. \* ARABIC </w:instrText>
                  </w:r>
                  <w:r>
                    <w:fldChar w:fldCharType="separate"/>
                  </w:r>
                  <w:proofErr w:type="gramStart"/>
                  <w:r>
                    <w:rPr>
                      <w:noProof/>
                    </w:rPr>
                    <w:t>2</w:t>
                  </w:r>
                  <w:r>
                    <w:fldChar w:fldCharType="end"/>
                  </w:r>
                  <w:r w:rsidRPr="00FB060B">
                    <w:rPr>
                      <w:rFonts w:eastAsiaTheme="minorEastAsia" w:hint="eastAsia"/>
                    </w:rPr>
                    <w:t xml:space="preserve"> </w:t>
                  </w:r>
                  <w:r>
                    <w:rPr>
                      <w:rFonts w:eastAsiaTheme="minorEastAsia" w:hint="eastAsia"/>
                    </w:rPr>
                    <w:t>Optimal hyper plane</w:t>
                  </w:r>
                  <w:proofErr w:type="gramEnd"/>
                  <w:r>
                    <w:rPr>
                      <w:rFonts w:eastAsiaTheme="minorEastAsia" w:hint="eastAsia"/>
                    </w:rPr>
                    <w:t xml:space="preserve"> under 2-</w:t>
                  </w:r>
                  <w:r>
                    <w:rPr>
                      <w:rFonts w:eastAsiaTheme="minorEastAsia"/>
                    </w:rPr>
                    <w:t>dimensional</w:t>
                  </w:r>
                  <w:r>
                    <w:rPr>
                      <w:rFonts w:eastAsiaTheme="minorEastAsia" w:hint="eastAsia"/>
                    </w:rPr>
                    <w:t xml:space="preserve"> space</w:t>
                  </w:r>
                  <w:bookmarkEnd w:id="87"/>
                </w:p>
              </w:txbxContent>
            </v:textbox>
          </v:shape>
        </w:pict>
      </w:r>
      <w:r w:rsidRPr="008401BD">
        <w:rPr>
          <w:rFonts w:eastAsiaTheme="minorEastAsia" w:cs="Times New Roman"/>
          <w:noProof/>
          <w:kern w:val="0"/>
        </w:rPr>
        <w:pict>
          <v:group id="_x0000_s1815" editas="canvas" style="position:absolute;margin-left:28pt;margin-top:20.7pt;width:366.9pt;height:259.55pt;z-index:251651584;mso-position-horizontal-relative:char;mso-position-vertical-relative:line" coordorigin="2360,6245" coordsize="7338,5191">
            <o:lock v:ext="edit" aspectratio="t"/>
            <v:shape id="_x0000_s1816" type="#_x0000_t75" style="position:absolute;left:2360;top:6245;width:7338;height:5191" o:preferrelative="f">
              <v:fill o:detectmouseclick="t"/>
              <v:path o:extrusionok="t" o:connecttype="none"/>
              <o:lock v:ext="edit" text="t"/>
            </v:shape>
            <v:shape id="_x0000_s1814" type="#_x0000_t202" style="position:absolute;left:5990;top:6245;width:867;height:712" stroked="f">
              <v:textbox style="mso-next-textbox:#_x0000_s1814">
                <w:txbxContent>
                  <w:p w:rsidR="005A48E8" w:rsidRPr="00E01B71" w:rsidRDefault="005A48E8" w:rsidP="00E01B71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H1</w:t>
                    </w:r>
                  </w:p>
                </w:txbxContent>
              </v:textbox>
            </v:shape>
            <v:shape id="_x0000_s1854" type="#_x0000_t202" style="position:absolute;left:7446;top:7460;width:788;height:712" stroked="f">
              <v:textbox style="mso-next-textbox:#_x0000_s1854">
                <w:txbxContent>
                  <w:p w:rsidR="005A48E8" w:rsidRPr="00E01B71" w:rsidRDefault="005A48E8" w:rsidP="00E01B71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H2</w:t>
                    </w:r>
                  </w:p>
                </w:txbxContent>
              </v:textbox>
            </v:shape>
            <v:shape id="_x0000_s1853" type="#_x0000_t202" style="position:absolute;left:6857;top:6835;width:589;height:712" stroked="f">
              <v:textbox style="mso-next-textbox:#_x0000_s1853">
                <w:txbxContent>
                  <w:p w:rsidR="005A48E8" w:rsidRPr="00E01B71" w:rsidRDefault="005A48E8" w:rsidP="00E01B71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H</w:t>
                    </w:r>
                  </w:p>
                </w:txbxContent>
              </v:textbox>
            </v:shape>
            <v:shape id="_x0000_s1855" type="#_x0000_t202" style="position:absolute;left:3095;top:9767;width:1416;height:712" stroked="f">
              <v:textbox style="mso-next-textbox:#_x0000_s1855">
                <w:txbxContent>
                  <w:p w:rsidR="005A48E8" w:rsidRPr="00E01B71" w:rsidRDefault="005A48E8" w:rsidP="00E01B71">
                    <w:pPr>
                      <w:rPr>
                        <w:rFonts w:eastAsiaTheme="minorEastAsia"/>
                      </w:rPr>
                    </w:pPr>
                    <w:proofErr w:type="gramStart"/>
                    <w:r>
                      <w:rPr>
                        <w:rFonts w:eastAsiaTheme="minorEastAsia" w:hint="eastAsia"/>
                      </w:rPr>
                      <w:t>margin</w:t>
                    </w:r>
                    <w:proofErr w:type="gramEnd"/>
                  </w:p>
                </w:txbxContent>
              </v:textbox>
            </v:shape>
            <v:shape id="_x0000_s1858" type="#_x0000_t202" style="position:absolute;left:4751;top:8588;width:696;height:712" stroked="f">
              <v:textbox style="mso-next-textbox:#_x0000_s1858">
                <w:txbxContent>
                  <w:p w:rsidR="005A48E8" w:rsidRPr="00E01B71" w:rsidRDefault="005A48E8" w:rsidP="00E01B71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d1</w:t>
                    </w:r>
                  </w:p>
                </w:txbxContent>
              </v:textbox>
            </v:shape>
            <v:shape id="_x0000_s1860" type="#_x0000_t202" style="position:absolute;left:5170;top:8965;width:696;height:712" stroked="f">
              <v:textbox style="mso-next-textbox:#_x0000_s1860">
                <w:txbxContent>
                  <w:p w:rsidR="005A48E8" w:rsidRPr="00E01B71" w:rsidRDefault="005A48E8" w:rsidP="00E01B71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d2</w:t>
                    </w:r>
                  </w:p>
                </w:txbxContent>
              </v:textbox>
            </v:shape>
            <v:oval id="_x0000_s1817" style="position:absolute;left:4337;top:7547;width:174;height:208"/>
            <v:oval id="_x0000_s1818" style="position:absolute;left:4577;top:7787;width:174;height:208"/>
            <v:oval id="_x0000_s1819" style="position:absolute;left:4817;top:7579;width:174;height:208"/>
            <v:oval id="_x0000_s1820" style="position:absolute;left:4163;top:7995;width:174;height:208"/>
            <v:oval id="_x0000_s1821" style="position:absolute;left:4577;top:8203;width:174;height:209"/>
            <v:oval id="_x0000_s1822" style="position:absolute;left:4996;top:7819;width:174;height:208"/>
            <v:oval id="_x0000_s1823" style="position:absolute;left:4163;top:8568;width:174;height:208"/>
            <v:oval id="_x0000_s1824" style="position:absolute;left:4996;top:8203;width:174;height:209"/>
            <v:oval id="_x0000_s1825" style="position:absolute;left:5170;top:7460;width:174;height:209"/>
            <v:oval id="_x0000_s1826" style="position:absolute;left:4642;top:8568;width:175;height:208"/>
            <v:oval id="_x0000_s1827" style="position:absolute;left:4163;top:8935;width:174;height:208"/>
            <v:oval id="_x0000_s1828" style="position:absolute;left:4642;top:7127;width:175;height:209"/>
            <v:oval id="_x0000_s1829" style="position:absolute;left:3712;top:8204;width:174;height:208"/>
            <v:oval id="_x0000_s1830" style="position:absolute;left:3538;top:8568;width:174;height:208"/>
            <v:rect id="_x0000_s1831" style="position:absolute;left:7000;top:9585;width:144;height:156"/>
            <v:rect id="_x0000_s1832" style="position:absolute;left:6583;top:8496;width:143;height:156"/>
            <v:rect id="_x0000_s1833" style="position:absolute;left:5960;top:9300;width:143;height:157"/>
            <v:rect id="_x0000_s1834" style="position:absolute;left:6869;top:8733;width:143;height:158"/>
            <v:rect id="_x0000_s1835" style="position:absolute;left:6103;top:9584;width:143;height:157"/>
            <v:rect id="_x0000_s1836" style="position:absolute;left:6583;top:9048;width:143;height:157"/>
            <v:rect id="_x0000_s1837" style="position:absolute;left:5704;top:9742;width:143;height:157"/>
            <v:rect id="_x0000_s1838" style="position:absolute;left:6440;top:9742;width:143;height:157"/>
            <v:rect id="_x0000_s1839" style="position:absolute;left:5990;top:9899;width:143;height:157"/>
            <v:rect id="_x0000_s1840" style="position:absolute;left:6869;top:9205;width:143;height:157"/>
            <v:rect id="_x0000_s1841" style="position:absolute;left:6486;top:9457;width:143;height:157"/>
            <v:rect id="_x0000_s1842" style="position:absolute;left:7144;top:8808;width:143;height:157"/>
            <v:rect id="_x0000_s1843" style="position:absolute;left:6857;top:10056;width:143;height:156"/>
            <v:rect id="_x0000_s1844" style="position:absolute;left:6246;top:8891;width:143;height:157"/>
            <v:rect id="_x0000_s1845" style="position:absolute;left:6297;top:10056;width:143;height:156"/>
            <v:rect id="_x0000_s1846" style="position:absolute;left:5704;top:10212;width:143;height:156"/>
            <v:shape id="_x0000_s1847" type="#_x0000_t32" style="position:absolute;left:4991;top:7787;width:2296;height:2692;flip:x" o:connectortype="straight"/>
            <v:shape id="_x0000_s1848" type="#_x0000_t32" style="position:absolute;left:3886;top:6957;width:2360;height:2627;flip:y" o:connectortype="straight"/>
            <v:shape id="_x0000_s1849" type="#_x0000_t32" style="position:absolute;left:4642;top:7336;width:2084;height:2406;flip:y" o:connectortype="straight"/>
            <v:shape id="_x0000_s1850" type="#_x0000_t32" style="position:absolute;left:4052;top:9362;width:1063;height:1006" o:connectortype="straight">
              <v:stroke startarrow="block" endarrow="block"/>
            </v:shape>
            <v:shape id="_x0000_s1851" type="#_x0000_t202" style="position:absolute;left:5115;top:6624;width:589;height:712" filled="f" stroked="f" strokeweight="0">
              <v:fill opacity="0"/>
              <v:textbox style="mso-next-textbox:#_x0000_s1851">
                <w:txbxContent>
                  <w:p w:rsidR="005A48E8" w:rsidRPr="00E01B71" w:rsidRDefault="005A48E8" w:rsidP="00E01B71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C1</w:t>
                    </w:r>
                  </w:p>
                </w:txbxContent>
              </v:textbox>
            </v:shape>
            <v:shape id="_x0000_s1852" type="#_x0000_t202" style="position:absolute;left:7645;top:8872;width:589;height:712" filled="f" stroked="f">
              <v:fill opacity="0"/>
              <v:textbox style="mso-next-textbox:#_x0000_s1852">
                <w:txbxContent>
                  <w:p w:rsidR="005A48E8" w:rsidRPr="00E01B71" w:rsidRDefault="005A48E8" w:rsidP="00E01B71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C2</w:t>
                    </w:r>
                  </w:p>
                </w:txbxContent>
              </v:textbox>
            </v:shape>
            <v:shape id="_x0000_s1856" type="#_x0000_t32" style="position:absolute;left:4389;top:8986;width:485;height:471" o:connectortype="straight">
              <v:stroke startarrow="block" endarrow="block"/>
            </v:shape>
            <v:shape id="_x0000_s1857" type="#_x0000_t32" style="position:absolute;left:4874;top:9457;width:573;height:517" o:connectortype="straight">
              <v:stroke startarrow="block" endarrow="block"/>
            </v:shape>
          </v:group>
        </w:pict>
      </w:r>
      <w:r w:rsidRPr="008401BD">
        <w:rPr>
          <w:rFonts w:eastAsia="宋体" w:cs="Times New Roman"/>
          <w:kern w:val="0"/>
          <w:szCs w:val="24"/>
        </w:rPr>
        <w:pict>
          <v:shape id="_x0000_i1026" type="#_x0000_t75" style="width:361.5pt;height:249.75pt">
            <v:imagedata croptop="-65520f" cropbottom="65520f"/>
          </v:shape>
        </w:pict>
      </w:r>
    </w:p>
    <w:p w:rsidR="00AC1462" w:rsidRDefault="00AC1462" w:rsidP="009B3BEF">
      <w:pPr>
        <w:rPr>
          <w:rFonts w:eastAsiaTheme="minorEastAsia"/>
        </w:rPr>
      </w:pPr>
      <w:r>
        <w:rPr>
          <w:rStyle w:val="hps"/>
        </w:rPr>
        <w:t xml:space="preserve">In </w:t>
      </w:r>
      <w:r w:rsidR="00D867A6">
        <w:rPr>
          <w:rStyle w:val="hps"/>
          <w:rFonts w:eastAsiaTheme="minorEastAsia" w:hint="eastAsia"/>
        </w:rPr>
        <w:t xml:space="preserve">the case of </w:t>
      </w:r>
      <w:r>
        <w:rPr>
          <w:rStyle w:val="hps"/>
        </w:rPr>
        <w:t>all</w:t>
      </w:r>
      <w:r>
        <w:t xml:space="preserve"> </w:t>
      </w:r>
      <w:r>
        <w:rPr>
          <w:rStyle w:val="hps"/>
        </w:rPr>
        <w:t>samples,</w:t>
      </w:r>
      <w:r>
        <w:t xml:space="preserve"> </w:t>
      </w:r>
      <w:r w:rsidRPr="008316B3">
        <w:rPr>
          <w:rStyle w:val="hps"/>
          <w:rFonts w:eastAsiaTheme="minorEastAsia" w:hint="eastAsia"/>
        </w:rPr>
        <w:t>sample</w:t>
      </w:r>
      <w:r w:rsidR="00D867A6">
        <w:rPr>
          <w:rStyle w:val="hps"/>
          <w:rFonts w:eastAsiaTheme="minorEastAsia" w:hint="eastAsia"/>
        </w:rPr>
        <w:t>s</w:t>
      </w:r>
      <w:r w:rsidRPr="008316B3">
        <w:rPr>
          <w:rStyle w:val="hps"/>
          <w:rFonts w:eastAsiaTheme="minorEastAsia" w:hint="eastAsia"/>
        </w:rPr>
        <w:t xml:space="preserve"> which mak</w:t>
      </w:r>
      <w:r w:rsidR="00D867A6">
        <w:rPr>
          <w:rStyle w:val="hps"/>
          <w:rFonts w:eastAsiaTheme="minorEastAsia" w:hint="eastAsia"/>
        </w:rPr>
        <w:t>e</w:t>
      </w:r>
      <w:r w:rsidRPr="008316B3">
        <w:rPr>
          <w:rStyle w:val="hps"/>
          <w:rFonts w:eastAsiaTheme="minorEastAsia" w:hint="eastAsia"/>
        </w:rPr>
        <w:t xml:space="preserve"> contribution to the </w:t>
      </w:r>
      <w:r w:rsidRPr="008316B3">
        <w:rPr>
          <w:rStyle w:val="hps"/>
        </w:rPr>
        <w:t>optimal</w:t>
      </w:r>
      <w:r w:rsidRPr="008316B3">
        <w:t xml:space="preserve"> </w:t>
      </w:r>
      <w:r w:rsidRPr="008316B3">
        <w:rPr>
          <w:rStyle w:val="hps"/>
        </w:rPr>
        <w:t>hyper plane</w:t>
      </w:r>
      <w:r w:rsidRPr="008316B3">
        <w:t xml:space="preserve"> </w:t>
      </w:r>
      <w:r w:rsidRPr="008316B3">
        <w:rPr>
          <w:rStyle w:val="hps"/>
        </w:rPr>
        <w:t>and decision</w:t>
      </w:r>
      <w:r w:rsidRPr="008316B3">
        <w:t xml:space="preserve"> </w:t>
      </w:r>
      <w:r w:rsidRPr="008316B3">
        <w:rPr>
          <w:rStyle w:val="hps"/>
        </w:rPr>
        <w:t>functions</w:t>
      </w:r>
      <w:r w:rsidRPr="008316B3">
        <w:t xml:space="preserve"> </w:t>
      </w:r>
      <w:r w:rsidR="00D867A6">
        <w:rPr>
          <w:rFonts w:eastAsiaTheme="minorEastAsia" w:hint="eastAsia"/>
        </w:rPr>
        <w:t xml:space="preserve">are </w:t>
      </w:r>
      <w:r w:rsidRPr="008316B3">
        <w:rPr>
          <w:rStyle w:val="hps"/>
        </w:rPr>
        <w:t>called</w:t>
      </w:r>
      <w:r w:rsidRPr="008316B3">
        <w:t xml:space="preserve"> </w:t>
      </w:r>
      <w:r w:rsidRPr="008316B3">
        <w:rPr>
          <w:rStyle w:val="hps"/>
        </w:rPr>
        <w:t>support vector</w:t>
      </w:r>
      <w:r w:rsidR="00D867A6">
        <w:rPr>
          <w:rStyle w:val="hps"/>
          <w:rFonts w:eastAsiaTheme="minorEastAsia" w:hint="eastAsia"/>
        </w:rPr>
        <w:t>s</w:t>
      </w:r>
      <w:r w:rsidR="00D867A6">
        <w:rPr>
          <w:rFonts w:eastAsiaTheme="minorEastAsia" w:hint="eastAsia"/>
        </w:rPr>
        <w:t>.</w:t>
      </w:r>
      <w:r>
        <w:t xml:space="preserve"> </w:t>
      </w:r>
      <w:r w:rsidR="00D867A6">
        <w:rPr>
          <w:rStyle w:val="hps"/>
          <w:rFonts w:eastAsiaTheme="minorEastAsia" w:hint="eastAsia"/>
        </w:rPr>
        <w:t>U</w:t>
      </w:r>
      <w:r>
        <w:rPr>
          <w:rStyle w:val="hps"/>
        </w:rPr>
        <w:t>nder</w:t>
      </w:r>
      <w:r>
        <w:t xml:space="preserve"> </w:t>
      </w:r>
      <w:r>
        <w:rPr>
          <w:rStyle w:val="hps"/>
        </w:rPr>
        <w:t>normal circumstances,</w:t>
      </w:r>
      <w:r>
        <w:t xml:space="preserve"> </w:t>
      </w:r>
      <w:r>
        <w:rPr>
          <w:rStyle w:val="hps"/>
        </w:rPr>
        <w:t>only a small</w:t>
      </w:r>
      <w:r>
        <w:t xml:space="preserve"> </w:t>
      </w:r>
      <w:r>
        <w:rPr>
          <w:rStyle w:val="hps"/>
        </w:rPr>
        <w:t xml:space="preserve">part of </w:t>
      </w:r>
      <w:r w:rsidR="00D867A6">
        <w:rPr>
          <w:rStyle w:val="hps"/>
          <w:rFonts w:eastAsiaTheme="minorEastAsia" w:hint="eastAsia"/>
        </w:rPr>
        <w:t xml:space="preserve">the </w:t>
      </w:r>
      <w:r>
        <w:rPr>
          <w:rStyle w:val="hps"/>
          <w:rFonts w:eastAsiaTheme="minorEastAsia" w:hint="eastAsia"/>
        </w:rPr>
        <w:t xml:space="preserve">total training samples </w:t>
      </w:r>
      <w:r w:rsidR="00D867A6">
        <w:rPr>
          <w:rStyle w:val="hps"/>
          <w:rFonts w:eastAsiaTheme="minorEastAsia" w:hint="eastAsia"/>
        </w:rPr>
        <w:t xml:space="preserve">are </w:t>
      </w:r>
      <w:r>
        <w:rPr>
          <w:rStyle w:val="hps"/>
          <w:rFonts w:eastAsiaTheme="minorEastAsia" w:hint="eastAsia"/>
        </w:rPr>
        <w:t xml:space="preserve">called </w:t>
      </w:r>
      <w:r>
        <w:rPr>
          <w:rStyle w:val="hps"/>
        </w:rPr>
        <w:t>support vector</w:t>
      </w:r>
      <w:r w:rsidR="00D867A6">
        <w:rPr>
          <w:rStyle w:val="hps"/>
          <w:rFonts w:eastAsiaTheme="minorEastAsia" w:hint="eastAsia"/>
        </w:rPr>
        <w:t>s</w:t>
      </w:r>
      <w:r>
        <w:rPr>
          <w:rStyle w:val="hps"/>
          <w:rFonts w:eastAsiaTheme="minorEastAsia" w:hint="eastAsia"/>
        </w:rPr>
        <w:t>.</w:t>
      </w:r>
      <w:r>
        <w:t xml:space="preserve"> </w:t>
      </w:r>
    </w:p>
    <w:p w:rsidR="005D4028" w:rsidRDefault="005D4028" w:rsidP="009B3BEF">
      <w:pPr>
        <w:rPr>
          <w:rFonts w:eastAsiaTheme="minorEastAsia"/>
        </w:rPr>
      </w:pPr>
    </w:p>
    <w:p w:rsidR="005D4028" w:rsidRDefault="005D4028" w:rsidP="009B3BEF">
      <w:pPr>
        <w:rPr>
          <w:rFonts w:eastAsiaTheme="minorEastAsia"/>
        </w:rPr>
      </w:pPr>
      <w:r>
        <w:rPr>
          <w:rFonts w:eastAsiaTheme="minorEastAsia" w:hint="eastAsia"/>
        </w:rPr>
        <w:t>We can easily f</w:t>
      </w:r>
      <w:r w:rsidR="00D867A6">
        <w:rPr>
          <w:rFonts w:eastAsiaTheme="minorEastAsia" w:hint="eastAsia"/>
        </w:rPr>
        <w:t>ind</w:t>
      </w:r>
      <w:r>
        <w:rPr>
          <w:rFonts w:eastAsiaTheme="minorEastAsia" w:hint="eastAsia"/>
        </w:rPr>
        <w:t xml:space="preserve"> that</w:t>
      </w:r>
      <w:r w:rsidR="00D867A6">
        <w:rPr>
          <w:rFonts w:eastAsiaTheme="minorEastAsia" w:hint="eastAsia"/>
        </w:rPr>
        <w:t xml:space="preserve"> </w:t>
      </w:r>
      <w:r w:rsidR="00C026CE">
        <w:rPr>
          <w:rFonts w:eastAsiaTheme="minorEastAsia" w:hint="eastAsia"/>
        </w:rPr>
        <w:t>most of</w:t>
      </w:r>
      <w:r>
        <w:rPr>
          <w:rFonts w:eastAsiaTheme="minorEastAsia" w:hint="eastAsia"/>
        </w:rPr>
        <w:t xml:space="preserve"> </w:t>
      </w:r>
      <w:r w:rsidR="00D867A6">
        <w:rPr>
          <w:rFonts w:eastAsiaTheme="minorEastAsia" w:hint="eastAsia"/>
        </w:rPr>
        <w:t xml:space="preserve">the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1919F5">
        <w:rPr>
          <w:rFonts w:eastAsiaTheme="minorEastAsia" w:hint="eastAsia"/>
        </w:rPr>
        <w:t xml:space="preserve"> </w:t>
      </w:r>
      <w:r>
        <w:rPr>
          <w:rFonts w:eastAsiaTheme="minorEastAsia"/>
        </w:rPr>
        <w:t>satisfy</w:t>
      </w:r>
      <w:r>
        <w:rPr>
          <w:rFonts w:eastAsiaTheme="minorEastAsia" w:hint="eastAsia"/>
        </w:rPr>
        <w:t xml:space="preserve"> </w:t>
      </w:r>
      <w:r w:rsidR="00D867A6">
        <w:rPr>
          <w:rFonts w:eastAsiaTheme="minorEastAsia" w:hint="eastAsia"/>
        </w:rPr>
        <w:t xml:space="preserve">the </w:t>
      </w:r>
      <w:r>
        <w:rPr>
          <w:rFonts w:eastAsiaTheme="minorEastAsia" w:hint="eastAsia"/>
        </w:rPr>
        <w:t>following formula</w:t>
      </w:r>
      <w:r w:rsidR="001E6837">
        <w:rPr>
          <w:rFonts w:eastAsiaTheme="minorEastAsia" w:hint="eastAsia"/>
        </w:rPr>
        <w:t>:</w:t>
      </w:r>
    </w:p>
    <w:p w:rsidR="00CF1CD5" w:rsidRPr="005D4028" w:rsidRDefault="00660515" w:rsidP="00036F34">
      <w:pPr>
        <w:jc w:val="center"/>
        <w:rPr>
          <w:rFonts w:eastAsiaTheme="minorEastAsia"/>
        </w:rPr>
      </w:pPr>
      <w:r>
        <w:rPr>
          <w:rFonts w:eastAsiaTheme="minorEastAsia" w:hint="eastAsia"/>
        </w:rPr>
        <w:t xml:space="preserve">   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(w∙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+b)≥1</m:t>
        </m:r>
      </m:oMath>
      <w:r w:rsidR="00CF1CD5" w:rsidRPr="00660515">
        <w:rPr>
          <w:rFonts w:eastAsiaTheme="minorEastAsia" w:hint="eastAsia"/>
          <w:i/>
        </w:rPr>
        <w:t xml:space="preserve"> </w:t>
      </w:r>
      <w:r w:rsidR="00CF1CD5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 xml:space="preserve">    </w:t>
      </w:r>
      <w:r w:rsidR="0079169C">
        <w:rPr>
          <w:rFonts w:eastAsiaTheme="minorEastAsia" w:hint="eastAsia"/>
        </w:rPr>
        <w:t xml:space="preserve">  </w:t>
      </w:r>
      <w:r>
        <w:rPr>
          <w:rFonts w:eastAsiaTheme="minorEastAsia" w:hint="eastAsia"/>
        </w:rPr>
        <w:t>(4.3.1.4)</w:t>
      </w:r>
      <w:r w:rsidR="00CF1CD5">
        <w:rPr>
          <w:rFonts w:eastAsiaTheme="minorEastAsia" w:hint="eastAsia"/>
        </w:rPr>
        <w:t xml:space="preserve"> </w:t>
      </w:r>
    </w:p>
    <w:p w:rsidR="0079169C" w:rsidRDefault="005D4028" w:rsidP="009B3BEF">
      <w:pPr>
        <w:rPr>
          <w:rFonts w:eastAsiaTheme="minorEastAsia"/>
        </w:rPr>
      </w:pPr>
      <w:r>
        <w:rPr>
          <w:rFonts w:eastAsiaTheme="minorEastAsia" w:hint="eastAsia"/>
        </w:rPr>
        <w:t>Where</w:t>
      </w:r>
      <w:r w:rsidRPr="00660515">
        <w:rPr>
          <w:rFonts w:eastAsiaTheme="minorEastAsia" w:hint="eastAsia"/>
          <w:i/>
        </w:rPr>
        <w:t xml:space="preserve"> </w:t>
      </w:r>
      <m:oMath>
        <m:r>
          <w:rPr>
            <w:rFonts w:ascii="Cambria Math" w:eastAsiaTheme="minorEastAsia" w:hAnsi="Cambria Math"/>
          </w:rPr>
          <m:t>i=1,2,…,k</m:t>
        </m:r>
        <m:r>
          <m:rPr>
            <m:sty m:val="p"/>
          </m:rPr>
          <w:rPr>
            <w:rFonts w:ascii="Cambria Math" w:eastAsiaTheme="minorEastAsia" w:hAnsi="Cambria Math"/>
          </w:rPr>
          <m:t>,</m:t>
        </m:r>
      </m:oMath>
      <w:r>
        <w:rPr>
          <w:rFonts w:eastAsiaTheme="minorEastAsia" w:hint="eastAsia"/>
        </w:rPr>
        <w:t xml:space="preserve"> </w:t>
      </w:r>
      <w:r w:rsidRPr="00660515">
        <w:rPr>
          <w:rFonts w:eastAsiaTheme="minorEastAsia" w:hint="eastAsia"/>
          <w:i/>
        </w:rPr>
        <w:t xml:space="preserve">k </w:t>
      </w:r>
      <w:r>
        <w:rPr>
          <w:rFonts w:eastAsiaTheme="minorEastAsia" w:hint="eastAsia"/>
        </w:rPr>
        <w:t xml:space="preserve">is </w:t>
      </w:r>
      <w:r w:rsidR="001E6837">
        <w:rPr>
          <w:rFonts w:eastAsiaTheme="minorEastAsia" w:hint="eastAsia"/>
        </w:rPr>
        <w:t xml:space="preserve">the </w:t>
      </w:r>
      <w:r>
        <w:rPr>
          <w:rFonts w:eastAsiaTheme="minorEastAsia" w:hint="eastAsia"/>
        </w:rPr>
        <w:t>s</w:t>
      </w:r>
      <w:r w:rsidR="001919F5">
        <w:rPr>
          <w:rFonts w:eastAsiaTheme="minorEastAsia" w:hint="eastAsia"/>
        </w:rPr>
        <w:t xml:space="preserve">ample number. </w:t>
      </w:r>
      <w:r>
        <w:rPr>
          <w:rFonts w:eastAsiaTheme="minorEastAsia" w:hint="eastAsia"/>
        </w:rPr>
        <w:t>And here</w:t>
      </w:r>
      <w:r w:rsidR="001E6837">
        <w:rPr>
          <w:rFonts w:eastAsiaTheme="minorEastAsia" w:hint="eastAsia"/>
        </w:rPr>
        <w:t>:</w:t>
      </w:r>
    </w:p>
    <w:p w:rsidR="005D4028" w:rsidRPr="0079169C" w:rsidRDefault="0079169C" w:rsidP="00F375FB">
      <w:pPr>
        <w:jc w:val="center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w,b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li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: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=-1</m:t>
                  </m:r>
                </m:lim>
              </m:limLow>
            </m:fName>
            <m:e>
              <m:r>
                <w:rPr>
                  <w:rFonts w:ascii="Cambria Math" w:eastAsiaTheme="minorEastAsia" w:hAnsi="Cambria Math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w,b;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</m:e>
          </m:func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li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: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=+1</m:t>
                  </m:r>
                </m:lim>
              </m:limLow>
            </m:fName>
            <m:e>
              <m:r>
                <w:rPr>
                  <w:rFonts w:ascii="Cambria Math" w:eastAsiaTheme="minorEastAsia" w:hAnsi="Cambria Math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w,b;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func>
        </m:oMath>
      </m:oMathPara>
    </w:p>
    <w:p w:rsidR="005D4028" w:rsidRPr="0079169C" w:rsidRDefault="00660515" w:rsidP="00F375FB">
      <w:pPr>
        <w:jc w:val="center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 xml:space="preserve">               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li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: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=-1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〈"/>
                          <m:endChr m:val="〉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w,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+b</m:t>
                      </m:r>
                    </m:e>
                  </m:d>
                </m:num>
                <m:den>
                  <m:d>
                    <m:dPr>
                      <m:begChr m:val="‖"/>
                      <m:endChr m:val="‖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</m:d>
                </m:den>
              </m:f>
              <m:r>
                <w:rPr>
                  <w:rFonts w:ascii="Cambria Math" w:eastAsiaTheme="minorEastAsia" w:hAnsi="Cambria Math"/>
                </w:rPr>
                <m:t>+</m:t>
              </m:r>
            </m:e>
          </m:func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li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: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=+1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〈"/>
                          <m:endChr m:val="〉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w,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+b</m:t>
                      </m:r>
                    </m:e>
                  </m:d>
                </m:num>
                <m:den>
                  <m:d>
                    <m:dPr>
                      <m:begChr m:val="‖"/>
                      <m:endChr m:val="‖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</m:d>
                </m:den>
              </m:f>
            </m:e>
          </m:func>
        </m:oMath>
      </m:oMathPara>
    </w:p>
    <w:p w:rsidR="009D36FD" w:rsidRPr="0079169C" w:rsidRDefault="00660515" w:rsidP="00F375FB">
      <w:pPr>
        <w:jc w:val="center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 xml:space="preserve">                         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(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li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: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=-1</m:t>
                  </m:r>
                </m:lim>
              </m:limLow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w,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</w:rPr>
                    <m:t>+b</m:t>
                  </m:r>
                </m:e>
              </m:d>
            </m:fName>
            <m:e>
              <m:r>
                <w:rPr>
                  <w:rFonts w:ascii="Cambria Math" w:eastAsiaTheme="minorEastAsia" w:hAnsi="Cambria Math"/>
                </w:rPr>
                <m:t>+</m:t>
              </m:r>
            </m:e>
          </m:func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li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: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=+1</m:t>
                  </m:r>
                </m:lim>
              </m:limLow>
            </m:fName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w,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</w:rPr>
                    <m:t>+b</m:t>
                  </m:r>
                </m:e>
              </m:d>
              <m:r>
                <w:rPr>
                  <w:rFonts w:ascii="Cambria Math" w:eastAsiaTheme="minorEastAsia" w:hAnsi="Cambria Math"/>
                </w:rPr>
                <m:t>)</m:t>
              </m:r>
            </m:e>
          </m:func>
        </m:oMath>
      </m:oMathPara>
    </w:p>
    <w:p w:rsidR="009D36FD" w:rsidRPr="00660515" w:rsidRDefault="009D36FD" w:rsidP="0079169C">
      <w:pPr>
        <w:ind w:firstLineChars="950" w:firstLine="2280"/>
        <w:rPr>
          <w:rFonts w:eastAsiaTheme="minorEastAsia"/>
        </w:rPr>
      </w:pPr>
      <w:r w:rsidRPr="00AC2AB5">
        <w:rPr>
          <w:rFonts w:eastAsiaTheme="minorEastAsia" w:hint="eastAsia"/>
          <w:i/>
          <w:szCs w:val="24"/>
        </w:rPr>
        <w:t>=</w:t>
      </w:r>
      <m:oMath>
        <m:r>
          <m:rPr>
            <m:sty m:val="p"/>
          </m:rPr>
          <w:rPr>
            <w:rFonts w:ascii="Cambria Math" w:eastAsiaTheme="minorEastAsia" w:hAnsi="Cambria Math" w:hint="eastAsia"/>
            <w:szCs w:val="24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Cs w:val="24"/>
              </w:rPr>
              <m:t>2</m:t>
            </m:r>
          </m:num>
          <m:den>
            <m:d>
              <m:dPr>
                <m:begChr m:val="‖"/>
                <m:endChr m:val="‖"/>
                <m:ctrlPr>
                  <w:rPr>
                    <w:rFonts w:ascii="Cambria Math" w:eastAsiaTheme="minorEastAsia" w:hAnsi="Cambria Math"/>
                    <w:i/>
                    <w:szCs w:val="24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4"/>
                  </w:rPr>
                  <m:t>w</m:t>
                </m:r>
              </m:e>
            </m:d>
          </m:den>
        </m:f>
      </m:oMath>
      <w:r w:rsidR="00660515" w:rsidRPr="00AC2AB5">
        <w:rPr>
          <w:rFonts w:eastAsiaTheme="minorEastAsia" w:hint="eastAsia"/>
          <w:i/>
          <w:szCs w:val="24"/>
        </w:rPr>
        <w:t xml:space="preserve"> </w:t>
      </w:r>
      <w:r w:rsidR="00660515">
        <w:rPr>
          <w:rFonts w:eastAsiaTheme="minorEastAsia" w:hint="eastAsia"/>
          <w:i/>
        </w:rPr>
        <w:t xml:space="preserve">                              </w:t>
      </w:r>
      <w:r w:rsidR="0079169C">
        <w:rPr>
          <w:rFonts w:eastAsiaTheme="minorEastAsia" w:hint="eastAsia"/>
          <w:i/>
        </w:rPr>
        <w:t xml:space="preserve">   </w:t>
      </w:r>
      <w:r w:rsidR="00660515">
        <w:rPr>
          <w:rFonts w:eastAsiaTheme="minorEastAsia" w:hint="eastAsia"/>
          <w:i/>
        </w:rPr>
        <w:t xml:space="preserve"> </w:t>
      </w:r>
      <w:r w:rsidR="00660515">
        <w:rPr>
          <w:rFonts w:eastAsiaTheme="minorEastAsia" w:hint="eastAsia"/>
        </w:rPr>
        <w:t>(4.3.</w:t>
      </w:r>
      <w:r w:rsidR="0079169C">
        <w:rPr>
          <w:rFonts w:eastAsiaTheme="minorEastAsia" w:hint="eastAsia"/>
        </w:rPr>
        <w:t>1</w:t>
      </w:r>
      <w:r w:rsidR="00660515">
        <w:rPr>
          <w:rFonts w:eastAsiaTheme="minorEastAsia" w:hint="eastAsia"/>
        </w:rPr>
        <w:t>.5)</w:t>
      </w:r>
    </w:p>
    <w:p w:rsidR="009D36FD" w:rsidRDefault="009D36FD" w:rsidP="00BC1335">
      <w:pPr>
        <w:rPr>
          <w:rStyle w:val="hps"/>
          <w:rFonts w:eastAsiaTheme="minorEastAsia"/>
        </w:rPr>
      </w:pPr>
      <w:r>
        <w:rPr>
          <w:rFonts w:eastAsiaTheme="minorEastAsia" w:hint="eastAsia"/>
        </w:rPr>
        <w:t xml:space="preserve">Where </w:t>
      </w:r>
      <m:oMath>
        <m:d>
          <m:dPr>
            <m:begChr m:val="‖"/>
            <m:endChr m:val="‖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w</m:t>
            </m:r>
          </m:e>
        </m:d>
      </m:oMath>
      <w:r>
        <w:rPr>
          <w:rFonts w:eastAsiaTheme="minorEastAsia" w:hint="eastAsia"/>
        </w:rPr>
        <w:t xml:space="preserve"> is </w:t>
      </w:r>
      <w:r w:rsidR="001E6837">
        <w:rPr>
          <w:rFonts w:eastAsiaTheme="minorEastAsia" w:hint="eastAsia"/>
        </w:rPr>
        <w:t xml:space="preserve">the </w:t>
      </w:r>
      <w:r>
        <w:rPr>
          <w:rStyle w:val="hps"/>
        </w:rPr>
        <w:t>Euclidean nor</w:t>
      </w:r>
      <w:r>
        <w:rPr>
          <w:rStyle w:val="hps"/>
          <w:rFonts w:eastAsiaTheme="minorEastAsia" w:hint="eastAsia"/>
        </w:rPr>
        <w:t xml:space="preserve">m,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w,b</m:t>
            </m:r>
          </m:e>
        </m:d>
      </m:oMath>
      <w:r>
        <w:rPr>
          <w:rFonts w:eastAsiaTheme="minorEastAsia" w:hint="eastAsia"/>
        </w:rPr>
        <w:t xml:space="preserve"> is </w:t>
      </w:r>
      <w:r w:rsidR="001E6837">
        <w:rPr>
          <w:rFonts w:eastAsiaTheme="minorEastAsia" w:hint="eastAsia"/>
        </w:rPr>
        <w:t xml:space="preserve">the </w:t>
      </w:r>
      <w:r>
        <w:rPr>
          <w:rStyle w:val="hps"/>
          <w:rFonts w:eastAsiaTheme="minorEastAsia" w:hint="eastAsia"/>
        </w:rPr>
        <w:t>c</w:t>
      </w:r>
      <w:r>
        <w:rPr>
          <w:rStyle w:val="hps"/>
        </w:rPr>
        <w:t>lassification</w:t>
      </w:r>
      <w:r>
        <w:rPr>
          <w:rStyle w:val="shorttext"/>
        </w:rPr>
        <w:t xml:space="preserve"> </w:t>
      </w:r>
      <w:r>
        <w:rPr>
          <w:rStyle w:val="hps"/>
        </w:rPr>
        <w:t>interval</w:t>
      </w:r>
      <w:r>
        <w:rPr>
          <w:rStyle w:val="hps"/>
          <w:rFonts w:eastAsiaTheme="minorEastAsia" w:hint="eastAsia"/>
        </w:rPr>
        <w:t xml:space="preserve"> margin.</w:t>
      </w:r>
    </w:p>
    <w:p w:rsidR="009D36FD" w:rsidRDefault="009D36FD" w:rsidP="00BC1335">
      <w:pPr>
        <w:rPr>
          <w:rStyle w:val="hps"/>
          <w:rFonts w:eastAsiaTheme="minorEastAsia"/>
        </w:rPr>
      </w:pPr>
    </w:p>
    <w:p w:rsidR="00AC1462" w:rsidRDefault="009D36FD" w:rsidP="00BC1335">
      <w:pPr>
        <w:rPr>
          <w:rFonts w:eastAsiaTheme="minorEastAsia" w:cs="Times New Roman"/>
          <w:kern w:val="0"/>
        </w:rPr>
      </w:pPr>
      <w:r w:rsidRPr="00072C05">
        <w:rPr>
          <w:kern w:val="0"/>
        </w:rPr>
        <w:t>With the maximal margin in this higher dimensional space</w:t>
      </w:r>
      <w:r w:rsidR="00036F34">
        <w:rPr>
          <w:rFonts w:eastAsiaTheme="minorEastAsia"/>
          <w:kern w:val="0"/>
        </w:rPr>
        <w:t xml:space="preserve">, </w:t>
      </w:r>
      <w:r w:rsidR="00036F34">
        <w:rPr>
          <w:rStyle w:val="hps"/>
          <w:rFonts w:eastAsiaTheme="minorEastAsia"/>
        </w:rPr>
        <w:t>the</w:t>
      </w:r>
      <w:r>
        <w:rPr>
          <w:rStyle w:val="hps"/>
          <w:rFonts w:eastAsiaTheme="minorEastAsia" w:hint="eastAsia"/>
        </w:rPr>
        <w:t xml:space="preserve">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w,b</m:t>
            </m:r>
          </m:e>
        </m:d>
      </m:oMath>
      <w:r>
        <w:rPr>
          <w:rFonts w:eastAsiaTheme="minorEastAsia" w:hint="eastAsia"/>
        </w:rPr>
        <w:t xml:space="preserve"> will </w:t>
      </w:r>
      <w:r w:rsidR="001E6837">
        <w:rPr>
          <w:rFonts w:eastAsiaTheme="minorEastAsia" w:hint="eastAsia"/>
        </w:rPr>
        <w:t>obtain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lastRenderedPageBreak/>
        <w:t>the maximum value</w:t>
      </w:r>
      <w:r w:rsidR="001E6837">
        <w:rPr>
          <w:rFonts w:eastAsiaTheme="minorEastAsia" w:hint="eastAsia"/>
        </w:rPr>
        <w:t>;</w:t>
      </w:r>
      <w:r>
        <w:rPr>
          <w:rFonts w:eastAsiaTheme="minorEastAsia" w:hint="eastAsia"/>
        </w:rPr>
        <w:t xml:space="preserve"> that is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</m:num>
          <m:den>
            <m:d>
              <m:dPr>
                <m:begChr m:val="‖"/>
                <m:endChr m:val="‖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d>
          </m:den>
        </m:f>
      </m:oMath>
      <w:r>
        <w:rPr>
          <w:rFonts w:eastAsiaTheme="minorEastAsia" w:hint="eastAsia"/>
        </w:rPr>
        <w:t xml:space="preserve"> is </w:t>
      </w:r>
      <w:r w:rsidR="001E6837">
        <w:rPr>
          <w:rFonts w:eastAsiaTheme="minorEastAsia" w:hint="eastAsia"/>
        </w:rPr>
        <w:t xml:space="preserve">the </w:t>
      </w:r>
      <w:r>
        <w:rPr>
          <w:rFonts w:eastAsiaTheme="minorEastAsia" w:hint="eastAsia"/>
        </w:rPr>
        <w:t xml:space="preserve">maximum, </w:t>
      </w:r>
      <w:r w:rsidR="001E6837">
        <w:rPr>
          <w:rFonts w:eastAsiaTheme="minorEastAsia" w:hint="eastAsia"/>
        </w:rPr>
        <w:t xml:space="preserve">which </w:t>
      </w:r>
      <w:r>
        <w:rPr>
          <w:rFonts w:eastAsiaTheme="minorEastAsia" w:hint="eastAsia"/>
        </w:rPr>
        <w:t xml:space="preserve">equals to </w:t>
      </w:r>
      <m:oMath>
        <m:d>
          <m:dPr>
            <m:begChr m:val="‖"/>
            <m:endChr m:val="‖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w</m:t>
            </m:r>
          </m:e>
        </m:d>
      </m:oMath>
      <w:r>
        <w:rPr>
          <w:rFonts w:eastAsiaTheme="minorEastAsia" w:hint="eastAsia"/>
        </w:rPr>
        <w:t xml:space="preserve"> </w:t>
      </w:r>
      <w:r w:rsidR="001E6837">
        <w:rPr>
          <w:rFonts w:eastAsiaTheme="minorEastAsia" w:hint="eastAsia"/>
        </w:rPr>
        <w:t xml:space="preserve">which </w:t>
      </w:r>
      <w:r>
        <w:rPr>
          <w:rFonts w:eastAsiaTheme="minorEastAsia" w:hint="eastAsia"/>
        </w:rPr>
        <w:t xml:space="preserve">is </w:t>
      </w:r>
      <w:r w:rsidR="001E6837">
        <w:rPr>
          <w:rFonts w:eastAsiaTheme="minorEastAsia" w:hint="eastAsia"/>
        </w:rPr>
        <w:t xml:space="preserve">the </w:t>
      </w:r>
      <w:r>
        <w:rPr>
          <w:rFonts w:eastAsiaTheme="minorEastAsia"/>
        </w:rPr>
        <w:t>minimum</w:t>
      </w:r>
      <w:r w:rsidR="001E6837">
        <w:rPr>
          <w:rFonts w:eastAsiaTheme="minorEastAsia" w:hint="eastAsia"/>
        </w:rPr>
        <w:t>. A</w:t>
      </w:r>
      <w:r>
        <w:rPr>
          <w:rFonts w:eastAsiaTheme="minorEastAsia" w:hint="eastAsia"/>
        </w:rPr>
        <w:t>nd</w:t>
      </w:r>
      <w:r w:rsidR="001E6837">
        <w:rPr>
          <w:rFonts w:eastAsiaTheme="minorEastAsia" w:hint="eastAsia"/>
        </w:rPr>
        <w:t>,</w:t>
      </w:r>
      <w:r>
        <w:rPr>
          <w:rFonts w:eastAsiaTheme="minorEastAsia" w:hint="eastAsia"/>
        </w:rPr>
        <w:t xml:space="preserve"> the problem can be changed to get </w:t>
      </w:r>
      <w:r>
        <w:rPr>
          <w:rFonts w:eastAsiaTheme="minorEastAsia"/>
        </w:rPr>
        <w:t>the minimum</w:t>
      </w:r>
      <w:r>
        <w:rPr>
          <w:rFonts w:eastAsiaTheme="minorEastAsia" w:cs="Times New Roman" w:hint="eastAsia"/>
          <w:kern w:val="0"/>
          <w:szCs w:val="24"/>
        </w:rPr>
        <w:t xml:space="preserve"> value </w:t>
      </w:r>
      <w:r>
        <w:rPr>
          <w:rFonts w:eastAsiaTheme="minorEastAsia" w:cs="Times New Roman"/>
          <w:kern w:val="0"/>
          <w:szCs w:val="24"/>
        </w:rPr>
        <w:t>of</w:t>
      </w:r>
      <m:oMath>
        <m:r>
          <m:rPr>
            <m:sty m:val="p"/>
          </m:rPr>
          <w:rPr>
            <w:rFonts w:ascii="Cambria Math" w:eastAsiaTheme="minorEastAsia" w:hAnsi="Cambria Math" w:cs="Times New Roman"/>
            <w:kern w:val="0"/>
            <w:szCs w:val="24"/>
          </w:rPr>
          <m:t xml:space="preserve">  </m:t>
        </m:r>
        <m:f>
          <m:fPr>
            <m:ctrlPr>
              <w:rPr>
                <w:rFonts w:ascii="Cambria Math" w:hAnsi="Cambria Math"/>
                <w:i/>
                <w:kern w:val="0"/>
              </w:rPr>
            </m:ctrlPr>
          </m:fPr>
          <m:num>
            <m:r>
              <w:rPr>
                <w:rFonts w:ascii="Cambria Math"/>
                <w:kern w:val="0"/>
              </w:rPr>
              <m:t>1</m:t>
            </m:r>
          </m:num>
          <m:den>
            <m:r>
              <w:rPr>
                <w:rFonts w:ascii="Cambria Math"/>
                <w:kern w:val="0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kern w:val="0"/>
              </w:rPr>
            </m:ctrlPr>
          </m:sSupPr>
          <m:e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  <w:kern w:val="0"/>
                  </w:rPr>
                </m:ctrlPr>
              </m:dPr>
              <m:e>
                <m:r>
                  <w:rPr>
                    <w:rFonts w:ascii="Cambria Math"/>
                    <w:kern w:val="0"/>
                  </w:rPr>
                  <m:t>w</m:t>
                </m:r>
              </m:e>
            </m:d>
          </m:e>
          <m:sup>
            <m:r>
              <w:rPr>
                <w:rFonts w:ascii="Cambria Math"/>
                <w:kern w:val="0"/>
              </w:rPr>
              <m:t>2</m:t>
            </m:r>
          </m:sup>
        </m:sSup>
      </m:oMath>
      <w:r>
        <w:rPr>
          <w:rFonts w:eastAsiaTheme="minorEastAsia" w:cs="Times New Roman" w:hint="eastAsia"/>
          <w:kern w:val="0"/>
        </w:rPr>
        <w:t>.</w:t>
      </w:r>
      <w:r w:rsidR="001D7B4B">
        <w:rPr>
          <w:rFonts w:eastAsiaTheme="minorEastAsia" w:cs="Times New Roman" w:hint="eastAsia"/>
          <w:kern w:val="0"/>
        </w:rPr>
        <w:t xml:space="preserve"> </w:t>
      </w:r>
      <w:r>
        <w:rPr>
          <w:rFonts w:eastAsiaTheme="minorEastAsia" w:cs="Times New Roman" w:hint="eastAsia"/>
          <w:kern w:val="0"/>
        </w:rPr>
        <w:t>And</w:t>
      </w:r>
      <w:r w:rsidR="001E6837">
        <w:rPr>
          <w:rFonts w:eastAsiaTheme="minorEastAsia" w:cs="Times New Roman" w:hint="eastAsia"/>
          <w:kern w:val="0"/>
        </w:rPr>
        <w:t>,</w:t>
      </w:r>
      <w:r>
        <w:rPr>
          <w:rFonts w:eastAsiaTheme="minorEastAsia" w:cs="Times New Roman" w:hint="eastAsia"/>
          <w:kern w:val="0"/>
        </w:rPr>
        <w:t xml:space="preserve"> the whole </w:t>
      </w:r>
      <w:r>
        <w:rPr>
          <w:rFonts w:eastAsiaTheme="minorEastAsia" w:cs="Times New Roman"/>
          <w:kern w:val="0"/>
        </w:rPr>
        <w:t>problem</w:t>
      </w:r>
      <w:r>
        <w:rPr>
          <w:rFonts w:eastAsiaTheme="minorEastAsia" w:cs="Times New Roman" w:hint="eastAsia"/>
          <w:kern w:val="0"/>
        </w:rPr>
        <w:t xml:space="preserve"> of getting </w:t>
      </w:r>
      <w:r w:rsidR="001E6837">
        <w:rPr>
          <w:rFonts w:eastAsiaTheme="minorEastAsia" w:cs="Times New Roman" w:hint="eastAsia"/>
          <w:kern w:val="0"/>
        </w:rPr>
        <w:t xml:space="preserve">an </w:t>
      </w:r>
      <w:r>
        <w:rPr>
          <w:rFonts w:eastAsiaTheme="minorEastAsia" w:cs="Times New Roman" w:hint="eastAsia"/>
          <w:kern w:val="0"/>
        </w:rPr>
        <w:t>optimal hyper plane is chan</w:t>
      </w:r>
      <w:r w:rsidR="00CF1CD5">
        <w:rPr>
          <w:rFonts w:eastAsiaTheme="minorEastAsia" w:cs="Times New Roman" w:hint="eastAsia"/>
          <w:kern w:val="0"/>
        </w:rPr>
        <w:t xml:space="preserve">ged to </w:t>
      </w:r>
      <w:r w:rsidR="001E6837">
        <w:rPr>
          <w:rFonts w:eastAsiaTheme="minorEastAsia" w:cs="Times New Roman" w:hint="eastAsia"/>
          <w:kern w:val="0"/>
        </w:rPr>
        <w:t>the following</w:t>
      </w:r>
      <w:r w:rsidR="00CF1CD5">
        <w:rPr>
          <w:rFonts w:eastAsiaTheme="minorEastAsia" w:cs="Times New Roman" w:hint="eastAsia"/>
          <w:kern w:val="0"/>
        </w:rPr>
        <w:t xml:space="preserve"> quadratic programming problem:</w:t>
      </w:r>
    </w:p>
    <w:p w:rsidR="007417FB" w:rsidRDefault="007417FB" w:rsidP="00BC1335">
      <w:pPr>
        <w:rPr>
          <w:rFonts w:eastAsiaTheme="minorEastAsia" w:cs="Times New Roman"/>
          <w:kern w:val="0"/>
        </w:rPr>
      </w:pPr>
    </w:p>
    <w:p w:rsidR="00CF1CD5" w:rsidRDefault="008401BD" w:rsidP="008316B3">
      <w:pPr>
        <w:jc w:val="center"/>
        <w:rPr>
          <w:rFonts w:eastAsiaTheme="minorEastAsia" w:cs="Times New Roman"/>
          <w:kern w:val="0"/>
        </w:rPr>
      </w:pPr>
      <m:oMath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kern w:val="0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kern w:val="0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/>
                        <w:kern w:val="0"/>
                      </w:rPr>
                      <m:t>min</m:t>
                    </m:r>
                  </m:e>
                  <m:sub>
                    <m:r>
                      <w:rPr>
                        <w:rFonts w:ascii="Cambria Math"/>
                        <w:kern w:val="0"/>
                      </w:rPr>
                      <m:t>(w,ξ)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fPr>
                  <m:num>
                    <m:r>
                      <w:rPr>
                        <w:rFonts w:ascii="Cambria Math"/>
                        <w:kern w:val="0"/>
                      </w:rPr>
                      <m:t>1</m:t>
                    </m:r>
                  </m:num>
                  <m:den>
                    <m:r>
                      <w:rPr>
                        <w:rFonts w:ascii="Cambria Math"/>
                        <w:kern w:val="0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sSupPr>
                  <m:e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hAnsi="Cambria Math"/>
                            <w:i/>
                            <w:kern w:val="0"/>
                          </w:rPr>
                        </m:ctrlPr>
                      </m:dPr>
                      <m:e>
                        <m:r>
                          <w:rPr>
                            <w:rFonts w:ascii="Cambria Math"/>
                            <w:kern w:val="0"/>
                          </w:rPr>
                          <m:t>w</m:t>
                        </m:r>
                      </m:e>
                    </m:d>
                  </m:e>
                  <m:sup>
                    <m:r>
                      <w:rPr>
                        <w:rFonts w:ascii="Cambria Math"/>
                        <w:kern w:val="0"/>
                      </w:rPr>
                      <m:t>2</m:t>
                    </m:r>
                  </m:sup>
                </m:sSup>
              </m:e>
              <m:e>
                <m:r>
                  <w:rPr>
                    <w:rFonts w:ascii="Cambria Math" w:eastAsiaTheme="minorEastAsia" w:hAnsi="Cambria Math" w:cs="Times New Roman"/>
                    <w:kern w:val="0"/>
                  </w:rPr>
                  <m:t xml:space="preserve">subject to 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 w:cs="Times New Roman"/>
                        <w:i/>
                        <w:kern w:val="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(w∙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+b)≥1</m:t>
                    </m:r>
                    <m:r>
                      <w:rPr>
                        <w:rFonts w:ascii="Cambria Math" w:eastAsiaTheme="minorEastAsia" w:hAnsi="Cambria Math" w:hint="eastAsia"/>
                      </w:rPr>
                      <m:t xml:space="preserve"> 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kern w:val="0"/>
                  </w:rPr>
                  <m:t xml:space="preserve"> </m:t>
                </m:r>
              </m:e>
            </m:eqArr>
          </m:e>
        </m:d>
      </m:oMath>
      <w:r w:rsidR="00B41A79" w:rsidRPr="00660515">
        <w:rPr>
          <w:rFonts w:eastAsiaTheme="minorEastAsia" w:cs="Times New Roman" w:hint="eastAsia"/>
          <w:i/>
          <w:kern w:val="0"/>
        </w:rPr>
        <w:t xml:space="preserve">     </w:t>
      </w:r>
      <w:r w:rsidR="00B41A79">
        <w:rPr>
          <w:rFonts w:eastAsiaTheme="minorEastAsia" w:cs="Times New Roman" w:hint="eastAsia"/>
          <w:kern w:val="0"/>
        </w:rPr>
        <w:t xml:space="preserve">     (</w:t>
      </w:r>
      <w:r w:rsidR="00660515">
        <w:rPr>
          <w:rFonts w:eastAsiaTheme="minorEastAsia" w:cs="Times New Roman" w:hint="eastAsia"/>
          <w:kern w:val="0"/>
        </w:rPr>
        <w:t>4.3.</w:t>
      </w:r>
      <w:r w:rsidR="0079169C">
        <w:rPr>
          <w:rFonts w:eastAsiaTheme="minorEastAsia" w:cs="Times New Roman" w:hint="eastAsia"/>
          <w:kern w:val="0"/>
        </w:rPr>
        <w:t>1</w:t>
      </w:r>
      <w:r w:rsidR="00660515">
        <w:rPr>
          <w:rFonts w:eastAsiaTheme="minorEastAsia" w:cs="Times New Roman" w:hint="eastAsia"/>
          <w:kern w:val="0"/>
        </w:rPr>
        <w:t>.6</w:t>
      </w:r>
      <w:r w:rsidR="00B41A79">
        <w:rPr>
          <w:rFonts w:eastAsiaTheme="minorEastAsia" w:cs="Times New Roman" w:hint="eastAsia"/>
          <w:kern w:val="0"/>
        </w:rPr>
        <w:t>)</w:t>
      </w:r>
    </w:p>
    <w:p w:rsidR="00CF1CD5" w:rsidRDefault="00CF1CD5" w:rsidP="009B3BEF">
      <w:pPr>
        <w:rPr>
          <w:rFonts w:eastAsiaTheme="minorEastAsia" w:cs="Times New Roman"/>
          <w:kern w:val="0"/>
        </w:rPr>
      </w:pPr>
    </w:p>
    <w:p w:rsidR="00CF1CD5" w:rsidRDefault="00CF1CD5" w:rsidP="00BC1335">
      <w:pPr>
        <w:rPr>
          <w:rStyle w:val="hps"/>
          <w:rFonts w:eastAsiaTheme="minorEastAsia"/>
        </w:rPr>
      </w:pPr>
      <w:r>
        <w:rPr>
          <w:rFonts w:eastAsiaTheme="minorEastAsia" w:cs="Times New Roman" w:hint="eastAsia"/>
          <w:kern w:val="0"/>
        </w:rPr>
        <w:t>But</w:t>
      </w:r>
      <w:r w:rsidR="001E6837">
        <w:rPr>
          <w:rFonts w:eastAsiaTheme="minorEastAsia" w:cs="Times New Roman" w:hint="eastAsia"/>
          <w:kern w:val="0"/>
        </w:rPr>
        <w:t>,</w:t>
      </w:r>
      <w:r>
        <w:rPr>
          <w:rFonts w:eastAsiaTheme="minorEastAsia" w:cs="Times New Roman" w:hint="eastAsia"/>
          <w:kern w:val="0"/>
        </w:rPr>
        <w:t xml:space="preserve"> as Figure 4.3.1.</w:t>
      </w:r>
      <w:r w:rsidR="008316B3">
        <w:rPr>
          <w:rFonts w:eastAsiaTheme="minorEastAsia" w:cs="Times New Roman" w:hint="eastAsia"/>
          <w:kern w:val="0"/>
        </w:rPr>
        <w:t>3</w:t>
      </w:r>
      <w:r w:rsidR="001E6837">
        <w:rPr>
          <w:rFonts w:eastAsiaTheme="minorEastAsia" w:cs="Times New Roman" w:hint="eastAsia"/>
          <w:kern w:val="0"/>
        </w:rPr>
        <w:t xml:space="preserve"> illustrates</w:t>
      </w:r>
      <w:r>
        <w:rPr>
          <w:rFonts w:eastAsiaTheme="minorEastAsia" w:cs="Times New Roman" w:hint="eastAsia"/>
          <w:kern w:val="0"/>
        </w:rPr>
        <w:t xml:space="preserve"> it is </w:t>
      </w:r>
      <w:r w:rsidR="001E6837">
        <w:rPr>
          <w:rFonts w:eastAsiaTheme="minorEastAsia" w:cs="Times New Roman" w:hint="eastAsia"/>
          <w:kern w:val="0"/>
        </w:rPr>
        <w:t>difficult</w:t>
      </w:r>
      <w:r>
        <w:rPr>
          <w:rFonts w:eastAsiaTheme="minorEastAsia" w:cs="Times New Roman" w:hint="eastAsia"/>
          <w:kern w:val="0"/>
        </w:rPr>
        <w:t xml:space="preserve"> to use hard margin </w:t>
      </w:r>
      <w:r>
        <w:t xml:space="preserve">linear </w:t>
      </w:r>
      <w:r>
        <w:rPr>
          <w:rStyle w:val="hps"/>
        </w:rPr>
        <w:t>classification</w:t>
      </w:r>
      <w:r>
        <w:t xml:space="preserve"> </w:t>
      </w:r>
      <w:r>
        <w:rPr>
          <w:rFonts w:eastAsiaTheme="minorEastAsia" w:hint="eastAsia"/>
        </w:rPr>
        <w:t xml:space="preserve">to carry out </w:t>
      </w:r>
      <w:r w:rsidR="001E6837">
        <w:rPr>
          <w:rFonts w:eastAsiaTheme="minorEastAsia" w:hint="eastAsia"/>
        </w:rPr>
        <w:t xml:space="preserve">a </w:t>
      </w:r>
      <w:r>
        <w:rPr>
          <w:rFonts w:eastAsiaTheme="minorEastAsia"/>
        </w:rPr>
        <w:t>problem</w:t>
      </w:r>
      <w:r w:rsidR="0056273D">
        <w:rPr>
          <w:rFonts w:eastAsiaTheme="minorEastAsia" w:hint="eastAsia"/>
        </w:rPr>
        <w:t xml:space="preserve"> like th</w:t>
      </w:r>
      <w:r w:rsidR="001E6837">
        <w:rPr>
          <w:rFonts w:eastAsiaTheme="minorEastAsia" w:hint="eastAsia"/>
        </w:rPr>
        <w:t>is</w:t>
      </w:r>
      <w:r w:rsidR="0056273D">
        <w:rPr>
          <w:rFonts w:eastAsiaTheme="minorEastAsia" w:hint="eastAsia"/>
        </w:rPr>
        <w:t>.</w:t>
      </w:r>
      <w:r>
        <w:rPr>
          <w:rFonts w:eastAsiaTheme="minorEastAsia"/>
        </w:rPr>
        <w:t xml:space="preserve"> </w:t>
      </w:r>
      <w:r>
        <w:t xml:space="preserve">Hard </w:t>
      </w:r>
      <w:r>
        <w:rPr>
          <w:rStyle w:val="hps"/>
        </w:rPr>
        <w:t>margin classification</w:t>
      </w:r>
      <w:r>
        <w:t xml:space="preserve"> </w:t>
      </w:r>
      <w:r>
        <w:rPr>
          <w:rStyle w:val="hps"/>
        </w:rPr>
        <w:t>method is</w:t>
      </w:r>
      <w:r>
        <w:t xml:space="preserve"> </w:t>
      </w:r>
      <w:r>
        <w:rPr>
          <w:rStyle w:val="hps"/>
        </w:rPr>
        <w:t>vulnerable to</w:t>
      </w:r>
      <w:r>
        <w:t xml:space="preserve"> </w:t>
      </w:r>
      <w:r>
        <w:rPr>
          <w:rStyle w:val="hps"/>
        </w:rPr>
        <w:t>a few</w:t>
      </w:r>
      <w:r>
        <w:t xml:space="preserve"> </w:t>
      </w:r>
      <w:r>
        <w:rPr>
          <w:rStyle w:val="hps"/>
        </w:rPr>
        <w:t>sample points</w:t>
      </w:r>
      <w:r>
        <w:t xml:space="preserve">, which </w:t>
      </w:r>
      <w:r w:rsidR="001E6837">
        <w:rPr>
          <w:rFonts w:eastAsiaTheme="minorEastAsia" w:hint="eastAsia"/>
        </w:rPr>
        <w:t>is</w:t>
      </w:r>
      <w:r>
        <w:t xml:space="preserve"> not </w:t>
      </w:r>
      <w:r>
        <w:rPr>
          <w:rStyle w:val="hps"/>
        </w:rPr>
        <w:t>reliable.</w:t>
      </w:r>
      <w:r>
        <w:t xml:space="preserve"> </w:t>
      </w:r>
      <w:r w:rsidR="001E6837">
        <w:rPr>
          <w:rStyle w:val="hps"/>
          <w:rFonts w:eastAsiaTheme="minorEastAsia" w:hint="eastAsia"/>
        </w:rPr>
        <w:t>In</w:t>
      </w:r>
      <w:r>
        <w:rPr>
          <w:rStyle w:val="hps"/>
        </w:rPr>
        <w:t xml:space="preserve"> this </w:t>
      </w:r>
      <w:r>
        <w:rPr>
          <w:rStyle w:val="hps"/>
          <w:rFonts w:eastAsiaTheme="minorEastAsia" w:hint="eastAsia"/>
        </w:rPr>
        <w:t>problem,</w:t>
      </w:r>
      <w:r>
        <w:t xml:space="preserve"> </w:t>
      </w:r>
      <w:r>
        <w:rPr>
          <w:rStyle w:val="hps"/>
        </w:rPr>
        <w:t>slack variables</w:t>
      </w:r>
      <w:r w:rsidR="001E6837"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allow</w:t>
      </w:r>
      <w:r>
        <w:t xml:space="preserve"> </w:t>
      </w:r>
      <w:r>
        <w:rPr>
          <w:rStyle w:val="hps"/>
        </w:rPr>
        <w:t>a certain degree of</w:t>
      </w:r>
      <w:r>
        <w:t xml:space="preserve"> </w:t>
      </w:r>
      <w:r>
        <w:rPr>
          <w:rStyle w:val="hps"/>
        </w:rPr>
        <w:t>fault tolerance,</w:t>
      </w:r>
      <w:r>
        <w:t xml:space="preserve"> </w:t>
      </w:r>
      <w:r>
        <w:rPr>
          <w:rStyle w:val="hps"/>
        </w:rPr>
        <w:t xml:space="preserve">which </w:t>
      </w:r>
      <w:r w:rsidR="001E6837">
        <w:rPr>
          <w:rStyle w:val="hps"/>
          <w:rFonts w:eastAsiaTheme="minorEastAsia" w:hint="eastAsia"/>
        </w:rPr>
        <w:t>enables the following:</w:t>
      </w:r>
      <w:r>
        <w:rPr>
          <w:rStyle w:val="hps"/>
          <w:rFonts w:eastAsiaTheme="minorEastAsia" w:hint="eastAsia"/>
        </w:rPr>
        <w:t xml:space="preserve"> </w:t>
      </w:r>
    </w:p>
    <w:p w:rsidR="007417FB" w:rsidRDefault="007417FB" w:rsidP="00BC1335">
      <w:pPr>
        <w:rPr>
          <w:rStyle w:val="hps"/>
          <w:rFonts w:eastAsiaTheme="minorEastAsia"/>
        </w:rPr>
      </w:pPr>
    </w:p>
    <w:p w:rsidR="00CF1CD5" w:rsidRDefault="008401BD" w:rsidP="0056273D">
      <w:pPr>
        <w:jc w:val="center"/>
        <w:rPr>
          <w:rStyle w:val="hps"/>
          <w:rFonts w:eastAsiaTheme="minorEastAsia"/>
        </w:rPr>
      </w:pPr>
      <m:oMath>
        <m:d>
          <m:dPr>
            <m:begChr m:val="{"/>
            <m:endChr m:val=""/>
            <m:ctrlPr>
              <w:rPr>
                <w:rStyle w:val="hps"/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Style w:val="hps"/>
                    <w:rFonts w:ascii="Cambria Math" w:eastAsiaTheme="minorEastAsia" w:hAnsi="Cambria Math"/>
                    <w:i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/>
                        <w:kern w:val="0"/>
                      </w:rPr>
                      <m:t>y</m:t>
                    </m:r>
                  </m:e>
                  <m:sub>
                    <m:r>
                      <w:rPr>
                        <w:rFonts w:ascii="Cambria Math"/>
                        <w:kern w:val="0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dPr>
                  <m:e>
                    <m:r>
                      <w:rPr>
                        <w:rFonts w:ascii="Cambria Math"/>
                        <w:kern w:val="0"/>
                      </w:rPr>
                      <m:t>w</m:t>
                    </m:r>
                    <m:r>
                      <w:rPr>
                        <w:rFonts w:ascii="Cambria Math"/>
                        <w:kern w:val="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/>
                        <w:kern w:val="0"/>
                      </w:rPr>
                      <m:t>+b</m:t>
                    </m:r>
                  </m:e>
                </m:d>
                <m:r>
                  <w:rPr>
                    <w:rFonts w:ascii="Cambria Math"/>
                    <w:kern w:val="0"/>
                  </w:rPr>
                  <m:t>≥</m:t>
                </m:r>
                <m:r>
                  <w:rPr>
                    <w:rFonts w:ascii="Cambria Math"/>
                    <w:kern w:val="0"/>
                  </w:rPr>
                  <m:t>1</m:t>
                </m:r>
                <m:r>
                  <w:rPr>
                    <w:rFonts w:ascii="Cambria Math"/>
                    <w:kern w:val="0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/>
                        <w:kern w:val="0"/>
                      </w:rPr>
                      <m:t>ξ</m:t>
                    </m:r>
                  </m:e>
                  <m:sub>
                    <m:r>
                      <w:rPr>
                        <w:rFonts w:ascii="Cambria Math"/>
                        <w:kern w:val="0"/>
                      </w:rPr>
                      <m:t>i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/>
                        <w:kern w:val="0"/>
                      </w:rPr>
                      <m:t>ξ</m:t>
                    </m:r>
                  </m:e>
                  <m:sub>
                    <m:r>
                      <w:rPr>
                        <w:rFonts w:ascii="Cambria Math"/>
                        <w:kern w:val="0"/>
                      </w:rPr>
                      <m:t>i</m:t>
                    </m:r>
                  </m:sub>
                </m:sSub>
                <m:r>
                  <w:rPr>
                    <w:rFonts w:ascii="Cambria Math"/>
                    <w:kern w:val="0"/>
                  </w:rPr>
                  <m:t>≥</m:t>
                </m:r>
                <m:r>
                  <w:rPr>
                    <w:rFonts w:ascii="Cambria Math"/>
                    <w:kern w:val="0"/>
                  </w:rPr>
                  <m:t xml:space="preserve">0, </m:t>
                </m:r>
                <m:r>
                  <w:rPr>
                    <w:rFonts w:ascii="Cambria Math" w:hAnsi="Cambria Math"/>
                    <w:kern w:val="0"/>
                  </w:rPr>
                  <m:t>∀</m:t>
                </m:r>
                <m:r>
                  <w:rPr>
                    <w:rFonts w:ascii="Cambria Math"/>
                    <w:kern w:val="0"/>
                  </w:rPr>
                  <m:t>i</m:t>
                </m:r>
              </m:e>
            </m:eqArr>
          </m:e>
        </m:d>
      </m:oMath>
      <w:r w:rsidR="007417FB" w:rsidRPr="007417FB">
        <w:rPr>
          <w:rStyle w:val="hps"/>
          <w:rFonts w:eastAsiaTheme="minorEastAsia" w:hint="eastAsia"/>
          <w:i/>
        </w:rPr>
        <w:t xml:space="preserve">          </w:t>
      </w:r>
      <w:r w:rsidR="007417FB" w:rsidRPr="007417FB">
        <w:rPr>
          <w:rStyle w:val="hps"/>
          <w:rFonts w:eastAsiaTheme="minorEastAsia" w:hint="eastAsia"/>
        </w:rPr>
        <w:t>(4.3.</w:t>
      </w:r>
      <w:r w:rsidR="0079169C">
        <w:rPr>
          <w:rStyle w:val="hps"/>
          <w:rFonts w:eastAsiaTheme="minorEastAsia" w:hint="eastAsia"/>
        </w:rPr>
        <w:t>1</w:t>
      </w:r>
      <w:r w:rsidR="007417FB" w:rsidRPr="007417FB">
        <w:rPr>
          <w:rStyle w:val="hps"/>
          <w:rFonts w:eastAsiaTheme="minorEastAsia" w:hint="eastAsia"/>
        </w:rPr>
        <w:t>.7)</w:t>
      </w:r>
    </w:p>
    <w:p w:rsidR="001E6837" w:rsidRPr="007417FB" w:rsidRDefault="001E6837" w:rsidP="0056273D">
      <w:pPr>
        <w:jc w:val="center"/>
        <w:rPr>
          <w:rStyle w:val="hps"/>
          <w:rFonts w:eastAsiaTheme="minorEastAsia"/>
          <w:i/>
        </w:rPr>
      </w:pPr>
    </w:p>
    <w:p w:rsidR="0056273D" w:rsidRDefault="00B41A79" w:rsidP="009B3BEF">
      <w:pPr>
        <w:rPr>
          <w:rFonts w:eastAsiaTheme="minorEastAsia"/>
        </w:rPr>
      </w:pPr>
      <w:r>
        <w:rPr>
          <w:rStyle w:val="hps"/>
          <w:rFonts w:eastAsiaTheme="minorEastAsia" w:hint="eastAsia"/>
        </w:rPr>
        <w:t xml:space="preserve">Where </w:t>
      </w:r>
      <m:oMath>
        <m:r>
          <w:rPr>
            <w:rFonts w:ascii="Cambria Math" w:eastAsiaTheme="minorEastAsia" w:hAnsi="Cambria Math"/>
          </w:rPr>
          <m:t>i=1,2,…,k,</m:t>
        </m:r>
      </m:oMath>
      <w:r w:rsidRPr="007417FB">
        <w:rPr>
          <w:rFonts w:eastAsiaTheme="minorEastAsia" w:hint="eastAsia"/>
          <w:i/>
        </w:rPr>
        <w:t xml:space="preserve"> k</w:t>
      </w:r>
      <w:r>
        <w:rPr>
          <w:rFonts w:eastAsiaTheme="minorEastAsia" w:hint="eastAsia"/>
        </w:rPr>
        <w:t xml:space="preserve"> is </w:t>
      </w:r>
      <w:r w:rsidR="001E6837">
        <w:rPr>
          <w:rFonts w:eastAsiaTheme="minorEastAsia" w:hint="eastAsia"/>
        </w:rPr>
        <w:t xml:space="preserve">the </w:t>
      </w:r>
      <w:r>
        <w:rPr>
          <w:rFonts w:eastAsiaTheme="minorEastAsia" w:hint="eastAsia"/>
        </w:rPr>
        <w:t>sample number.</w:t>
      </w:r>
    </w:p>
    <w:p w:rsidR="00B41A79" w:rsidRPr="00FB060B" w:rsidRDefault="008401BD" w:rsidP="00FB060B">
      <w:pPr>
        <w:rPr>
          <w:rFonts w:eastAsiaTheme="minorEastAsia"/>
        </w:rPr>
      </w:pPr>
      <w:r w:rsidRPr="008401BD">
        <w:rPr>
          <w:noProof/>
        </w:rPr>
        <w:pict>
          <v:shape id="_x0000_s1921" type="#_x0000_t202" style="position:absolute;left:0;text-align:left;margin-left:10pt;margin-top:3in;width:415.3pt;height:23.4pt;z-index:251665920" stroked="f">
            <v:textbox style="mso-next-textbox:#_x0000_s1921;mso-fit-shape-to-text:t" inset="0,0,0,0">
              <w:txbxContent>
                <w:p w:rsidR="005A48E8" w:rsidRPr="00CC11D1" w:rsidRDefault="005A48E8" w:rsidP="00FB060B">
                  <w:pPr>
                    <w:pStyle w:val="af"/>
                    <w:jc w:val="center"/>
                  </w:pPr>
                  <w:bookmarkStart w:id="88" w:name="_Toc388361130"/>
                  <w:proofErr w:type="gramStart"/>
                  <w:r>
                    <w:t>Figure 4.3.1.</w:t>
                  </w:r>
                  <w:proofErr w:type="gramEnd"/>
                  <w:r>
                    <w:fldChar w:fldCharType="begin"/>
                  </w:r>
                  <w:r>
                    <w:instrText xml:space="preserve"> SEQ Figure_4.3.1. \* ARABIC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3</w:t>
                  </w:r>
                  <w:r>
                    <w:fldChar w:fldCharType="end"/>
                  </w:r>
                  <w:r w:rsidRPr="00FB060B">
                    <w:rPr>
                      <w:rFonts w:eastAsiaTheme="minorEastAsia" w:hint="eastAsia"/>
                    </w:rPr>
                    <w:t xml:space="preserve"> </w:t>
                  </w:r>
                  <w:r>
                    <w:rPr>
                      <w:rFonts w:eastAsiaTheme="minorEastAsia" w:hint="eastAsia"/>
                    </w:rPr>
                    <w:t>Situation of non-linear problems</w:t>
                  </w:r>
                  <w:bookmarkEnd w:id="88"/>
                </w:p>
              </w:txbxContent>
            </v:textbox>
          </v:shape>
        </w:pict>
      </w:r>
      <w:r>
        <w:rPr>
          <w:rFonts w:eastAsiaTheme="minorEastAsia"/>
          <w:noProof/>
        </w:rPr>
        <w:pict>
          <v:group id="_x0000_s1864" editas="canvas" style="position:absolute;margin-left:0;margin-top:0;width:415.3pt;height:211pt;z-index:251650560;mso-position-horizontal-relative:char;mso-position-vertical-relative:line" coordorigin="2359,12561" coordsize="7200,3658">
            <o:lock v:ext="edit" aspectratio="t"/>
            <v:shape id="_x0000_s1863" type="#_x0000_t75" style="position:absolute;left:2359;top:12561;width:7200;height:3658" o:preferrelative="f">
              <v:fill o:detectmouseclick="t"/>
              <v:path o:extrusionok="t" o:connecttype="none"/>
              <o:lock v:ext="edit" text="t"/>
            </v:shape>
            <v:shape id="_x0000_s1918" type="#_x0000_t202" style="position:absolute;left:8349;top:13160;width:601;height:422" stroked="f">
              <v:textbox style="mso-next-textbox:#_x0000_s1918">
                <w:txbxContent>
                  <w:p w:rsidR="005A48E8" w:rsidRPr="00FB060B" w:rsidRDefault="005A48E8" w:rsidP="00FB060B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C2</w:t>
                    </w:r>
                  </w:p>
                </w:txbxContent>
              </v:textbox>
            </v:shape>
            <v:shape id="_x0000_s1917" type="#_x0000_t202" style="position:absolute;left:8349;top:12739;width:601;height:421" stroked="f">
              <v:textbox style="mso-next-textbox:#_x0000_s1917">
                <w:txbxContent>
                  <w:p w:rsidR="005A48E8" w:rsidRPr="00FB060B" w:rsidRDefault="005A48E8" w:rsidP="00FB060B">
                    <w:pPr>
                      <w:rPr>
                        <w:rFonts w:eastAsiaTheme="minorEastAsia"/>
                      </w:rPr>
                    </w:pPr>
                    <w:r>
                      <w:rPr>
                        <w:rFonts w:eastAsiaTheme="minorEastAsia" w:hint="eastAsia"/>
                      </w:rPr>
                      <w:t>C1</w:t>
                    </w:r>
                  </w:p>
                </w:txbxContent>
              </v:textbox>
            </v:shape>
            <v:shape id="_x0000_s1867" type="#_x0000_t32" style="position:absolute;left:4453;top:12739;width:1;height:3173;flip:y" o:connectortype="straight">
              <v:stroke endarrow="block"/>
            </v:shape>
            <v:shape id="_x0000_s1868" type="#_x0000_t32" style="position:absolute;left:4453;top:15912;width:4076;height:1" o:connectortype="straight">
              <v:stroke endarrow="block"/>
            </v:shape>
            <v:oval id="_x0000_s1869" style="position:absolute;left:5611;top:13430;width:150;height:166"/>
            <v:oval id="_x0000_s1870" style="position:absolute;left:5819;top:13638;width:150;height:166"/>
            <v:oval id="_x0000_s1871" style="position:absolute;left:5220;top:13804;width:150;height:166"/>
            <v:oval id="_x0000_s1872" style="position:absolute;left:6258;top:13265;width:150;height:165"/>
            <v:oval id="_x0000_s1873" style="position:absolute;left:5461;top:13846;width:150;height:166"/>
            <v:oval id="_x0000_s1874" style="position:absolute;left:4979;top:14374;width:150;height:166"/>
            <v:oval id="_x0000_s1875" style="position:absolute;left:5461;top:14209;width:150;height:165"/>
            <v:oval id="_x0000_s1876" style="position:absolute;left:6258;top:13805;width:150;height:165"/>
            <v:oval id="_x0000_s1877" style="position:absolute;left:5877;top:14119;width:150;height:165"/>
            <v:oval id="_x0000_s1878" style="position:absolute;left:6574;top:13473;width:150;height:165"/>
            <v:oval id="_x0000_s1879" style="position:absolute;left:5877;top:13099;width:150;height:166"/>
            <v:oval id="_x0000_s1880" style="position:absolute;left:6027;top:13846;width:150;height:166"/>
            <v:oval id="_x0000_s1881" style="position:absolute;left:6236;top:14054;width:149;height:166"/>
            <v:oval id="_x0000_s1882" style="position:absolute;left:6885;top:13472;width:150;height:166"/>
            <v:oval id="_x0000_s1883" style="position:absolute;left:7317;top:14759;width:150;height:165"/>
            <v:oval id="_x0000_s1884" style="position:absolute;left:6802;top:14924;width:150;height:165"/>
            <v:rect id="_x0000_s1898" style="position:absolute;left:6021;top:15239;width:125;height:136"/>
            <v:rect id="_x0000_s1899" style="position:absolute;left:6600;top:14844;width:124;height:135"/>
            <v:rect id="_x0000_s1900" style="position:absolute;left:7193;top:15104;width:124;height:135"/>
            <v:rect id="_x0000_s1901" style="position:absolute;left:7418;top:14374;width:125;height:136"/>
            <v:rect id="_x0000_s1902" style="position:absolute;left:7543;top:14789;width:125;height:135"/>
            <v:rect id="_x0000_s1903" style="position:absolute;left:6885;top:15413;width:125;height:135"/>
            <v:rect id="_x0000_s1904" style="position:absolute;left:7807;top:14293;width:125;height:135"/>
            <v:rect id="_x0000_s1905" style="position:absolute;left:6574;top:13025;width:124;height:135"/>
            <v:rect id="_x0000_s1906" style="position:absolute;left:7544;top:15240;width:124;height:135"/>
            <v:rect id="_x0000_s1907" style="position:absolute;left:6313;top:15069;width:124;height:136"/>
            <v:rect id="_x0000_s1908" style="position:absolute;left:6521;top:15277;width:125;height:136"/>
            <v:rect id="_x0000_s1909" style="position:absolute;left:6052;top:15511;width:125;height:136"/>
            <v:rect id="_x0000_s1910" style="position:absolute;left:7525;top:14012;width:124;height:135"/>
            <v:rect id="_x0000_s1911" style="position:absolute;left:6112;top:13503;width:124;height:135"/>
            <v:rect id="_x0000_s1912" style="position:absolute;left:5461;top:14501;width:124;height:135"/>
            <v:oval id="_x0000_s1913" style="position:absolute;left:7932;top:14903;width:150;height:166"/>
            <v:oval id="_x0000_s1915" style="position:absolute;left:8082;top:12933;width:150;height:166"/>
            <v:rect id="_x0000_s1916" style="position:absolute;left:8108;top:13337;width:124;height:135"/>
            <v:rect id="_x0000_s1919" style="position:absolute;left:6952;top:14446;width:125;height:136"/>
          </v:group>
        </w:pict>
      </w:r>
      <w:r w:rsidRPr="008401BD">
        <w:rPr>
          <w:rFonts w:eastAsiaTheme="minorEastAsia"/>
        </w:rPr>
        <w:pict>
          <v:shape id="_x0000_i1027" type="#_x0000_t75" style="width:415.5pt;height:249.75pt">
            <v:imagedata croptop="-65520f" cropbottom="65520f"/>
          </v:shape>
        </w:pict>
      </w:r>
    </w:p>
    <w:p w:rsidR="007417FB" w:rsidRPr="007417FB" w:rsidRDefault="007417FB" w:rsidP="007417FB">
      <w:pPr>
        <w:rPr>
          <w:rFonts w:eastAsiaTheme="minorEastAsia"/>
        </w:rPr>
      </w:pPr>
    </w:p>
    <w:p w:rsidR="007417FB" w:rsidRDefault="00B41A79" w:rsidP="007417FB">
      <w:pPr>
        <w:rPr>
          <w:rStyle w:val="hps"/>
          <w:rFonts w:eastAsiaTheme="minorEastAsia"/>
        </w:rPr>
      </w:pPr>
      <w:r>
        <w:rPr>
          <w:rStyle w:val="hps"/>
        </w:rPr>
        <w:lastRenderedPageBreak/>
        <w:t>Due to</w:t>
      </w:r>
      <w:r>
        <w:t xml:space="preserve"> </w:t>
      </w:r>
      <w:r w:rsidR="001E6837">
        <w:rPr>
          <w:rFonts w:eastAsiaTheme="minorEastAsia" w:hint="eastAsia"/>
        </w:rPr>
        <w:t xml:space="preserve">the following </w:t>
      </w:r>
      <w:r>
        <w:rPr>
          <w:rStyle w:val="hps"/>
        </w:rPr>
        <w:t>slack variable</w:t>
      </w:r>
      <m:oMath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 xml:space="preserve"> ξ</m:t>
            </m:r>
          </m:e>
          <m:sub>
            <m:r>
              <w:rPr>
                <w:rFonts w:ascii="Cambria Math"/>
                <w:kern w:val="0"/>
              </w:rPr>
              <m:t>i</m:t>
            </m:r>
          </m:sub>
        </m:sSub>
        <m:r>
          <w:rPr>
            <w:rFonts w:ascii="Cambria Math"/>
            <w:kern w:val="0"/>
          </w:rPr>
          <m:t>≥</m:t>
        </m:r>
        <m:r>
          <w:rPr>
            <w:rFonts w:ascii="Cambria Math"/>
            <w:kern w:val="0"/>
          </w:rPr>
          <m:t>0</m:t>
        </m:r>
        <m:r>
          <m:rPr>
            <m:sty m:val="p"/>
          </m:rPr>
          <w:rPr>
            <w:rFonts w:ascii="Cambria Math"/>
            <w:kern w:val="0"/>
          </w:rPr>
          <m:t>,</m:t>
        </m:r>
      </m:oMath>
      <w:r>
        <w:t xml:space="preserve"> </w:t>
      </w:r>
      <w:r>
        <w:rPr>
          <w:rStyle w:val="hps"/>
        </w:rPr>
        <w:t>outliers</w:t>
      </w:r>
      <w:r>
        <w:t xml:space="preserve"> </w:t>
      </w:r>
      <w:r>
        <w:rPr>
          <w:rStyle w:val="hps"/>
        </w:rPr>
        <w:t>cannot be completed</w:t>
      </w:r>
      <w:r>
        <w:t xml:space="preserve"> </w:t>
      </w:r>
      <w:r w:rsidR="001E6837">
        <w:rPr>
          <w:rFonts w:eastAsiaTheme="minorEastAsia" w:hint="eastAsia"/>
        </w:rPr>
        <w:t xml:space="preserve">and </w:t>
      </w:r>
      <w:r>
        <w:rPr>
          <w:rStyle w:val="hps"/>
        </w:rPr>
        <w:t>correctly classified</w:t>
      </w:r>
      <w:r w:rsidR="001E6837">
        <w:rPr>
          <w:rFonts w:eastAsiaTheme="minorEastAsia" w:hint="eastAsia"/>
        </w:rPr>
        <w:t>.</w:t>
      </w:r>
      <w:r>
        <w:t xml:space="preserve"> </w:t>
      </w:r>
      <w:r w:rsidR="001E6837">
        <w:rPr>
          <w:rFonts w:eastAsiaTheme="minorEastAsia" w:hint="eastAsia"/>
        </w:rPr>
        <w:t>B</w:t>
      </w:r>
      <w:r>
        <w:t>ut</w:t>
      </w:r>
      <w:r w:rsidR="001E6837">
        <w:rPr>
          <w:rFonts w:eastAsiaTheme="minorEastAsia" w:hint="eastAsia"/>
        </w:rPr>
        <w:t>,</w:t>
      </w:r>
      <w:r>
        <w:t xml:space="preserve"> these </w:t>
      </w:r>
      <w:r>
        <w:rPr>
          <w:rStyle w:val="hps"/>
        </w:rPr>
        <w:t>outliers</w:t>
      </w:r>
      <w:r>
        <w:t xml:space="preserve"> </w:t>
      </w:r>
      <w:r>
        <w:rPr>
          <w:rStyle w:val="hps"/>
        </w:rPr>
        <w:t>can be considered</w:t>
      </w:r>
      <w:r>
        <w:t xml:space="preserve"> </w:t>
      </w:r>
      <w:r>
        <w:rPr>
          <w:rFonts w:eastAsiaTheme="minorEastAsia" w:hint="eastAsia"/>
        </w:rPr>
        <w:t xml:space="preserve">as </w:t>
      </w:r>
      <w:r>
        <w:rPr>
          <w:rStyle w:val="hps"/>
        </w:rPr>
        <w:t>some noise</w:t>
      </w:r>
      <w:r>
        <w:t xml:space="preserve"> </w:t>
      </w:r>
      <w:r>
        <w:rPr>
          <w:rStyle w:val="hps"/>
          <w:rFonts w:eastAsiaTheme="minorEastAsia" w:hint="eastAsia"/>
        </w:rPr>
        <w:t>which</w:t>
      </w:r>
      <w:r>
        <w:t xml:space="preserve"> </w:t>
      </w:r>
      <w:r w:rsidR="001E6837">
        <w:rPr>
          <w:rFonts w:eastAsiaTheme="minorEastAsia" w:hint="eastAsia"/>
        </w:rPr>
        <w:t xml:space="preserve">is </w:t>
      </w:r>
      <w:r>
        <w:rPr>
          <w:rStyle w:val="hps"/>
        </w:rPr>
        <w:t>caused by</w:t>
      </w:r>
      <w:r>
        <w:t xml:space="preserve"> </w:t>
      </w:r>
      <w:r w:rsidR="001E6837">
        <w:rPr>
          <w:rStyle w:val="hps"/>
          <w:rFonts w:eastAsiaTheme="minorEastAsia" w:hint="eastAsia"/>
        </w:rPr>
        <w:t>various</w:t>
      </w:r>
      <w:r w:rsidRPr="00B41A79">
        <w:rPr>
          <w:rStyle w:val="hps"/>
        </w:rPr>
        <w:t xml:space="preserve"> </w:t>
      </w:r>
      <w:r>
        <w:rPr>
          <w:rStyle w:val="hps"/>
        </w:rPr>
        <w:t>behavior</w:t>
      </w:r>
      <w:r w:rsidR="001E6837">
        <w:rPr>
          <w:rStyle w:val="hps"/>
          <w:rFonts w:eastAsiaTheme="minorEastAsia" w:hint="eastAsia"/>
        </w:rPr>
        <w:t>al</w:t>
      </w:r>
      <w:r>
        <w:t xml:space="preserve"> </w:t>
      </w:r>
      <w:r>
        <w:rPr>
          <w:rStyle w:val="hps"/>
        </w:rPr>
        <w:t>mistakes</w:t>
      </w:r>
      <w:r w:rsidR="001E6837">
        <w:rPr>
          <w:rFonts w:eastAsiaTheme="minorEastAsia" w:hint="eastAsia"/>
        </w:rPr>
        <w:t>. T</w:t>
      </w:r>
      <w:r>
        <w:t>h</w:t>
      </w:r>
      <w:r w:rsidR="001E6837">
        <w:rPr>
          <w:rFonts w:eastAsiaTheme="minorEastAsia" w:hint="eastAsia"/>
        </w:rPr>
        <w:t>us, outliers</w:t>
      </w:r>
      <w:r>
        <w:t xml:space="preserve"> </w:t>
      </w:r>
      <w:r>
        <w:rPr>
          <w:rStyle w:val="hps"/>
        </w:rPr>
        <w:t>do not necessarily need</w:t>
      </w:r>
      <w:r>
        <w:t xml:space="preserve"> </w:t>
      </w:r>
      <w:r>
        <w:rPr>
          <w:rStyle w:val="hps"/>
        </w:rPr>
        <w:t>to</w:t>
      </w:r>
      <w:r>
        <w:t xml:space="preserve"> </w:t>
      </w:r>
      <w:r w:rsidR="001E6837">
        <w:rPr>
          <w:rFonts w:eastAsiaTheme="minorEastAsia" w:hint="eastAsia"/>
        </w:rPr>
        <w:t xml:space="preserve">be </w:t>
      </w:r>
      <w:r>
        <w:rPr>
          <w:rStyle w:val="hps"/>
        </w:rPr>
        <w:t>accurately classif</w:t>
      </w:r>
      <w:r w:rsidR="001E6837">
        <w:rPr>
          <w:rStyle w:val="hps"/>
          <w:rFonts w:eastAsiaTheme="minorEastAsia" w:hint="eastAsia"/>
        </w:rPr>
        <w:t>ied</w:t>
      </w:r>
      <w:r>
        <w:t>.</w:t>
      </w:r>
      <w:r>
        <w:rPr>
          <w:rStyle w:val="hps"/>
          <w:rFonts w:eastAsiaTheme="minorEastAsia" w:hint="eastAsia"/>
        </w:rPr>
        <w:t xml:space="preserve"> </w:t>
      </w:r>
      <w:r w:rsidR="001E6837">
        <w:rPr>
          <w:rStyle w:val="hps"/>
          <w:rFonts w:eastAsiaTheme="minorEastAsia" w:hint="eastAsia"/>
        </w:rPr>
        <w:t>This</w:t>
      </w:r>
      <w:r>
        <w:t xml:space="preserve"> </w:t>
      </w:r>
      <w:r>
        <w:rPr>
          <w:rStyle w:val="hps"/>
        </w:rPr>
        <w:t>will inevitably cause</w:t>
      </w:r>
      <w:r>
        <w:t xml:space="preserve"> </w:t>
      </w:r>
      <w:r>
        <w:rPr>
          <w:rStyle w:val="hps"/>
        </w:rPr>
        <w:t>the loss</w:t>
      </w:r>
      <w:r>
        <w:t xml:space="preserve"> </w:t>
      </w:r>
      <w:r>
        <w:rPr>
          <w:rStyle w:val="hps"/>
        </w:rPr>
        <w:t>of classifier</w:t>
      </w:r>
      <w:r w:rsidR="001E6837">
        <w:rPr>
          <w:rStyle w:val="hps"/>
          <w:rFonts w:eastAsiaTheme="minorEastAsia" w:hint="eastAsia"/>
        </w:rPr>
        <w:t>s</w:t>
      </w:r>
      <w:r>
        <w:t xml:space="preserve">, </w:t>
      </w:r>
      <w:r>
        <w:rPr>
          <w:rStyle w:val="hps"/>
        </w:rPr>
        <w:t>but the advantage</w:t>
      </w:r>
      <w:r>
        <w:t xml:space="preserve"> </w:t>
      </w:r>
      <w:r>
        <w:rPr>
          <w:rStyle w:val="hps"/>
        </w:rPr>
        <w:t xml:space="preserve">is that </w:t>
      </w:r>
      <w:r w:rsidR="001E6837">
        <w:rPr>
          <w:rStyle w:val="hps"/>
          <w:rFonts w:eastAsiaTheme="minorEastAsia" w:hint="eastAsia"/>
        </w:rPr>
        <w:t>a</w:t>
      </w:r>
      <w:r>
        <w:t xml:space="preserve"> </w:t>
      </w:r>
      <w:r>
        <w:rPr>
          <w:rStyle w:val="hps"/>
        </w:rPr>
        <w:t>large</w:t>
      </w:r>
      <w:r>
        <w:t xml:space="preserve"> </w:t>
      </w:r>
      <w:r>
        <w:rPr>
          <w:rStyle w:val="hps"/>
        </w:rPr>
        <w:t>geometric</w:t>
      </w:r>
      <w:r>
        <w:t xml:space="preserve"> </w:t>
      </w:r>
      <w:r>
        <w:rPr>
          <w:rStyle w:val="hps"/>
          <w:rFonts w:eastAsiaTheme="minorEastAsia" w:hint="eastAsia"/>
        </w:rPr>
        <w:t>margin</w:t>
      </w:r>
      <w:r w:rsidR="001E6837">
        <w:rPr>
          <w:rStyle w:val="hps"/>
          <w:rFonts w:eastAsiaTheme="minorEastAsia" w:hint="eastAsia"/>
        </w:rPr>
        <w:t xml:space="preserve"> can be obtained</w:t>
      </w:r>
      <w:r w:rsidR="001E6837">
        <w:rPr>
          <w:rFonts w:eastAsiaTheme="minorEastAsia" w:hint="eastAsia"/>
        </w:rPr>
        <w:t>.</w:t>
      </w:r>
      <w:r>
        <w:t xml:space="preserve"> </w:t>
      </w:r>
      <w:r w:rsidR="001E6837">
        <w:rPr>
          <w:rStyle w:val="hps"/>
          <w:rFonts w:eastAsiaTheme="minorEastAsia" w:hint="eastAsia"/>
        </w:rPr>
        <w:t>T</w:t>
      </w:r>
      <w:r>
        <w:rPr>
          <w:rStyle w:val="hps"/>
        </w:rPr>
        <w:t>he penalty factor</w:t>
      </w:r>
      <w:r>
        <w:t xml:space="preserve"> </w:t>
      </w:r>
      <w:r>
        <w:rPr>
          <w:rStyle w:val="hps"/>
        </w:rPr>
        <w:t>C (Cost)</w:t>
      </w:r>
      <w:r>
        <w:t xml:space="preserve"> </w:t>
      </w:r>
      <w:r>
        <w:rPr>
          <w:rStyle w:val="hps"/>
        </w:rPr>
        <w:t>can be</w:t>
      </w:r>
      <w:r>
        <w:t xml:space="preserve"> </w:t>
      </w:r>
      <w:r>
        <w:rPr>
          <w:rStyle w:val="hps"/>
        </w:rPr>
        <w:t>weighed against</w:t>
      </w:r>
      <w:r>
        <w:t xml:space="preserve"> </w:t>
      </w:r>
      <w:r>
        <w:rPr>
          <w:rStyle w:val="hps"/>
        </w:rPr>
        <w:t>such losses</w:t>
      </w:r>
      <w:r>
        <w:t xml:space="preserve">. </w:t>
      </w:r>
      <w:r>
        <w:rPr>
          <w:rStyle w:val="hps"/>
          <w:rFonts w:eastAsiaTheme="minorEastAsia" w:hint="eastAsia"/>
        </w:rPr>
        <w:t>T</w:t>
      </w:r>
      <w:r>
        <w:rPr>
          <w:rStyle w:val="hps"/>
        </w:rPr>
        <w:t>he</w:t>
      </w:r>
      <w:r>
        <w:t xml:space="preserve"> </w:t>
      </w:r>
      <w:r>
        <w:rPr>
          <w:rStyle w:val="hps"/>
        </w:rPr>
        <w:t>optimization function</w:t>
      </w:r>
      <w:r>
        <w:t xml:space="preserve"> </w:t>
      </w:r>
      <w:r>
        <w:rPr>
          <w:rFonts w:eastAsiaTheme="minorEastAsia" w:hint="eastAsia"/>
        </w:rPr>
        <w:t xml:space="preserve">for </w:t>
      </w:r>
      <w:r w:rsidR="00C026CE">
        <w:rPr>
          <w:rFonts w:eastAsiaTheme="minorEastAsia" w:hint="eastAsia"/>
        </w:rPr>
        <w:t>F</w:t>
      </w:r>
      <w:r>
        <w:rPr>
          <w:rFonts w:eastAsiaTheme="minorEastAsia"/>
        </w:rPr>
        <w:t>ormula (</w:t>
      </w:r>
      <w:r w:rsidR="007417FB">
        <w:rPr>
          <w:rFonts w:eastAsiaTheme="minorEastAsia" w:hint="eastAsia"/>
        </w:rPr>
        <w:t>4.</w:t>
      </w:r>
      <w:r w:rsidR="0079169C">
        <w:rPr>
          <w:rFonts w:eastAsiaTheme="minorEastAsia" w:hint="eastAsia"/>
        </w:rPr>
        <w:t>3.1.6</w:t>
      </w:r>
      <w:r>
        <w:rPr>
          <w:rFonts w:eastAsiaTheme="minorEastAsia" w:hint="eastAsia"/>
        </w:rPr>
        <w:t xml:space="preserve">) </w:t>
      </w:r>
      <w:r>
        <w:rPr>
          <w:rStyle w:val="hps"/>
        </w:rPr>
        <w:t xml:space="preserve">is transformed </w:t>
      </w:r>
      <w:r>
        <w:rPr>
          <w:rStyle w:val="hps"/>
          <w:rFonts w:eastAsiaTheme="minorEastAsia" w:hint="eastAsia"/>
        </w:rPr>
        <w:t xml:space="preserve">as </w:t>
      </w:r>
      <w:r w:rsidR="00036F34">
        <w:rPr>
          <w:rStyle w:val="hps"/>
          <w:rFonts w:eastAsiaTheme="minorEastAsia"/>
        </w:rPr>
        <w:t>follows</w:t>
      </w:r>
      <w:r w:rsidR="00151EA6">
        <w:rPr>
          <w:rFonts w:eastAsiaTheme="minorEastAsia" w:hint="eastAsia"/>
          <w:kern w:val="0"/>
        </w:rPr>
        <w:t xml:space="preserve"> </w:t>
      </w:r>
      <w:r w:rsidR="007F20EC" w:rsidRPr="007F20EC">
        <w:rPr>
          <w:rFonts w:eastAsiaTheme="minorEastAsia" w:hint="eastAsia"/>
          <w:kern w:val="0"/>
        </w:rPr>
        <w:t>[</w:t>
      </w:r>
      <w:bookmarkStart w:id="89" w:name="_Ref387676731"/>
      <w:r w:rsidR="00151EA6" w:rsidRPr="007F20EC">
        <w:rPr>
          <w:rStyle w:val="af5"/>
          <w:rFonts w:eastAsiaTheme="minorEastAsia"/>
          <w:kern w:val="0"/>
          <w:vertAlign w:val="baseline"/>
        </w:rPr>
        <w:endnoteReference w:id="113"/>
      </w:r>
      <w:bookmarkEnd w:id="89"/>
      <w:r w:rsidR="007F20EC" w:rsidRPr="007F20EC">
        <w:rPr>
          <w:rFonts w:eastAsiaTheme="minorEastAsia" w:hint="eastAsia"/>
          <w:kern w:val="0"/>
        </w:rPr>
        <w:t>]</w:t>
      </w:r>
      <w:r w:rsidRPr="007F20EC">
        <w:rPr>
          <w:kern w:val="0"/>
        </w:rPr>
        <w:t>:</w:t>
      </w:r>
      <w:r w:rsidRPr="007417FB">
        <w:rPr>
          <w:rStyle w:val="hps"/>
        </w:rPr>
        <w:t xml:space="preserve"> </w:t>
      </w:r>
    </w:p>
    <w:p w:rsidR="00B41A79" w:rsidRDefault="00B41A79" w:rsidP="00521517">
      <w:pPr>
        <w:jc w:val="center"/>
        <w:rPr>
          <w:rFonts w:eastAsiaTheme="minorEastAsia" w:cs="Times New Roman"/>
          <w:kern w:val="0"/>
        </w:rPr>
      </w:pPr>
      <w:r>
        <w:rPr>
          <w:rFonts w:ascii="Cambria Math" w:eastAsiaTheme="minorEastAsia" w:hAnsi="Cambria Math" w:cs="Times New Roman"/>
          <w:kern w:val="0"/>
        </w:rPr>
        <w:br/>
      </w:r>
      <m:oMath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kern w:val="0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kern w:val="0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/>
                        <w:kern w:val="0"/>
                      </w:rPr>
                      <m:t>min</m:t>
                    </m:r>
                  </m:e>
                  <m:sub>
                    <m:r>
                      <w:rPr>
                        <w:rFonts w:ascii="Cambria Math"/>
                        <w:kern w:val="0"/>
                      </w:rPr>
                      <m:t>(w,ξ)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fPr>
                  <m:num>
                    <m:r>
                      <w:rPr>
                        <w:rFonts w:ascii="Cambria Math"/>
                        <w:kern w:val="0"/>
                      </w:rPr>
                      <m:t>1</m:t>
                    </m:r>
                  </m:num>
                  <m:den>
                    <m:r>
                      <w:rPr>
                        <w:rFonts w:ascii="Cambria Math"/>
                        <w:kern w:val="0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  <w:kern w:val="0"/>
                      </w:rPr>
                    </m:ctrlPr>
                  </m:sSupPr>
                  <m:e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hAnsi="Cambria Math"/>
                            <w:i/>
                            <w:kern w:val="0"/>
                          </w:rPr>
                        </m:ctrlPr>
                      </m:dPr>
                      <m:e>
                        <m:r>
                          <w:rPr>
                            <w:rFonts w:ascii="Cambria Math"/>
                            <w:kern w:val="0"/>
                          </w:rPr>
                          <m:t>w</m:t>
                        </m:r>
                      </m:e>
                    </m:d>
                  </m:e>
                  <m:sup>
                    <m:r>
                      <w:rPr>
                        <w:rFonts w:ascii="Cambria Math"/>
                        <w:kern w:val="0"/>
                      </w:rPr>
                      <m:t>2</m:t>
                    </m:r>
                  </m:sup>
                </m:sSup>
              </m:e>
              <m:e>
                <m:r>
                  <w:rPr>
                    <w:rFonts w:ascii="Cambria Math" w:eastAsiaTheme="minorEastAsia" w:hAnsi="Cambria Math" w:cs="Times New Roman"/>
                    <w:kern w:val="0"/>
                  </w:rPr>
                  <m:t xml:space="preserve"> subject to 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 w:cs="Times New Roman"/>
                        <w:i/>
                        <w:kern w:val="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kern w:val="0"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  <w:kern w:val="0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/>
                            <w:kern w:val="0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kern w:val="0"/>
                          </w:rPr>
                        </m:ctrlPr>
                      </m:dPr>
                      <m:e>
                        <m:r>
                          <w:rPr>
                            <w:rFonts w:ascii="Cambria Math"/>
                            <w:kern w:val="0"/>
                          </w:rPr>
                          <m:t>w</m:t>
                        </m:r>
                        <m:r>
                          <w:rPr>
                            <w:rFonts w:ascii="Cambria Math"/>
                            <w:kern w:val="0"/>
                          </w:rPr>
                          <m:t>∙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/>
                            <w:kern w:val="0"/>
                          </w:rPr>
                          <m:t>+b</m:t>
                        </m:r>
                      </m:e>
                    </m:d>
                    <m:r>
                      <w:rPr>
                        <w:rFonts w:ascii="Cambria Math"/>
                        <w:kern w:val="0"/>
                      </w:rPr>
                      <m:t>≥</m:t>
                    </m:r>
                    <m:r>
                      <w:rPr>
                        <w:rFonts w:ascii="Cambria Math"/>
                        <w:kern w:val="0"/>
                      </w:rPr>
                      <m:t>1</m:t>
                    </m:r>
                    <m:r>
                      <w:rPr>
                        <w:rFonts w:ascii="Cambria Math"/>
                        <w:kern w:val="0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kern w:val="0"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  <w:kern w:val="0"/>
                          </w:rPr>
                          <m:t>ξ</m:t>
                        </m:r>
                      </m:e>
                      <m:sub>
                        <m:r>
                          <w:rPr>
                            <w:rFonts w:ascii="Cambria Math"/>
                            <w:kern w:val="0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kern w:val="0"/>
                      </w:rPr>
                      <m:t xml:space="preserve"> 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kern w:val="0"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  <w:kern w:val="0"/>
                          </w:rPr>
                          <m:t>ξ</m:t>
                        </m:r>
                      </m:e>
                      <m:sub>
                        <m:r>
                          <w:rPr>
                            <w:rFonts w:ascii="Cambria Math"/>
                            <w:kern w:val="0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/>
                        <w:kern w:val="0"/>
                      </w:rPr>
                      <m:t>≥</m:t>
                    </m:r>
                    <m:r>
                      <w:rPr>
                        <w:rFonts w:ascii="Cambria Math"/>
                        <w:kern w:val="0"/>
                      </w:rPr>
                      <m:t xml:space="preserve">0, </m:t>
                    </m:r>
                    <m:r>
                      <w:rPr>
                        <w:rFonts w:ascii="Cambria Math" w:hAnsi="Cambria Math"/>
                        <w:kern w:val="0"/>
                      </w:rPr>
                      <m:t>∀</m:t>
                    </m:r>
                    <m:r>
                      <w:rPr>
                        <w:rFonts w:ascii="Cambria Math"/>
                        <w:kern w:val="0"/>
                      </w:rPr>
                      <m:t>i</m:t>
                    </m:r>
                    <m:r>
                      <w:rPr>
                        <w:rFonts w:ascii="Cambria Math" w:eastAsiaTheme="minorEastAsia" w:hAnsi="Cambria Math" w:hint="eastAsia"/>
                      </w:rPr>
                      <m:t xml:space="preserve"> 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kern w:val="0"/>
                  </w:rPr>
                  <m:t xml:space="preserve"> </m:t>
                </m:r>
              </m:e>
            </m:eqArr>
          </m:e>
        </m:d>
      </m:oMath>
      <w:r w:rsidR="007417FB">
        <w:rPr>
          <w:rFonts w:ascii="Cambria Math" w:eastAsiaTheme="minorEastAsia" w:hAnsi="Cambria Math" w:cs="Times New Roman" w:hint="eastAsia"/>
          <w:kern w:val="0"/>
        </w:rPr>
        <w:t xml:space="preserve">         </w:t>
      </w:r>
      <w:r w:rsidR="007417FB" w:rsidRPr="007417FB">
        <w:rPr>
          <w:rFonts w:eastAsiaTheme="minorEastAsia" w:cs="Times New Roman"/>
          <w:kern w:val="0"/>
        </w:rPr>
        <w:t xml:space="preserve">  (4.3.</w:t>
      </w:r>
      <w:r w:rsidR="0079169C">
        <w:rPr>
          <w:rFonts w:eastAsiaTheme="minorEastAsia" w:cs="Times New Roman" w:hint="eastAsia"/>
          <w:kern w:val="0"/>
        </w:rPr>
        <w:t>1</w:t>
      </w:r>
      <w:r w:rsidR="007417FB" w:rsidRPr="007417FB">
        <w:rPr>
          <w:rFonts w:eastAsiaTheme="minorEastAsia" w:cs="Times New Roman"/>
          <w:kern w:val="0"/>
        </w:rPr>
        <w:t>.8)</w:t>
      </w:r>
    </w:p>
    <w:p w:rsidR="00B41A79" w:rsidRDefault="00B41A79" w:rsidP="00737E28">
      <w:pPr>
        <w:rPr>
          <w:rFonts w:eastAsiaTheme="minorEastAsia"/>
        </w:rPr>
      </w:pPr>
    </w:p>
    <w:p w:rsidR="000415AB" w:rsidRPr="00B41A79" w:rsidRDefault="00B41A79" w:rsidP="00737E28">
      <w:pPr>
        <w:rPr>
          <w:rFonts w:eastAsiaTheme="minorEastAsia"/>
        </w:rPr>
      </w:pPr>
      <w:r>
        <w:rPr>
          <w:rStyle w:val="hps"/>
          <w:rFonts w:eastAsiaTheme="minorEastAsia" w:hint="eastAsia"/>
        </w:rPr>
        <w:t xml:space="preserve">Where </w:t>
      </w:r>
      <m:oMath>
        <m:r>
          <w:rPr>
            <w:rFonts w:ascii="Cambria Math" w:eastAsiaTheme="minorEastAsia" w:hAnsi="Cambria Math"/>
          </w:rPr>
          <m:t>i=1,2,…,k,</m:t>
        </m:r>
      </m:oMath>
      <w:r w:rsidRPr="007417FB">
        <w:rPr>
          <w:rFonts w:eastAsiaTheme="minorEastAsia" w:hint="eastAsia"/>
          <w:i/>
        </w:rPr>
        <w:t xml:space="preserve"> k</w:t>
      </w:r>
      <w:r>
        <w:rPr>
          <w:rFonts w:eastAsiaTheme="minorEastAsia" w:hint="eastAsia"/>
        </w:rPr>
        <w:t xml:space="preserve"> is </w:t>
      </w:r>
      <w:r w:rsidR="001E6837">
        <w:rPr>
          <w:rFonts w:eastAsiaTheme="minorEastAsia" w:hint="eastAsia"/>
        </w:rPr>
        <w:t xml:space="preserve">the </w:t>
      </w:r>
      <w:r>
        <w:rPr>
          <w:rFonts w:eastAsiaTheme="minorEastAsia" w:hint="eastAsia"/>
        </w:rPr>
        <w:t xml:space="preserve">sample number. </w:t>
      </w:r>
      <m:oMath>
        <m:r>
          <w:rPr>
            <w:rFonts w:ascii="Cambria Math"/>
            <w:kern w:val="0"/>
          </w:rPr>
          <m:t>C&gt;0</m:t>
        </m:r>
      </m:oMath>
      <w:r w:rsidR="000415AB" w:rsidRPr="00072C05">
        <w:rPr>
          <w:kern w:val="0"/>
        </w:rPr>
        <w:t xml:space="preserve"> </w:t>
      </w:r>
      <w:r w:rsidR="00036F34">
        <w:rPr>
          <w:rFonts w:eastAsiaTheme="minorEastAsia" w:hint="eastAsia"/>
          <w:kern w:val="0"/>
        </w:rPr>
        <w:t>i</w:t>
      </w:r>
      <w:r w:rsidR="00036F34" w:rsidRPr="00072C05">
        <w:rPr>
          <w:kern w:val="0"/>
        </w:rPr>
        <w:t>s</w:t>
      </w:r>
      <w:r w:rsidR="000415AB" w:rsidRPr="00072C05">
        <w:rPr>
          <w:kern w:val="0"/>
        </w:rPr>
        <w:t xml:space="preserve"> the penalty parameter of the error </w:t>
      </w:r>
      <w:r w:rsidR="00F56620">
        <w:rPr>
          <w:kern w:val="0"/>
        </w:rPr>
        <w:t>term</w:t>
      </w:r>
      <w:r w:rsidR="00F56620">
        <w:rPr>
          <w:rFonts w:eastAsiaTheme="minorEastAsia" w:hint="eastAsia"/>
          <w:kern w:val="0"/>
        </w:rPr>
        <w:t xml:space="preserve">. </w:t>
      </w:r>
      <w:r w:rsidR="000415AB" w:rsidRPr="00072C05">
        <w:rPr>
          <w:kern w:val="0"/>
        </w:rPr>
        <w:t>The solution of this problem is obtained using the Lagrangian theory. It is shown i</w:t>
      </w:r>
      <w:r w:rsidR="000415AB" w:rsidRPr="00F375FB">
        <w:rPr>
          <w:kern w:val="0"/>
          <w:szCs w:val="24"/>
        </w:rPr>
        <w:t>n</w:t>
      </w:r>
      <w:r w:rsidR="007417FB">
        <w:rPr>
          <w:rFonts w:eastAsiaTheme="minorEastAsia" w:hint="eastAsia"/>
          <w:kern w:val="0"/>
          <w:szCs w:val="24"/>
        </w:rPr>
        <w:t xml:space="preserve"> </w:t>
      </w:r>
      <w:r w:rsidR="00F46DDF">
        <w:rPr>
          <w:rFonts w:eastAsiaTheme="minorEastAsia" w:hint="eastAsia"/>
          <w:kern w:val="0"/>
          <w:szCs w:val="24"/>
        </w:rPr>
        <w:t>[</w:t>
      </w:r>
      <w:r w:rsidR="008401BD">
        <w:rPr>
          <w:rFonts w:eastAsiaTheme="minorEastAsia"/>
          <w:kern w:val="0"/>
          <w:szCs w:val="24"/>
        </w:rPr>
        <w:fldChar w:fldCharType="begin"/>
      </w:r>
      <w:r w:rsidR="00F46DDF">
        <w:rPr>
          <w:rFonts w:eastAsiaTheme="minorEastAsia"/>
          <w:kern w:val="0"/>
          <w:szCs w:val="24"/>
        </w:rPr>
        <w:instrText xml:space="preserve"> </w:instrText>
      </w:r>
      <w:r w:rsidR="00F46DDF">
        <w:rPr>
          <w:rFonts w:eastAsiaTheme="minorEastAsia" w:hint="eastAsia"/>
          <w:kern w:val="0"/>
          <w:szCs w:val="24"/>
        </w:rPr>
        <w:instrText>NOTEREF _Ref387676731 \h</w:instrText>
      </w:r>
      <w:r w:rsidR="00F46DDF">
        <w:rPr>
          <w:rFonts w:eastAsiaTheme="minorEastAsia"/>
          <w:kern w:val="0"/>
          <w:szCs w:val="24"/>
        </w:rPr>
        <w:instrText xml:space="preserve"> </w:instrText>
      </w:r>
      <w:r w:rsidR="008401BD">
        <w:rPr>
          <w:rFonts w:eastAsiaTheme="minorEastAsia"/>
          <w:kern w:val="0"/>
          <w:szCs w:val="24"/>
        </w:rPr>
      </w:r>
      <w:r w:rsidR="008401BD">
        <w:rPr>
          <w:rFonts w:eastAsiaTheme="minorEastAsia"/>
          <w:kern w:val="0"/>
          <w:szCs w:val="24"/>
        </w:rPr>
        <w:fldChar w:fldCharType="separate"/>
      </w:r>
      <w:r w:rsidR="00AE69A1">
        <w:rPr>
          <w:rFonts w:eastAsiaTheme="minorEastAsia"/>
          <w:kern w:val="0"/>
          <w:szCs w:val="24"/>
        </w:rPr>
        <w:t>113</w:t>
      </w:r>
      <w:r w:rsidR="008401BD">
        <w:rPr>
          <w:rFonts w:eastAsiaTheme="minorEastAsia"/>
          <w:kern w:val="0"/>
          <w:szCs w:val="24"/>
        </w:rPr>
        <w:fldChar w:fldCharType="end"/>
      </w:r>
      <w:r w:rsidR="00F46DDF">
        <w:rPr>
          <w:rFonts w:eastAsiaTheme="minorEastAsia" w:hint="eastAsia"/>
          <w:kern w:val="0"/>
          <w:szCs w:val="24"/>
        </w:rPr>
        <w:t>]</w:t>
      </w:r>
      <w:r w:rsidR="000415AB" w:rsidRPr="007417FB">
        <w:rPr>
          <w:kern w:val="0"/>
        </w:rPr>
        <w:t xml:space="preserve"> </w:t>
      </w:r>
      <w:r w:rsidR="000415AB" w:rsidRPr="00072C05">
        <w:rPr>
          <w:kern w:val="0"/>
        </w:rPr>
        <w:t xml:space="preserve">that the vector </w:t>
      </w:r>
      <m:oMath>
        <m:r>
          <m:rPr>
            <m:sty m:val="p"/>
          </m:rPr>
          <w:rPr>
            <w:rFonts w:ascii="Cambria Math"/>
            <w:kern w:val="0"/>
          </w:rPr>
          <m:t>w</m:t>
        </m:r>
      </m:oMath>
      <w:r w:rsidR="000415AB" w:rsidRPr="00072C05">
        <w:rPr>
          <w:i/>
          <w:iCs/>
          <w:kern w:val="0"/>
        </w:rPr>
        <w:t xml:space="preserve"> </w:t>
      </w:r>
      <w:r w:rsidR="000415AB" w:rsidRPr="00072C05">
        <w:rPr>
          <w:kern w:val="0"/>
        </w:rPr>
        <w:t xml:space="preserve">is </w:t>
      </w:r>
      <w:r w:rsidR="001E6837">
        <w:rPr>
          <w:rFonts w:eastAsiaTheme="minorEastAsia" w:hint="eastAsia"/>
          <w:kern w:val="0"/>
        </w:rPr>
        <w:t xml:space="preserve">like </w:t>
      </w:r>
      <w:r w:rsidR="000415AB" w:rsidRPr="00072C05">
        <w:rPr>
          <w:kern w:val="0"/>
        </w:rPr>
        <w:t>the form</w:t>
      </w:r>
      <w:r w:rsidR="005D4610">
        <w:rPr>
          <w:rFonts w:eastAsiaTheme="minorEastAsia" w:hint="eastAsia"/>
          <w:kern w:val="0"/>
        </w:rPr>
        <w:t>ula below</w:t>
      </w:r>
      <w:r w:rsidR="000415AB" w:rsidRPr="00072C05">
        <w:rPr>
          <w:kern w:val="0"/>
        </w:rPr>
        <w:t>:</w:t>
      </w:r>
    </w:p>
    <w:p w:rsidR="000415AB" w:rsidRDefault="00AC2AB5" w:rsidP="007417FB">
      <w:pPr>
        <w:jc w:val="center"/>
        <w:rPr>
          <w:rFonts w:eastAsiaTheme="minorEastAsia"/>
          <w:kern w:val="0"/>
        </w:rPr>
      </w:pPr>
      <m:oMath>
        <m:r>
          <w:rPr>
            <w:rFonts w:ascii="Cambria Math"/>
            <w:kern w:val="0"/>
          </w:rPr>
          <m:t>w=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kern w:val="0"/>
              </w:rPr>
            </m:ctrlPr>
          </m:naryPr>
          <m:sub>
            <m:r>
              <w:rPr>
                <w:rFonts w:ascii="Cambria Math"/>
                <w:kern w:val="0"/>
              </w:rPr>
              <m:t>i=1</m:t>
            </m:r>
          </m:sub>
          <m:sup>
            <m:r>
              <w:rPr>
                <w:rFonts w:ascii="Cambria Math"/>
                <w:kern w:val="0"/>
              </w:rPr>
              <m:t>m</m:t>
            </m:r>
          </m:sup>
          <m:e>
            <m:sSubSup>
              <m:sSubSupPr>
                <m:ctrlPr>
                  <w:rPr>
                    <w:rFonts w:ascii="Cambria Math" w:hAnsi="Cambria Math"/>
                    <w:i/>
                    <w:kern w:val="0"/>
                  </w:rPr>
                </m:ctrlPr>
              </m:sSubSupPr>
              <m:e>
                <m:r>
                  <w:rPr>
                    <w:rFonts w:ascii="Cambria Math"/>
                    <w:kern w:val="0"/>
                  </w:rPr>
                  <m:t>α</m:t>
                </m:r>
              </m:e>
              <m:sub>
                <m:r>
                  <w:rPr>
                    <w:rFonts w:ascii="Cambria Math"/>
                    <w:kern w:val="0"/>
                  </w:rPr>
                  <m:t>i</m:t>
                </m:r>
              </m:sub>
              <m:sup>
                <m:r>
                  <w:rPr>
                    <w:rFonts w:ascii="Cambria Math" w:hAnsi="Cambria Math"/>
                    <w:kern w:val="0"/>
                  </w:rPr>
                  <m:t>*</m:t>
                </m:r>
              </m:sup>
            </m:sSubSup>
          </m:e>
        </m:nary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>y</m:t>
            </m:r>
          </m:e>
          <m:sub>
            <m:r>
              <w:rPr>
                <w:rFonts w:ascii="Cambria Math"/>
                <w:kern w:val="0"/>
              </w:rPr>
              <m:t>i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kern w:val="0"/>
              </w:rPr>
            </m:ctrlPr>
          </m:sSubPr>
          <m:e>
            <m:r>
              <w:rPr>
                <w:rFonts w:ascii="Cambria Math" w:eastAsiaTheme="minorEastAsia" w:hAnsi="Cambria Math"/>
                <w:kern w:val="0"/>
              </w:rPr>
              <m:t>x</m:t>
            </m:r>
          </m:e>
          <m:sub>
            <m:r>
              <w:rPr>
                <w:rFonts w:ascii="Cambria Math" w:eastAsiaTheme="minorEastAsia" w:hAnsi="Cambria Math"/>
                <w:kern w:val="0"/>
              </w:rPr>
              <m:t>i</m:t>
            </m:r>
          </m:sub>
        </m:sSub>
      </m:oMath>
      <w:r w:rsidR="000415AB" w:rsidRPr="00072C05">
        <w:rPr>
          <w:kern w:val="0"/>
        </w:rPr>
        <w:t xml:space="preserve">     </w:t>
      </w:r>
      <w:r w:rsidR="00B41A79">
        <w:rPr>
          <w:rFonts w:eastAsiaTheme="minorEastAsia" w:hint="eastAsia"/>
          <w:kern w:val="0"/>
        </w:rPr>
        <w:t xml:space="preserve">  </w:t>
      </w:r>
      <w:r w:rsidR="000415AB" w:rsidRPr="00072C05">
        <w:rPr>
          <w:kern w:val="0"/>
        </w:rPr>
        <w:t xml:space="preserve"> (</w:t>
      </w:r>
      <w:r w:rsidR="00B41A79">
        <w:rPr>
          <w:rFonts w:eastAsiaTheme="minorEastAsia" w:hint="eastAsia"/>
          <w:kern w:val="0"/>
        </w:rPr>
        <w:t>4</w:t>
      </w:r>
      <w:r w:rsidR="007417FB">
        <w:rPr>
          <w:rFonts w:eastAsiaTheme="minorEastAsia" w:hint="eastAsia"/>
          <w:kern w:val="0"/>
        </w:rPr>
        <w:t>.3.</w:t>
      </w:r>
      <w:r w:rsidR="0079169C">
        <w:rPr>
          <w:rFonts w:eastAsiaTheme="minorEastAsia" w:hint="eastAsia"/>
          <w:kern w:val="0"/>
        </w:rPr>
        <w:t>1</w:t>
      </w:r>
      <w:r w:rsidR="007417FB">
        <w:rPr>
          <w:rFonts w:eastAsiaTheme="minorEastAsia" w:hint="eastAsia"/>
          <w:kern w:val="0"/>
        </w:rPr>
        <w:t>.9</w:t>
      </w:r>
      <w:r w:rsidR="000415AB" w:rsidRPr="00072C05">
        <w:rPr>
          <w:kern w:val="0"/>
        </w:rPr>
        <w:t>)</w:t>
      </w:r>
    </w:p>
    <w:p w:rsidR="007417FB" w:rsidRPr="007417FB" w:rsidRDefault="007417FB" w:rsidP="007417FB">
      <w:pPr>
        <w:jc w:val="center"/>
        <w:rPr>
          <w:rFonts w:eastAsiaTheme="minorEastAsia"/>
          <w:kern w:val="0"/>
        </w:rPr>
      </w:pPr>
    </w:p>
    <w:p w:rsidR="0047653E" w:rsidRPr="00036F34" w:rsidRDefault="000415AB" w:rsidP="00737E28">
      <w:pPr>
        <w:rPr>
          <w:rFonts w:eastAsiaTheme="minorEastAsia"/>
          <w:kern w:val="0"/>
        </w:rPr>
      </w:pPr>
      <w:r w:rsidRPr="00072C05">
        <w:rPr>
          <w:kern w:val="0"/>
        </w:rPr>
        <w:t xml:space="preserve">Where </w:t>
      </w:r>
      <m:oMath>
        <m:sSubSup>
          <m:sSubSupPr>
            <m:ctrlPr>
              <w:rPr>
                <w:rFonts w:ascii="Cambria Math" w:hAnsi="Cambria Math"/>
                <w:i/>
                <w:kern w:val="0"/>
              </w:rPr>
            </m:ctrlPr>
          </m:sSubSupPr>
          <m:e>
            <m:r>
              <w:rPr>
                <w:rFonts w:ascii="Cambria Math"/>
                <w:kern w:val="0"/>
              </w:rPr>
              <m:t>α</m:t>
            </m:r>
          </m:e>
          <m:sub>
            <m:r>
              <w:rPr>
                <w:rFonts w:ascii="Cambria Math"/>
                <w:kern w:val="0"/>
              </w:rPr>
              <m:t>i</m:t>
            </m:r>
          </m:sub>
          <m:sup>
            <m:r>
              <w:rPr>
                <w:rFonts w:ascii="Cambria Math" w:hAnsi="Cambria Math"/>
                <w:kern w:val="0"/>
              </w:rPr>
              <m:t>*</m:t>
            </m:r>
          </m:sup>
        </m:sSubSup>
      </m:oMath>
      <w:r w:rsidRPr="00072C05">
        <w:rPr>
          <w:rFonts w:eastAsia="CMSY7"/>
          <w:i/>
          <w:iCs/>
          <w:kern w:val="0"/>
        </w:rPr>
        <w:t xml:space="preserve"> </w:t>
      </w:r>
      <w:r w:rsidRPr="00072C05">
        <w:rPr>
          <w:kern w:val="0"/>
        </w:rPr>
        <w:t xml:space="preserve">is the solution </w:t>
      </w:r>
      <w:r w:rsidR="001E6837">
        <w:rPr>
          <w:rFonts w:eastAsiaTheme="minorEastAsia" w:hint="eastAsia"/>
          <w:kern w:val="0"/>
        </w:rPr>
        <w:t>to</w:t>
      </w:r>
      <w:r w:rsidRPr="00072C05">
        <w:rPr>
          <w:kern w:val="0"/>
        </w:rPr>
        <w:t xml:space="preserve"> the following quadratic optimization</w:t>
      </w:r>
      <w:r w:rsidR="00636CB5">
        <w:rPr>
          <w:rFonts w:hint="eastAsia"/>
          <w:kern w:val="0"/>
        </w:rPr>
        <w:t xml:space="preserve"> </w:t>
      </w:r>
      <w:r w:rsidR="00B41A79" w:rsidRPr="00072C05">
        <w:rPr>
          <w:kern w:val="0"/>
        </w:rPr>
        <w:t>problem</w:t>
      </w:r>
      <w:r w:rsidR="001E6837">
        <w:rPr>
          <w:rFonts w:eastAsiaTheme="minorEastAsia" w:hint="eastAsia"/>
          <w:kern w:val="0"/>
        </w:rPr>
        <w:t>:</w:t>
      </w:r>
    </w:p>
    <w:p w:rsidR="000415AB" w:rsidRPr="007417FB" w:rsidRDefault="008401BD" w:rsidP="00521517">
      <w:pPr>
        <w:jc w:val="center"/>
        <w:rPr>
          <w:i/>
          <w:kern w:val="0"/>
        </w:rPr>
      </w:pPr>
      <m:oMath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 xml:space="preserve">      max</m:t>
            </m:r>
          </m:e>
          <m:sub>
            <m:r>
              <w:rPr>
                <w:rFonts w:ascii="Cambria Math"/>
                <w:kern w:val="0"/>
              </w:rPr>
              <m:t>α</m:t>
            </m:r>
          </m:sub>
        </m:sSub>
        <m:r>
          <w:rPr>
            <w:rFonts w:ascii="Cambria Math"/>
            <w:kern w:val="0"/>
          </w:rPr>
          <m:t>W</m:t>
        </m:r>
        <m:d>
          <m:dPr>
            <m:ctrlPr>
              <w:rPr>
                <w:rFonts w:ascii="Cambria Math" w:hAnsi="Cambria Math"/>
                <w:i/>
                <w:kern w:val="0"/>
              </w:rPr>
            </m:ctrlPr>
          </m:dPr>
          <m:e>
            <m:r>
              <w:rPr>
                <w:rFonts w:ascii="Cambria Math"/>
                <w:kern w:val="0"/>
              </w:rPr>
              <m:t>α</m:t>
            </m:r>
          </m:e>
        </m:d>
        <m:r>
          <w:rPr>
            <w:rFonts w:ascii="Cambria Math"/>
            <w:kern w:val="0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kern w:val="0"/>
              </w:rPr>
            </m:ctrlPr>
          </m:naryPr>
          <m:sub>
            <m:r>
              <w:rPr>
                <w:rFonts w:ascii="Cambria Math"/>
                <w:kern w:val="0"/>
              </w:rPr>
              <m:t>i=1</m:t>
            </m:r>
          </m:sub>
          <m:sup>
            <m:r>
              <w:rPr>
                <w:rFonts w:ascii="Cambria Math"/>
                <w:kern w:val="0"/>
              </w:rPr>
              <m:t>m</m:t>
            </m:r>
          </m:sup>
          <m:e>
            <m:sSubSup>
              <m:sSubSupPr>
                <m:ctrlPr>
                  <w:rPr>
                    <w:rFonts w:ascii="Cambria Math" w:hAnsi="Cambria Math"/>
                    <w:i/>
                    <w:kern w:val="0"/>
                  </w:rPr>
                </m:ctrlPr>
              </m:sSubSupPr>
              <m:e>
                <m:r>
                  <w:rPr>
                    <w:rFonts w:ascii="Cambria Math"/>
                    <w:kern w:val="0"/>
                  </w:rPr>
                  <m:t>α</m:t>
                </m:r>
              </m:e>
              <m:sub>
                <m:r>
                  <w:rPr>
                    <w:rFonts w:ascii="Cambria Math"/>
                    <w:kern w:val="0"/>
                  </w:rPr>
                  <m:t>i</m:t>
                </m:r>
              </m:sub>
              <m:sup>
                <m:r>
                  <w:rPr>
                    <w:rFonts w:ascii="Cambria Math" w:hAnsi="Cambria Math"/>
                    <w:kern w:val="0"/>
                  </w:rPr>
                  <m:t>*</m:t>
                </m:r>
              </m:sup>
            </m:sSubSup>
          </m:e>
        </m:nary>
        <m:r>
          <w:rPr>
            <w:rFonts w:ascii="Cambria Math" w:hAnsi="Cambria Math"/>
            <w:kern w:val="0"/>
          </w:rPr>
          <m:t>-(</m:t>
        </m:r>
        <m:f>
          <m:fPr>
            <m:ctrlPr>
              <w:rPr>
                <w:rFonts w:ascii="Cambria Math" w:hAnsi="Cambria Math"/>
                <w:i/>
                <w:kern w:val="0"/>
              </w:rPr>
            </m:ctrlPr>
          </m:fPr>
          <m:num>
            <m:r>
              <w:rPr>
                <w:rFonts w:ascii="Cambria Math"/>
                <w:kern w:val="0"/>
              </w:rPr>
              <m:t>1</m:t>
            </m:r>
          </m:num>
          <m:den>
            <m:r>
              <w:rPr>
                <w:rFonts w:ascii="Cambria Math"/>
                <w:kern w:val="0"/>
              </w:rPr>
              <m:t>2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kern w:val="0"/>
              </w:rPr>
            </m:ctrlPr>
          </m:naryPr>
          <m:sub>
            <m:r>
              <w:rPr>
                <w:rFonts w:ascii="Cambria Math"/>
                <w:kern w:val="0"/>
              </w:rPr>
              <m:t>i,j=1</m:t>
            </m:r>
          </m:sub>
          <m:sup>
            <m:r>
              <w:rPr>
                <w:rFonts w:ascii="Cambria Math"/>
                <w:kern w:val="0"/>
              </w:rPr>
              <m:t>m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kern w:val="0"/>
                  </w:rPr>
                </m:ctrlPr>
              </m:sSubPr>
              <m:e>
                <m:r>
                  <w:rPr>
                    <w:rFonts w:ascii="Cambria Math"/>
                    <w:kern w:val="0"/>
                  </w:rPr>
                  <m:t>α</m:t>
                </m:r>
              </m:e>
              <m:sub>
                <m:r>
                  <w:rPr>
                    <w:rFonts w:ascii="Cambria Math"/>
                    <w:kern w:val="0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kern w:val="0"/>
                  </w:rPr>
                </m:ctrlPr>
              </m:sSubPr>
              <m:e>
                <m:r>
                  <w:rPr>
                    <w:rFonts w:ascii="Cambria Math"/>
                    <w:kern w:val="0"/>
                  </w:rPr>
                  <m:t>α</m:t>
                </m:r>
              </m:e>
              <m:sub>
                <m:r>
                  <w:rPr>
                    <w:rFonts w:ascii="Cambria Math"/>
                    <w:kern w:val="0"/>
                  </w:rPr>
                  <m:t>j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kern w:val="0"/>
                  </w:rPr>
                </m:ctrlPr>
              </m:sSubPr>
              <m:e>
                <m:r>
                  <w:rPr>
                    <w:rFonts w:ascii="Cambria Math"/>
                    <w:kern w:val="0"/>
                  </w:rPr>
                  <m:t>y</m:t>
                </m:r>
              </m:e>
              <m:sub>
                <m:r>
                  <w:rPr>
                    <w:rFonts w:ascii="Cambria Math"/>
                    <w:kern w:val="0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kern w:val="0"/>
                  </w:rPr>
                </m:ctrlPr>
              </m:sSubPr>
              <m:e>
                <m:r>
                  <w:rPr>
                    <w:rFonts w:ascii="Cambria Math"/>
                    <w:kern w:val="0"/>
                  </w:rPr>
                  <m:t>y</m:t>
                </m:r>
              </m:e>
              <m:sub>
                <m:r>
                  <w:rPr>
                    <w:rFonts w:ascii="Cambria Math"/>
                    <w:kern w:val="0"/>
                  </w:rPr>
                  <m:t>j</m:t>
                </m:r>
              </m:sub>
            </m:sSub>
          </m:e>
        </m:nary>
        <m:r>
          <w:rPr>
            <w:rFonts w:ascii="Cambria Math" w:hAnsi="Cambria Math"/>
            <w:kern w:val="0"/>
          </w:rPr>
          <m:t>K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  <w:kern w:val="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kern w:val="0"/>
                  </w:rPr>
                </m:ctrlPr>
              </m:sSubPr>
              <m:e>
                <m:r>
                  <w:rPr>
                    <w:rFonts w:ascii="Cambria Math"/>
                    <w:kern w:val="0"/>
                  </w:rPr>
                  <m:t>x</m:t>
                </m:r>
              </m:e>
              <m:sub>
                <m:r>
                  <w:rPr>
                    <w:rFonts w:ascii="Cambria Math"/>
                    <w:kern w:val="0"/>
                  </w:rPr>
                  <m:t>i</m:t>
                </m:r>
              </m:sub>
            </m:sSub>
            <m:r>
              <w:rPr>
                <w:rFonts w:ascii="Cambria Math"/>
                <w:kern w:val="0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kern w:val="0"/>
                  </w:rPr>
                </m:ctrlPr>
              </m:sSubPr>
              <m:e>
                <m:r>
                  <w:rPr>
                    <w:rFonts w:ascii="Cambria Math"/>
                    <w:kern w:val="0"/>
                  </w:rPr>
                  <m:t>x</m:t>
                </m:r>
              </m:e>
              <m:sub>
                <m:r>
                  <w:rPr>
                    <w:rFonts w:ascii="Cambria Math"/>
                    <w:kern w:val="0"/>
                  </w:rPr>
                  <m:t>j</m:t>
                </m:r>
              </m:sub>
            </m:sSub>
          </m:e>
        </m:d>
        <m:r>
          <w:rPr>
            <w:rFonts w:ascii="Cambria Math"/>
            <w:kern w:val="0"/>
          </w:rPr>
          <m:t>)</m:t>
        </m:r>
      </m:oMath>
      <w:r w:rsidR="000415AB" w:rsidRPr="007417FB">
        <w:rPr>
          <w:i/>
          <w:kern w:val="0"/>
        </w:rPr>
        <w:t xml:space="preserve">        </w:t>
      </w:r>
      <w:r w:rsidR="000415AB" w:rsidRPr="007417FB">
        <w:rPr>
          <w:kern w:val="0"/>
        </w:rPr>
        <w:t>(</w:t>
      </w:r>
      <w:r w:rsidR="007417FB" w:rsidRPr="007417FB">
        <w:rPr>
          <w:rFonts w:eastAsiaTheme="minorEastAsia" w:hint="eastAsia"/>
          <w:kern w:val="0"/>
        </w:rPr>
        <w:t>4.3.</w:t>
      </w:r>
      <w:r w:rsidR="0079169C">
        <w:rPr>
          <w:rFonts w:eastAsiaTheme="minorEastAsia" w:hint="eastAsia"/>
          <w:kern w:val="0"/>
        </w:rPr>
        <w:t>1</w:t>
      </w:r>
      <w:r w:rsidR="007417FB" w:rsidRPr="007417FB">
        <w:rPr>
          <w:rFonts w:eastAsiaTheme="minorEastAsia" w:hint="eastAsia"/>
          <w:kern w:val="0"/>
        </w:rPr>
        <w:t>.10</w:t>
      </w:r>
      <w:r w:rsidR="000415AB" w:rsidRPr="007417FB">
        <w:rPr>
          <w:kern w:val="0"/>
        </w:rPr>
        <w:t>)</w:t>
      </w:r>
    </w:p>
    <w:p w:rsidR="000415AB" w:rsidRPr="005E5E36" w:rsidRDefault="001E6837" w:rsidP="00737E28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>u</w:t>
      </w:r>
      <w:r w:rsidR="000415AB" w:rsidRPr="00072C05">
        <w:rPr>
          <w:kern w:val="0"/>
        </w:rPr>
        <w:t xml:space="preserve">nder the constraint: </w:t>
      </w:r>
      <m:oMath>
        <m:r>
          <w:rPr>
            <w:rFonts w:ascii="Cambria Math" w:hAnsi="Cambria Math"/>
            <w:kern w:val="0"/>
          </w:rPr>
          <m:t>∀</m:t>
        </m:r>
        <m:r>
          <w:rPr>
            <w:rFonts w:ascii="Cambria Math"/>
            <w:kern w:val="0"/>
          </w:rPr>
          <m:t xml:space="preserve">i, 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kern w:val="0"/>
              </w:rPr>
            </m:ctrlPr>
          </m:naryPr>
          <m:sub>
            <m:r>
              <w:rPr>
                <w:rFonts w:ascii="Cambria Math"/>
                <w:kern w:val="0"/>
              </w:rPr>
              <m:t>i=1</m:t>
            </m:r>
          </m:sub>
          <m:sup>
            <m:r>
              <w:rPr>
                <w:rFonts w:ascii="Cambria Math"/>
                <w:kern w:val="0"/>
              </w:rPr>
              <m:t>m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kern w:val="0"/>
                  </w:rPr>
                </m:ctrlPr>
              </m:sSubPr>
              <m:e>
                <m:r>
                  <w:rPr>
                    <w:rFonts w:ascii="Cambria Math"/>
                    <w:kern w:val="0"/>
                  </w:rPr>
                  <m:t>y</m:t>
                </m:r>
              </m:e>
              <m:sub>
                <m:r>
                  <w:rPr>
                    <w:rFonts w:ascii="Cambria Math"/>
                    <w:kern w:val="0"/>
                  </w:rPr>
                  <m:t>i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  <w:kern w:val="0"/>
                  </w:rPr>
                </m:ctrlPr>
              </m:sSubSupPr>
              <m:e>
                <m:r>
                  <w:rPr>
                    <w:rFonts w:ascii="Cambria Math"/>
                    <w:kern w:val="0"/>
                  </w:rPr>
                  <m:t>α</m:t>
                </m:r>
              </m:e>
              <m:sub>
                <m:r>
                  <w:rPr>
                    <w:rFonts w:ascii="Cambria Math"/>
                    <w:kern w:val="0"/>
                  </w:rPr>
                  <m:t>i</m:t>
                </m:r>
              </m:sub>
              <m:sup>
                <m:r>
                  <w:rPr>
                    <w:rFonts w:ascii="Cambria Math" w:hAnsi="Cambria Math"/>
                    <w:kern w:val="0"/>
                  </w:rPr>
                  <m:t>*</m:t>
                </m:r>
              </m:sup>
            </m:sSubSup>
            <m:r>
              <w:rPr>
                <w:rFonts w:ascii="Cambria Math"/>
                <w:kern w:val="0"/>
              </w:rPr>
              <m:t>=0, 0</m:t>
            </m:r>
            <m:r>
              <w:rPr>
                <w:rFonts w:ascii="Cambria Math"/>
                <w:kern w:val="0"/>
              </w:rPr>
              <m:t>≤</m:t>
            </m:r>
            <m:sSub>
              <m:sSubPr>
                <m:ctrlPr>
                  <w:rPr>
                    <w:rFonts w:ascii="Cambria Math" w:hAnsi="Cambria Math"/>
                    <w:i/>
                    <w:kern w:val="0"/>
                  </w:rPr>
                </m:ctrlPr>
              </m:sSubPr>
              <m:e>
                <m:r>
                  <w:rPr>
                    <w:rFonts w:ascii="Cambria Math"/>
                    <w:kern w:val="0"/>
                  </w:rPr>
                  <m:t>α</m:t>
                </m:r>
              </m:e>
              <m:sub>
                <m:r>
                  <w:rPr>
                    <w:rFonts w:ascii="Cambria Math"/>
                    <w:kern w:val="0"/>
                  </w:rPr>
                  <m:t>i</m:t>
                </m:r>
              </m:sub>
            </m:sSub>
          </m:e>
        </m:nary>
        <m:r>
          <w:rPr>
            <w:rFonts w:ascii="Cambria Math"/>
            <w:kern w:val="0"/>
          </w:rPr>
          <m:t>≤</m:t>
        </m:r>
        <m:r>
          <w:rPr>
            <w:rFonts w:ascii="Cambria Math"/>
            <w:kern w:val="0"/>
          </w:rPr>
          <m:t>C</m:t>
        </m:r>
      </m:oMath>
      <w:r w:rsidR="005E5E36">
        <w:rPr>
          <w:rFonts w:eastAsiaTheme="minorEastAsia" w:hint="eastAsia"/>
          <w:kern w:val="0"/>
        </w:rPr>
        <w:t>.</w:t>
      </w:r>
    </w:p>
    <w:p w:rsidR="00B41A79" w:rsidRPr="00B41A79" w:rsidRDefault="00B41A79" w:rsidP="00737E28">
      <w:pPr>
        <w:rPr>
          <w:rFonts w:eastAsiaTheme="minorEastAsia"/>
          <w:i/>
          <w:iCs/>
          <w:kern w:val="0"/>
        </w:rPr>
      </w:pPr>
    </w:p>
    <w:p w:rsidR="000415AB" w:rsidRPr="00243B28" w:rsidRDefault="000415AB" w:rsidP="00737E28">
      <w:pPr>
        <w:rPr>
          <w:rFonts w:eastAsiaTheme="minorEastAsia"/>
          <w:kern w:val="0"/>
        </w:rPr>
      </w:pPr>
      <w:r w:rsidRPr="00072C05">
        <w:rPr>
          <w:kern w:val="0"/>
        </w:rPr>
        <w:t xml:space="preserve">Note that the solution of the SVM problem depends only on the kernel function </w:t>
      </w:r>
      <w:r w:rsidR="00BC1335" w:rsidRPr="007417FB">
        <w:rPr>
          <w:i/>
          <w:iCs/>
          <w:kern w:val="0"/>
        </w:rPr>
        <w:t>K</w:t>
      </w:r>
      <w:r w:rsidR="00BC1335" w:rsidRPr="007417FB">
        <w:rPr>
          <w:i/>
          <w:kern w:val="0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>x</m:t>
            </m:r>
          </m:e>
          <m:sub>
            <m:r>
              <w:rPr>
                <w:rFonts w:ascii="Cambria Math"/>
                <w:kern w:val="0"/>
              </w:rPr>
              <m:t>i</m:t>
            </m:r>
          </m:sub>
        </m:sSub>
        <m:r>
          <w:rPr>
            <w:rFonts w:ascii="Cambria Math"/>
            <w:kern w:val="0"/>
          </w:rPr>
          <m:t>,</m:t>
        </m:r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w:rPr>
                <w:rFonts w:ascii="Cambria Math"/>
                <w:kern w:val="0"/>
              </w:rPr>
              <m:t>x</m:t>
            </m:r>
          </m:e>
          <m:sub>
            <m:r>
              <w:rPr>
                <w:rFonts w:ascii="Cambria Math"/>
                <w:kern w:val="0"/>
              </w:rPr>
              <m:t>j</m:t>
            </m:r>
          </m:sub>
        </m:sSub>
      </m:oMath>
      <w:r w:rsidR="005D4610">
        <w:rPr>
          <w:rFonts w:eastAsiaTheme="minorEastAsia" w:hint="eastAsia"/>
          <w:i/>
          <w:kern w:val="0"/>
        </w:rPr>
        <w:t>)</w:t>
      </w:r>
      <w:r w:rsidR="001E6837">
        <w:rPr>
          <w:rFonts w:eastAsiaTheme="minorEastAsia" w:hint="eastAsia"/>
          <w:i/>
          <w:kern w:val="0"/>
        </w:rPr>
        <w:t>;</w:t>
      </w:r>
      <w:r w:rsidRPr="007417FB">
        <w:rPr>
          <w:i/>
          <w:kern w:val="0"/>
        </w:rPr>
        <w:t xml:space="preserve"> </w:t>
      </w:r>
      <w:r w:rsidR="001E6837">
        <w:rPr>
          <w:rFonts w:eastAsiaTheme="minorEastAsia" w:hint="eastAsia"/>
          <w:kern w:val="0"/>
        </w:rPr>
        <w:t>this</w:t>
      </w:r>
      <w:r w:rsidR="00243B28">
        <w:rPr>
          <w:rFonts w:eastAsiaTheme="minorEastAsia" w:hint="eastAsia"/>
          <w:kern w:val="0"/>
        </w:rPr>
        <w:t xml:space="preserve"> can be </w:t>
      </w:r>
      <w:r w:rsidR="002D361A">
        <w:rPr>
          <w:rFonts w:eastAsiaTheme="minorEastAsia" w:hint="eastAsia"/>
          <w:kern w:val="0"/>
        </w:rPr>
        <w:t xml:space="preserve">for example </w:t>
      </w:r>
      <w:r w:rsidR="00243B28">
        <w:rPr>
          <w:kern w:val="0"/>
        </w:rPr>
        <w:t>a linear</w:t>
      </w:r>
      <w:r w:rsidR="00243B28">
        <w:rPr>
          <w:rFonts w:eastAsiaTheme="minorEastAsia" w:hint="eastAsia"/>
          <w:kern w:val="0"/>
        </w:rPr>
        <w:t>,</w:t>
      </w:r>
      <w:r w:rsidR="001E6837">
        <w:rPr>
          <w:rFonts w:eastAsiaTheme="minorEastAsia" w:hint="eastAsia"/>
          <w:kern w:val="0"/>
        </w:rPr>
        <w:t xml:space="preserve"> </w:t>
      </w:r>
      <w:r w:rsidR="00243B28">
        <w:rPr>
          <w:rFonts w:eastAsiaTheme="minorEastAsia" w:hint="eastAsia"/>
          <w:kern w:val="0"/>
        </w:rPr>
        <w:t>polynomia</w:t>
      </w:r>
      <w:r w:rsidR="002D361A">
        <w:rPr>
          <w:rFonts w:eastAsiaTheme="minorEastAsia" w:hint="eastAsia"/>
          <w:kern w:val="0"/>
        </w:rPr>
        <w:t>l</w:t>
      </w:r>
      <w:r w:rsidR="00243B28">
        <w:rPr>
          <w:rFonts w:eastAsiaTheme="minorEastAsia" w:hint="eastAsia"/>
          <w:kern w:val="0"/>
        </w:rPr>
        <w:t xml:space="preserve">, </w:t>
      </w:r>
      <w:r w:rsidR="00243B28">
        <w:rPr>
          <w:rStyle w:val="hps"/>
          <w:rFonts w:eastAsiaTheme="minorEastAsia" w:hint="eastAsia"/>
        </w:rPr>
        <w:t>r</w:t>
      </w:r>
      <w:r w:rsidR="00243B28">
        <w:rPr>
          <w:rStyle w:val="hps"/>
        </w:rPr>
        <w:t xml:space="preserve">adial </w:t>
      </w:r>
      <w:r w:rsidR="00243B28">
        <w:rPr>
          <w:rStyle w:val="hps"/>
          <w:rFonts w:eastAsiaTheme="minorEastAsia" w:hint="eastAsia"/>
        </w:rPr>
        <w:t>b</w:t>
      </w:r>
      <w:r w:rsidR="00243B28">
        <w:rPr>
          <w:rStyle w:val="hps"/>
        </w:rPr>
        <w:t>asis</w:t>
      </w:r>
      <w:r w:rsidR="00BC1335">
        <w:rPr>
          <w:rStyle w:val="hps"/>
          <w:rFonts w:eastAsiaTheme="minorEastAsia"/>
        </w:rPr>
        <w:t xml:space="preserve"> (</w:t>
      </w:r>
      <w:r w:rsidR="00243B28">
        <w:rPr>
          <w:rStyle w:val="hps"/>
          <w:rFonts w:eastAsiaTheme="minorEastAsia" w:hint="eastAsia"/>
        </w:rPr>
        <w:t>RB</w:t>
      </w:r>
      <w:r w:rsidR="002D361A">
        <w:rPr>
          <w:rStyle w:val="hps"/>
          <w:rFonts w:eastAsiaTheme="minorEastAsia" w:hint="eastAsia"/>
        </w:rPr>
        <w:t xml:space="preserve">)or </w:t>
      </w:r>
      <w:r w:rsidR="00A244D2">
        <w:rPr>
          <w:rStyle w:val="hps"/>
          <w:rFonts w:eastAsiaTheme="minorEastAsia" w:hint="eastAsia"/>
        </w:rPr>
        <w:t xml:space="preserve">Sigmoid function, </w:t>
      </w:r>
      <w:r w:rsidR="00243B28">
        <w:rPr>
          <w:rStyle w:val="hps"/>
          <w:rFonts w:eastAsiaTheme="minorEastAsia" w:hint="eastAsia"/>
        </w:rPr>
        <w:t xml:space="preserve">etc. In our </w:t>
      </w:r>
      <w:r w:rsidR="00036F34">
        <w:rPr>
          <w:rStyle w:val="hps"/>
          <w:rFonts w:eastAsiaTheme="minorEastAsia"/>
        </w:rPr>
        <w:t>case,</w:t>
      </w:r>
      <w:r w:rsidR="00243B28">
        <w:rPr>
          <w:rStyle w:val="hps"/>
          <w:rFonts w:eastAsiaTheme="minorEastAsia" w:hint="eastAsia"/>
        </w:rPr>
        <w:t xml:space="preserve"> a linear kernel </w:t>
      </w:r>
      <w:r w:rsidR="00243B28">
        <w:rPr>
          <w:rStyle w:val="hps"/>
          <w:rFonts w:eastAsiaTheme="minorEastAsia"/>
        </w:rPr>
        <w:t>function</w:t>
      </w:r>
      <w:r w:rsidR="00243B28">
        <w:rPr>
          <w:rStyle w:val="hps"/>
          <w:rFonts w:eastAsiaTheme="minorEastAsia" w:hint="eastAsia"/>
        </w:rPr>
        <w:t xml:space="preserve"> has been </w:t>
      </w:r>
      <w:r w:rsidR="002D361A">
        <w:rPr>
          <w:rStyle w:val="hps"/>
          <w:rFonts w:eastAsiaTheme="minorEastAsia" w:hint="eastAsia"/>
        </w:rPr>
        <w:t>used</w:t>
      </w:r>
      <w:r w:rsidR="00243B28">
        <w:rPr>
          <w:rStyle w:val="hps"/>
          <w:rFonts w:eastAsiaTheme="minorEastAsia" w:hint="eastAsia"/>
        </w:rPr>
        <w:t>.</w:t>
      </w:r>
    </w:p>
    <w:p w:rsidR="000415AB" w:rsidRPr="00072C05" w:rsidRDefault="000415AB" w:rsidP="00737E28"/>
    <w:p w:rsidR="000415AB" w:rsidRPr="00072C05" w:rsidRDefault="000415AB" w:rsidP="00737E28">
      <w:pPr>
        <w:pStyle w:val="3"/>
        <w:spacing w:line="276" w:lineRule="auto"/>
      </w:pPr>
      <w:bookmarkStart w:id="90" w:name="_Toc384654395"/>
      <w:bookmarkStart w:id="91" w:name="_Toc388350417"/>
      <w:r w:rsidRPr="00072C05">
        <w:rPr>
          <w:rFonts w:hint="eastAsia"/>
        </w:rPr>
        <w:t>4.3.2 Tree Classifier</w:t>
      </w:r>
      <w:bookmarkEnd w:id="90"/>
      <w:r w:rsidRPr="00072C05">
        <w:t>s</w:t>
      </w:r>
      <w:bookmarkEnd w:id="91"/>
    </w:p>
    <w:p w:rsidR="000415AB" w:rsidRPr="00072C05" w:rsidRDefault="000415AB" w:rsidP="00737E28">
      <w:pPr>
        <w:rPr>
          <w:kern w:val="0"/>
        </w:rPr>
      </w:pPr>
      <w:r w:rsidRPr="007417FB">
        <w:rPr>
          <w:kern w:val="0"/>
          <w:szCs w:val="24"/>
        </w:rPr>
        <w:t xml:space="preserve">There are several approaches </w:t>
      </w:r>
      <w:r w:rsidR="001E6837">
        <w:rPr>
          <w:rFonts w:eastAsiaTheme="minorEastAsia" w:hint="eastAsia"/>
          <w:kern w:val="0"/>
          <w:szCs w:val="24"/>
        </w:rPr>
        <w:t xml:space="preserve">used </w:t>
      </w:r>
      <w:r w:rsidRPr="007417FB">
        <w:rPr>
          <w:kern w:val="0"/>
          <w:szCs w:val="24"/>
        </w:rPr>
        <w:t>to solv</w:t>
      </w:r>
      <w:r w:rsidR="001E6837">
        <w:rPr>
          <w:rFonts w:eastAsiaTheme="minorEastAsia" w:hint="eastAsia"/>
          <w:kern w:val="0"/>
          <w:szCs w:val="24"/>
        </w:rPr>
        <w:t>e</w:t>
      </w:r>
      <w:r w:rsidRPr="007417FB">
        <w:rPr>
          <w:kern w:val="0"/>
          <w:szCs w:val="24"/>
        </w:rPr>
        <w:t xml:space="preserve"> the classification problem. </w:t>
      </w:r>
      <w:r w:rsidR="001E6837">
        <w:rPr>
          <w:rFonts w:eastAsiaTheme="minorEastAsia" w:hint="eastAsia"/>
          <w:kern w:val="0"/>
          <w:szCs w:val="24"/>
        </w:rPr>
        <w:t xml:space="preserve">Unlike </w:t>
      </w:r>
      <w:r w:rsidRPr="007417FB">
        <w:rPr>
          <w:kern w:val="0"/>
          <w:szCs w:val="24"/>
        </w:rPr>
        <w:t xml:space="preserve">the </w:t>
      </w:r>
      <w:r w:rsidR="005D4610">
        <w:rPr>
          <w:rFonts w:eastAsiaTheme="minorEastAsia" w:hint="eastAsia"/>
          <w:kern w:val="0"/>
          <w:szCs w:val="24"/>
        </w:rPr>
        <w:t xml:space="preserve">SVM </w:t>
      </w:r>
      <w:r w:rsidRPr="007417FB">
        <w:rPr>
          <w:kern w:val="0"/>
          <w:szCs w:val="24"/>
        </w:rPr>
        <w:t xml:space="preserve">previously mentioned, tree classifiers </w:t>
      </w:r>
      <w:r w:rsidR="001E6837">
        <w:rPr>
          <w:rFonts w:eastAsiaTheme="minorEastAsia" w:hint="eastAsia"/>
          <w:kern w:val="0"/>
          <w:szCs w:val="24"/>
        </w:rPr>
        <w:t xml:space="preserve">like </w:t>
      </w:r>
      <w:r w:rsidRPr="007417FB">
        <w:rPr>
          <w:kern w:val="0"/>
          <w:szCs w:val="24"/>
        </w:rPr>
        <w:t xml:space="preserve">the K-d tree, use optimized techniques such </w:t>
      </w:r>
      <w:r w:rsidRPr="007417FB">
        <w:rPr>
          <w:kern w:val="0"/>
          <w:szCs w:val="24"/>
        </w:rPr>
        <w:lastRenderedPageBreak/>
        <w:t xml:space="preserve">as hierarchical structures and Best Bin First Approximate </w:t>
      </w:r>
      <w:r w:rsidR="00F422B9" w:rsidRPr="007417FB">
        <w:rPr>
          <w:kern w:val="0"/>
          <w:szCs w:val="24"/>
        </w:rPr>
        <w:t>Search</w:t>
      </w:r>
      <w:r w:rsidR="00F422B9">
        <w:rPr>
          <w:rFonts w:eastAsiaTheme="minorEastAsia" w:hint="eastAsia"/>
          <w:kern w:val="0"/>
          <w:szCs w:val="24"/>
        </w:rPr>
        <w:t xml:space="preserve"> </w:t>
      </w:r>
      <w:r w:rsidRPr="007417FB">
        <w:rPr>
          <w:rStyle w:val="af5"/>
          <w:rFonts w:cs="Times New Roman"/>
          <w:color w:val="000000"/>
          <w:kern w:val="0"/>
          <w:szCs w:val="24"/>
          <w:vertAlign w:val="baseline"/>
        </w:rPr>
        <w:t>[</w:t>
      </w:r>
      <w:r w:rsidRPr="007417FB">
        <w:rPr>
          <w:rStyle w:val="af5"/>
          <w:rFonts w:cs="Times New Roman"/>
          <w:color w:val="000000"/>
          <w:kern w:val="0"/>
          <w:szCs w:val="24"/>
          <w:vertAlign w:val="baseline"/>
        </w:rPr>
        <w:endnoteReference w:id="114"/>
      </w:r>
      <w:r w:rsidRPr="007417FB">
        <w:rPr>
          <w:rStyle w:val="af5"/>
          <w:rFonts w:cs="Times New Roman"/>
          <w:color w:val="000000"/>
          <w:kern w:val="0"/>
          <w:szCs w:val="24"/>
          <w:vertAlign w:val="baseline"/>
        </w:rPr>
        <w:t>]</w:t>
      </w:r>
      <w:r w:rsidR="00F422B9">
        <w:rPr>
          <w:rFonts w:eastAsiaTheme="minorEastAsia" w:cs="Times New Roman" w:hint="eastAsia"/>
          <w:color w:val="000000"/>
          <w:kern w:val="0"/>
          <w:szCs w:val="24"/>
        </w:rPr>
        <w:t>.</w:t>
      </w:r>
      <w:r w:rsidRPr="007417FB">
        <w:rPr>
          <w:kern w:val="0"/>
          <w:szCs w:val="24"/>
        </w:rPr>
        <w:t xml:space="preserve"> </w:t>
      </w:r>
      <w:r w:rsidR="00F422B9">
        <w:rPr>
          <w:rFonts w:eastAsiaTheme="minorEastAsia" w:hint="eastAsia"/>
          <w:kern w:val="0"/>
          <w:szCs w:val="24"/>
        </w:rPr>
        <w:t>These</w:t>
      </w:r>
      <w:r w:rsidR="002D361A">
        <w:rPr>
          <w:rFonts w:eastAsiaTheme="minorEastAsia" w:hint="eastAsia"/>
          <w:kern w:val="0"/>
          <w:szCs w:val="24"/>
        </w:rPr>
        <w:t xml:space="preserve"> techniques</w:t>
      </w:r>
      <w:r w:rsidR="00F422B9">
        <w:rPr>
          <w:rFonts w:eastAsiaTheme="minorEastAsia" w:hint="eastAsia"/>
          <w:kern w:val="0"/>
          <w:szCs w:val="24"/>
        </w:rPr>
        <w:t xml:space="preserve"> are used </w:t>
      </w:r>
      <w:r w:rsidRPr="007417FB">
        <w:rPr>
          <w:kern w:val="0"/>
          <w:szCs w:val="24"/>
        </w:rPr>
        <w:t xml:space="preserve">to efficiently comb through the training samples and </w:t>
      </w:r>
      <w:r w:rsidR="00F422B9">
        <w:rPr>
          <w:rFonts w:eastAsiaTheme="minorEastAsia" w:hint="eastAsia"/>
          <w:kern w:val="0"/>
          <w:szCs w:val="24"/>
        </w:rPr>
        <w:t xml:space="preserve">to </w:t>
      </w:r>
      <w:r w:rsidRPr="007417FB">
        <w:rPr>
          <w:kern w:val="0"/>
          <w:szCs w:val="24"/>
        </w:rPr>
        <w:t>determine the Nearest Neighbor of the test sample</w:t>
      </w:r>
      <w:r w:rsidRPr="00072C05">
        <w:rPr>
          <w:kern w:val="0"/>
        </w:rPr>
        <w:t>.</w:t>
      </w:r>
    </w:p>
    <w:p w:rsidR="000415AB" w:rsidRPr="00072C05" w:rsidRDefault="000415AB" w:rsidP="00737E28">
      <w:pPr>
        <w:rPr>
          <w:kern w:val="0"/>
        </w:rPr>
      </w:pPr>
    </w:p>
    <w:p w:rsidR="000415AB" w:rsidRPr="00072C05" w:rsidRDefault="000415AB" w:rsidP="00737E28">
      <w:pPr>
        <w:rPr>
          <w:kern w:val="0"/>
        </w:rPr>
      </w:pPr>
      <w:r w:rsidRPr="00072C05">
        <w:rPr>
          <w:kern w:val="0"/>
        </w:rPr>
        <w:t xml:space="preserve">Binary decision trees organize the data by splitting it hierarchically. </w:t>
      </w:r>
      <w:r w:rsidR="00F422B9">
        <w:rPr>
          <w:rFonts w:eastAsiaTheme="minorEastAsia" w:hint="eastAsia"/>
          <w:kern w:val="0"/>
        </w:rPr>
        <w:t>T</w:t>
      </w:r>
      <w:r w:rsidRPr="00072C05">
        <w:rPr>
          <w:kern w:val="0"/>
        </w:rPr>
        <w:t>he nodes of the tree</w:t>
      </w:r>
      <w:r w:rsidR="00F422B9">
        <w:rPr>
          <w:rFonts w:eastAsiaTheme="minorEastAsia" w:hint="eastAsia"/>
          <w:kern w:val="0"/>
        </w:rPr>
        <w:t xml:space="preserve"> then</w:t>
      </w:r>
      <w:r w:rsidRPr="00072C05">
        <w:rPr>
          <w:kern w:val="0"/>
        </w:rPr>
        <w:t xml:space="preserve"> recursively divide the data space. To classify a new sample, the tree is traversed down to the leaves. The sample is compared </w:t>
      </w:r>
      <w:r w:rsidR="00F422B9">
        <w:rPr>
          <w:rFonts w:eastAsiaTheme="minorEastAsia" w:hint="eastAsia"/>
          <w:kern w:val="0"/>
        </w:rPr>
        <w:t xml:space="preserve">next </w:t>
      </w:r>
      <w:r w:rsidRPr="00072C05">
        <w:rPr>
          <w:kern w:val="0"/>
        </w:rPr>
        <w:t>to the information stored in the nodes and the final leaf.</w:t>
      </w:r>
    </w:p>
    <w:p w:rsidR="000415AB" w:rsidRPr="00072C05" w:rsidRDefault="000415AB" w:rsidP="00737E28">
      <w:pPr>
        <w:rPr>
          <w:ins w:id="92" w:author="Cindy" w:date="2014-04-10T06:08:00Z"/>
          <w:kern w:val="0"/>
        </w:rPr>
      </w:pPr>
    </w:p>
    <w:p w:rsidR="000415AB" w:rsidRPr="00072C05" w:rsidRDefault="000415AB" w:rsidP="00737E28">
      <w:pPr>
        <w:rPr>
          <w:kern w:val="0"/>
        </w:rPr>
      </w:pPr>
      <w:r w:rsidRPr="00072C05">
        <w:rPr>
          <w:kern w:val="0"/>
        </w:rPr>
        <w:t xml:space="preserve">In this section, </w:t>
      </w:r>
      <w:r w:rsidR="00B41802">
        <w:rPr>
          <w:kern w:val="0"/>
        </w:rPr>
        <w:t>we</w:t>
      </w:r>
      <w:r w:rsidRPr="00072C05">
        <w:rPr>
          <w:kern w:val="0"/>
        </w:rPr>
        <w:t xml:space="preserve"> will introduce the Random Trees in the Random Forest</w:t>
      </w:r>
      <w:r w:rsidR="005D4610">
        <w:rPr>
          <w:rFonts w:eastAsiaTheme="minorEastAsia" w:hint="eastAsia"/>
          <w:kern w:val="0"/>
        </w:rPr>
        <w:t xml:space="preserve"> (RF)</w:t>
      </w:r>
      <w:r w:rsidRPr="00072C05">
        <w:rPr>
          <w:kern w:val="0"/>
        </w:rPr>
        <w:t xml:space="preserve">, which were introduced by Breiman </w:t>
      </w:r>
      <w:r w:rsidR="00AC2AB5">
        <w:rPr>
          <w:rFonts w:eastAsiaTheme="minorEastAsia" w:hint="eastAsia"/>
          <w:kern w:val="0"/>
        </w:rPr>
        <w:t>et al</w:t>
      </w:r>
      <w:r w:rsidR="00F422B9">
        <w:rPr>
          <w:rFonts w:eastAsiaTheme="minorEastAsia" w:hint="eastAsia"/>
          <w:kern w:val="0"/>
        </w:rPr>
        <w:t xml:space="preserve">. in </w:t>
      </w:r>
      <w:r w:rsidR="007417FB" w:rsidRPr="00AC2AB5">
        <w:rPr>
          <w:rStyle w:val="af5"/>
          <w:rFonts w:eastAsiaTheme="minorEastAsia" w:cs="Times New Roman" w:hint="eastAsia"/>
          <w:kern w:val="0"/>
          <w:szCs w:val="24"/>
          <w:vertAlign w:val="baseline"/>
        </w:rPr>
        <w:t>[</w:t>
      </w:r>
      <w:r w:rsidRPr="00AC2AB5">
        <w:rPr>
          <w:rStyle w:val="af5"/>
          <w:rFonts w:cs="Times New Roman"/>
          <w:kern w:val="0"/>
          <w:szCs w:val="24"/>
          <w:vertAlign w:val="baseline"/>
        </w:rPr>
        <w:endnoteReference w:id="115"/>
      </w:r>
      <w:r w:rsidR="007417FB" w:rsidRPr="00AC2AB5">
        <w:rPr>
          <w:rStyle w:val="af5"/>
          <w:rFonts w:eastAsiaTheme="minorEastAsia" w:cs="Times New Roman" w:hint="eastAsia"/>
          <w:kern w:val="0"/>
          <w:szCs w:val="24"/>
          <w:vertAlign w:val="baseline"/>
        </w:rPr>
        <w:t>]</w:t>
      </w:r>
      <w:r w:rsidR="00F422B9">
        <w:rPr>
          <w:rFonts w:eastAsiaTheme="minorEastAsia" w:hint="eastAsia"/>
          <w:kern w:val="0"/>
          <w:szCs w:val="24"/>
        </w:rPr>
        <w:t xml:space="preserve">. This process </w:t>
      </w:r>
      <w:r w:rsidRPr="00F375FB">
        <w:rPr>
          <w:kern w:val="0"/>
          <w:szCs w:val="24"/>
        </w:rPr>
        <w:t>select</w:t>
      </w:r>
      <w:r w:rsidR="00F422B9">
        <w:rPr>
          <w:rFonts w:eastAsiaTheme="minorEastAsia" w:hint="eastAsia"/>
          <w:kern w:val="0"/>
          <w:szCs w:val="24"/>
        </w:rPr>
        <w:t>s</w:t>
      </w:r>
      <w:r w:rsidRPr="00F375FB">
        <w:rPr>
          <w:kern w:val="0"/>
          <w:szCs w:val="24"/>
        </w:rPr>
        <w:t xml:space="preserve"> the feature with the highest Information Gain. An extensive description is given in</w:t>
      </w:r>
      <w:r w:rsidR="00F422B9">
        <w:rPr>
          <w:rFonts w:eastAsiaTheme="minorEastAsia" w:hint="eastAsia"/>
          <w:kern w:val="0"/>
          <w:szCs w:val="24"/>
        </w:rPr>
        <w:t xml:space="preserve"> </w:t>
      </w:r>
      <w:r w:rsidRPr="007417FB">
        <w:rPr>
          <w:kern w:val="0"/>
          <w:szCs w:val="24"/>
        </w:rPr>
        <w:t>[48]</w:t>
      </w:r>
      <w:r w:rsidR="00F422B9">
        <w:rPr>
          <w:rStyle w:val="af5"/>
          <w:rFonts w:eastAsiaTheme="minorEastAsia" w:cs="Times New Roman" w:hint="eastAsia"/>
          <w:color w:val="000000"/>
        </w:rPr>
        <w:t xml:space="preserve"> </w:t>
      </w:r>
      <w:r w:rsidR="00F422B9">
        <w:rPr>
          <w:rStyle w:val="af5"/>
          <w:rFonts w:eastAsiaTheme="minorEastAsia" w:cs="Times New Roman" w:hint="eastAsia"/>
          <w:color w:val="000000"/>
          <w:kern w:val="0"/>
          <w:szCs w:val="24"/>
          <w:vertAlign w:val="baseline"/>
        </w:rPr>
        <w:t xml:space="preserve">and </w:t>
      </w:r>
      <w:r w:rsidR="00F422B9" w:rsidRPr="007417FB">
        <w:rPr>
          <w:rStyle w:val="af5"/>
          <w:rFonts w:cs="Times New Roman"/>
          <w:color w:val="000000"/>
          <w:kern w:val="0"/>
          <w:szCs w:val="24"/>
          <w:vertAlign w:val="baseline"/>
        </w:rPr>
        <w:t>[</w:t>
      </w:r>
      <w:bookmarkStart w:id="93" w:name="_Ref384999491"/>
      <w:r w:rsidR="00F422B9" w:rsidRPr="007417FB">
        <w:rPr>
          <w:rStyle w:val="af5"/>
          <w:rFonts w:cs="Times New Roman"/>
          <w:color w:val="000000"/>
          <w:kern w:val="0"/>
          <w:szCs w:val="24"/>
          <w:vertAlign w:val="baseline"/>
        </w:rPr>
        <w:endnoteReference w:id="116"/>
      </w:r>
      <w:bookmarkEnd w:id="93"/>
      <w:r w:rsidR="00F422B9" w:rsidRPr="007417FB">
        <w:rPr>
          <w:rStyle w:val="af5"/>
          <w:rFonts w:cs="Times New Roman"/>
          <w:color w:val="000000"/>
          <w:kern w:val="0"/>
          <w:szCs w:val="24"/>
          <w:vertAlign w:val="baseline"/>
        </w:rPr>
        <w:t>]</w:t>
      </w:r>
      <w:r w:rsidRPr="007417FB">
        <w:rPr>
          <w:kern w:val="0"/>
          <w:szCs w:val="24"/>
        </w:rPr>
        <w:t>.</w:t>
      </w:r>
      <w:r w:rsidRPr="00F375FB">
        <w:rPr>
          <w:kern w:val="0"/>
          <w:szCs w:val="24"/>
        </w:rPr>
        <w:t xml:space="preserve"> </w:t>
      </w:r>
      <w:r w:rsidR="00115D98" w:rsidRPr="00072C05">
        <w:rPr>
          <w:kern w:val="0"/>
        </w:rPr>
        <w:t>An ensemble of random trees forms</w:t>
      </w:r>
      <w:r w:rsidR="00F422B9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 xml:space="preserve">a </w:t>
      </w:r>
      <w:r w:rsidR="00F422B9">
        <w:rPr>
          <w:rFonts w:eastAsiaTheme="minorEastAsia" w:hint="eastAsia"/>
          <w:kern w:val="0"/>
        </w:rPr>
        <w:t>RF</w:t>
      </w:r>
      <w:r w:rsidRPr="00072C05">
        <w:rPr>
          <w:kern w:val="0"/>
        </w:rPr>
        <w:t xml:space="preserve">. </w:t>
      </w:r>
    </w:p>
    <w:p w:rsidR="000415AB" w:rsidRPr="00072C05" w:rsidRDefault="000415AB" w:rsidP="00737E28">
      <w:pPr>
        <w:rPr>
          <w:kern w:val="0"/>
          <w:szCs w:val="24"/>
        </w:rPr>
      </w:pPr>
    </w:p>
    <w:p w:rsidR="000415AB" w:rsidRPr="00072C05" w:rsidRDefault="000415AB" w:rsidP="00737E28">
      <w:pPr>
        <w:pStyle w:val="4"/>
        <w:spacing w:line="276" w:lineRule="auto"/>
      </w:pPr>
      <w:bookmarkStart w:id="94" w:name="_Toc388350418"/>
      <w:r w:rsidRPr="00072C05">
        <w:rPr>
          <w:rFonts w:hint="eastAsia"/>
        </w:rPr>
        <w:t xml:space="preserve">4.3.3.1 Random </w:t>
      </w:r>
      <w:r w:rsidRPr="00072C05">
        <w:t>F</w:t>
      </w:r>
      <w:r w:rsidRPr="00072C05">
        <w:rPr>
          <w:rFonts w:hint="eastAsia"/>
        </w:rPr>
        <w:t>orest</w:t>
      </w:r>
      <w:bookmarkEnd w:id="94"/>
    </w:p>
    <w:p w:rsidR="000415AB" w:rsidRPr="00C026CE" w:rsidRDefault="000415AB" w:rsidP="00BC1335">
      <w:pPr>
        <w:rPr>
          <w:rStyle w:val="hps"/>
          <w:rFonts w:cs="Times New Roman"/>
          <w:color w:val="000000" w:themeColor="text1"/>
          <w:szCs w:val="24"/>
        </w:rPr>
      </w:pPr>
      <w:r w:rsidRPr="00460ED8">
        <w:rPr>
          <w:rFonts w:cs="Times New Roman"/>
          <w:color w:val="000000" w:themeColor="text1"/>
          <w:szCs w:val="24"/>
        </w:rPr>
        <w:t xml:space="preserve">Random Forest is a </w:t>
      </w:r>
      <w:hyperlink r:id="rId68" w:tooltip="Ensemble learning" w:history="1">
        <w:r w:rsidRPr="00460ED8">
          <w:rPr>
            <w:rStyle w:val="a9"/>
            <w:rFonts w:cs="Times New Roman"/>
            <w:color w:val="000000" w:themeColor="text1"/>
            <w:szCs w:val="24"/>
            <w:u w:val="none"/>
          </w:rPr>
          <w:t>machine learning</w:t>
        </w:r>
      </w:hyperlink>
      <w:r w:rsidRPr="00460ED8">
        <w:rPr>
          <w:rFonts w:cs="Times New Roman"/>
          <w:color w:val="000000" w:themeColor="text1"/>
          <w:szCs w:val="24"/>
        </w:rPr>
        <w:t xml:space="preserve"> method for </w:t>
      </w:r>
      <w:hyperlink r:id="rId69" w:tooltip="Statistical classification" w:history="1">
        <w:r w:rsidRPr="00460ED8">
          <w:rPr>
            <w:rStyle w:val="a9"/>
            <w:rFonts w:cs="Times New Roman"/>
            <w:color w:val="000000" w:themeColor="text1"/>
            <w:szCs w:val="24"/>
            <w:u w:val="none"/>
          </w:rPr>
          <w:t>classification</w:t>
        </w:r>
      </w:hyperlink>
      <w:r w:rsidR="00F422B9" w:rsidRPr="00460ED8">
        <w:rPr>
          <w:rFonts w:eastAsiaTheme="minorEastAsia" w:cs="Times New Roman" w:hint="eastAsia"/>
          <w:color w:val="000000" w:themeColor="text1"/>
          <w:szCs w:val="24"/>
        </w:rPr>
        <w:t>.</w:t>
      </w:r>
      <w:r w:rsidR="00F422B9" w:rsidRPr="00460ED8">
        <w:rPr>
          <w:rFonts w:cs="Times New Roman"/>
          <w:color w:val="000000" w:themeColor="text1"/>
          <w:szCs w:val="24"/>
        </w:rPr>
        <w:t xml:space="preserve"> </w:t>
      </w:r>
      <w:r w:rsidR="00F422B9" w:rsidRPr="00460ED8">
        <w:rPr>
          <w:rFonts w:eastAsiaTheme="minorEastAsia" w:cs="Times New Roman" w:hint="eastAsia"/>
          <w:color w:val="000000" w:themeColor="text1"/>
          <w:szCs w:val="24"/>
        </w:rPr>
        <w:t xml:space="preserve">It </w:t>
      </w:r>
      <w:r w:rsidRPr="00460ED8">
        <w:rPr>
          <w:rFonts w:cs="Times New Roman"/>
          <w:color w:val="000000" w:themeColor="text1"/>
          <w:szCs w:val="24"/>
        </w:rPr>
        <w:t xml:space="preserve">operates by constructing a multitude of </w:t>
      </w:r>
      <w:hyperlink r:id="rId70" w:tooltip="Decision tree learning" w:history="1">
        <w:r w:rsidRPr="00460ED8">
          <w:rPr>
            <w:rStyle w:val="a9"/>
            <w:rFonts w:cs="Times New Roman"/>
            <w:color w:val="000000" w:themeColor="text1"/>
            <w:szCs w:val="24"/>
            <w:u w:val="none"/>
          </w:rPr>
          <w:t>decision trees</w:t>
        </w:r>
      </w:hyperlink>
      <w:r w:rsidRPr="00460ED8">
        <w:rPr>
          <w:rFonts w:cs="Times New Roman"/>
          <w:color w:val="000000" w:themeColor="text1"/>
          <w:szCs w:val="24"/>
        </w:rPr>
        <w:t xml:space="preserve"> </w:t>
      </w:r>
      <w:r w:rsidR="00F422B9" w:rsidRPr="00460ED8">
        <w:rPr>
          <w:rFonts w:eastAsiaTheme="minorEastAsia" w:cs="Times New Roman" w:hint="eastAsia"/>
          <w:color w:val="000000" w:themeColor="text1"/>
          <w:szCs w:val="24"/>
        </w:rPr>
        <w:t>during the</w:t>
      </w:r>
      <w:r w:rsidRPr="00460ED8">
        <w:rPr>
          <w:rFonts w:cs="Times New Roman"/>
          <w:color w:val="000000" w:themeColor="text1"/>
          <w:szCs w:val="24"/>
        </w:rPr>
        <w:t xml:space="preserve"> training time and outputting the class that is the </w:t>
      </w:r>
      <w:hyperlink r:id="rId71" w:tooltip="Mode (statistics)" w:history="1">
        <w:r w:rsidRPr="00460ED8">
          <w:rPr>
            <w:rStyle w:val="a9"/>
            <w:rFonts w:cs="Times New Roman"/>
            <w:color w:val="000000" w:themeColor="text1"/>
            <w:szCs w:val="24"/>
            <w:u w:val="none"/>
          </w:rPr>
          <w:t>mode</w:t>
        </w:r>
      </w:hyperlink>
      <w:r w:rsidRPr="00460ED8">
        <w:rPr>
          <w:rFonts w:cs="Times New Roman"/>
          <w:color w:val="000000" w:themeColor="text1"/>
          <w:szCs w:val="24"/>
        </w:rPr>
        <w:t xml:space="preserve"> of </w:t>
      </w:r>
      <w:r w:rsidR="00F422B9" w:rsidRPr="00460ED8">
        <w:rPr>
          <w:rFonts w:eastAsiaTheme="minorEastAsia" w:cs="Times New Roman" w:hint="eastAsia"/>
          <w:color w:val="000000" w:themeColor="text1"/>
          <w:szCs w:val="24"/>
        </w:rPr>
        <w:t xml:space="preserve">the </w:t>
      </w:r>
      <w:r w:rsidRPr="00460ED8">
        <w:rPr>
          <w:rFonts w:cs="Times New Roman"/>
          <w:color w:val="000000" w:themeColor="text1"/>
          <w:szCs w:val="24"/>
        </w:rPr>
        <w:t>output</w:t>
      </w:r>
      <w:r w:rsidR="00F422B9" w:rsidRPr="00460ED8">
        <w:rPr>
          <w:rFonts w:eastAsiaTheme="minorEastAsia" w:cs="Times New Roman" w:hint="eastAsia"/>
          <w:color w:val="000000" w:themeColor="text1"/>
          <w:szCs w:val="24"/>
        </w:rPr>
        <w:t xml:space="preserve"> of the class</w:t>
      </w:r>
      <w:r w:rsidRPr="00460ED8">
        <w:rPr>
          <w:rFonts w:cs="Times New Roman"/>
          <w:color w:val="000000" w:themeColor="text1"/>
          <w:szCs w:val="24"/>
        </w:rPr>
        <w:t xml:space="preserve"> </w:t>
      </w:r>
      <w:r w:rsidR="00F422B9" w:rsidRPr="00460ED8">
        <w:rPr>
          <w:rFonts w:eastAsiaTheme="minorEastAsia" w:cs="Times New Roman" w:hint="eastAsia"/>
          <w:color w:val="000000" w:themeColor="text1"/>
          <w:szCs w:val="24"/>
        </w:rPr>
        <w:t>of</w:t>
      </w:r>
      <w:r w:rsidRPr="00460ED8">
        <w:rPr>
          <w:rFonts w:cs="Times New Roman"/>
          <w:color w:val="000000" w:themeColor="text1"/>
          <w:szCs w:val="24"/>
        </w:rPr>
        <w:t xml:space="preserve"> individual trees.</w:t>
      </w:r>
      <w:r w:rsidR="00C026CE" w:rsidRPr="00460ED8">
        <w:rPr>
          <w:rFonts w:eastAsiaTheme="minorEastAsia" w:cs="Times New Roman" w:hint="eastAsia"/>
          <w:color w:val="000000" w:themeColor="text1"/>
          <w:szCs w:val="24"/>
        </w:rPr>
        <w:t xml:space="preserve"> </w:t>
      </w:r>
      <w:r w:rsidR="00F422B9" w:rsidRPr="00460ED8">
        <w:rPr>
          <w:rStyle w:val="hps"/>
          <w:rFonts w:eastAsiaTheme="minorEastAsia" w:cs="Times New Roman" w:hint="eastAsia"/>
          <w:szCs w:val="24"/>
        </w:rPr>
        <w:t>RFs</w:t>
      </w:r>
      <w:r w:rsidRPr="00460ED8">
        <w:rPr>
          <w:rFonts w:cs="Times New Roman"/>
          <w:szCs w:val="24"/>
        </w:rPr>
        <w:t xml:space="preserve"> are </w:t>
      </w:r>
      <w:r w:rsidRPr="00460ED8">
        <w:rPr>
          <w:rStyle w:val="hps"/>
          <w:rFonts w:cs="Times New Roman"/>
          <w:szCs w:val="24"/>
        </w:rPr>
        <w:t>composed</w:t>
      </w:r>
      <w:r w:rsidRPr="00460ED8">
        <w:rPr>
          <w:rFonts w:cs="Times New Roman"/>
          <w:szCs w:val="24"/>
        </w:rPr>
        <w:t xml:space="preserve"> </w:t>
      </w:r>
      <w:r w:rsidRPr="00460ED8">
        <w:rPr>
          <w:rStyle w:val="hps"/>
          <w:rFonts w:cs="Times New Roman"/>
          <w:szCs w:val="24"/>
        </w:rPr>
        <w:t>of many</w:t>
      </w:r>
      <w:r w:rsidRPr="00460ED8">
        <w:rPr>
          <w:rFonts w:cs="Times New Roman"/>
          <w:szCs w:val="24"/>
        </w:rPr>
        <w:t xml:space="preserve"> </w:t>
      </w:r>
      <w:r w:rsidRPr="00460ED8">
        <w:rPr>
          <w:rStyle w:val="hps"/>
          <w:rFonts w:cs="Times New Roman"/>
          <w:szCs w:val="24"/>
        </w:rPr>
        <w:t>decision trees</w:t>
      </w:r>
      <w:r w:rsidR="00F422B9" w:rsidRPr="00460ED8">
        <w:rPr>
          <w:rStyle w:val="hps"/>
          <w:rFonts w:eastAsiaTheme="minorEastAsia" w:cs="Times New Roman" w:hint="eastAsia"/>
          <w:szCs w:val="24"/>
        </w:rPr>
        <w:t>.</w:t>
      </w:r>
      <w:r w:rsidRPr="00460ED8">
        <w:rPr>
          <w:rFonts w:cs="Times New Roman"/>
          <w:szCs w:val="24"/>
        </w:rPr>
        <w:t xml:space="preserve"> </w:t>
      </w:r>
      <w:r w:rsidR="00F422B9" w:rsidRPr="00460ED8">
        <w:rPr>
          <w:rStyle w:val="hps"/>
          <w:rFonts w:eastAsiaTheme="minorEastAsia" w:cs="Times New Roman" w:hint="eastAsia"/>
          <w:szCs w:val="24"/>
        </w:rPr>
        <w:t>B</w:t>
      </w:r>
      <w:r w:rsidRPr="00460ED8">
        <w:rPr>
          <w:rStyle w:val="hps"/>
          <w:rFonts w:cs="Times New Roman"/>
          <w:szCs w:val="24"/>
        </w:rPr>
        <w:t>ecause</w:t>
      </w:r>
      <w:r w:rsidRPr="00460ED8">
        <w:rPr>
          <w:rFonts w:cs="Times New Roman"/>
          <w:szCs w:val="24"/>
        </w:rPr>
        <w:t xml:space="preserve"> </w:t>
      </w:r>
      <w:r w:rsidRPr="00460ED8">
        <w:rPr>
          <w:rStyle w:val="hps"/>
          <w:rFonts w:cs="Times New Roman"/>
          <w:szCs w:val="24"/>
        </w:rPr>
        <w:t>the formation of these</w:t>
      </w:r>
      <w:r w:rsidRPr="00460ED8">
        <w:rPr>
          <w:rFonts w:cs="Times New Roman"/>
          <w:szCs w:val="24"/>
        </w:rPr>
        <w:t xml:space="preserve"> </w:t>
      </w:r>
      <w:r w:rsidRPr="00460ED8">
        <w:rPr>
          <w:rStyle w:val="hps"/>
          <w:rFonts w:cs="Times New Roman"/>
          <w:szCs w:val="24"/>
        </w:rPr>
        <w:t>decision trees</w:t>
      </w:r>
      <w:r w:rsidRPr="00460ED8">
        <w:rPr>
          <w:rFonts w:cs="Times New Roman"/>
          <w:szCs w:val="24"/>
        </w:rPr>
        <w:t xml:space="preserve"> </w:t>
      </w:r>
      <w:r w:rsidRPr="00460ED8">
        <w:rPr>
          <w:rStyle w:val="hps"/>
          <w:rFonts w:cs="Times New Roman"/>
          <w:szCs w:val="24"/>
        </w:rPr>
        <w:t>uses a</w:t>
      </w:r>
      <w:r w:rsidRPr="00460ED8">
        <w:rPr>
          <w:rFonts w:cs="Times New Roman"/>
          <w:szCs w:val="24"/>
        </w:rPr>
        <w:t xml:space="preserve"> </w:t>
      </w:r>
      <w:r w:rsidRPr="00460ED8">
        <w:rPr>
          <w:rStyle w:val="hps"/>
          <w:rFonts w:cs="Times New Roman"/>
          <w:szCs w:val="24"/>
        </w:rPr>
        <w:t>stochastic method</w:t>
      </w:r>
      <w:r w:rsidR="00F422B9" w:rsidRPr="00460ED8">
        <w:rPr>
          <w:rStyle w:val="hps"/>
          <w:rFonts w:eastAsiaTheme="minorEastAsia" w:cs="Times New Roman" w:hint="eastAsia"/>
          <w:szCs w:val="24"/>
        </w:rPr>
        <w:t>,</w:t>
      </w:r>
      <w:r w:rsidRPr="00460ED8">
        <w:rPr>
          <w:rFonts w:cs="Times New Roman"/>
          <w:szCs w:val="24"/>
        </w:rPr>
        <w:t xml:space="preserve"> </w:t>
      </w:r>
      <w:r w:rsidR="00F422B9" w:rsidRPr="00460ED8">
        <w:rPr>
          <w:rStyle w:val="hps"/>
          <w:rFonts w:eastAsiaTheme="minorEastAsia" w:cs="Times New Roman" w:hint="eastAsia"/>
          <w:szCs w:val="24"/>
        </w:rPr>
        <w:t>they are individually called</w:t>
      </w:r>
      <w:r w:rsidRPr="00460ED8">
        <w:rPr>
          <w:rStyle w:val="hps"/>
          <w:rFonts w:cs="Times New Roman"/>
          <w:szCs w:val="24"/>
        </w:rPr>
        <w:t xml:space="preserve"> the</w:t>
      </w:r>
      <w:r w:rsidRPr="00460ED8">
        <w:rPr>
          <w:rFonts w:cs="Times New Roman"/>
          <w:szCs w:val="24"/>
        </w:rPr>
        <w:t xml:space="preserve"> </w:t>
      </w:r>
      <w:r w:rsidRPr="00460ED8">
        <w:rPr>
          <w:rStyle w:val="hps"/>
          <w:rFonts w:cs="Times New Roman"/>
          <w:szCs w:val="24"/>
        </w:rPr>
        <w:t>random decision tree</w:t>
      </w:r>
      <w:r w:rsidR="00F422B9" w:rsidRPr="00460ED8">
        <w:rPr>
          <w:rStyle w:val="hps"/>
          <w:rFonts w:eastAsiaTheme="minorEastAsia" w:cs="Times New Roman" w:hint="eastAsia"/>
          <w:szCs w:val="24"/>
        </w:rPr>
        <w:t>s</w:t>
      </w:r>
      <w:r w:rsidRPr="00460ED8">
        <w:rPr>
          <w:rFonts w:cs="Times New Roman"/>
          <w:szCs w:val="24"/>
        </w:rPr>
        <w:t>.</w:t>
      </w:r>
      <w:r w:rsidR="00C026CE" w:rsidRPr="00460ED8">
        <w:rPr>
          <w:rFonts w:eastAsiaTheme="minorEastAsia" w:cs="Times New Roman" w:hint="eastAsia"/>
          <w:szCs w:val="24"/>
        </w:rPr>
        <w:t xml:space="preserve"> </w:t>
      </w:r>
      <w:r w:rsidRPr="00460ED8">
        <w:rPr>
          <w:rStyle w:val="hps"/>
          <w:rFonts w:cs="Times New Roman"/>
          <w:szCs w:val="24"/>
        </w:rPr>
        <w:t>There is no</w:t>
      </w:r>
      <w:r w:rsidRPr="00460ED8">
        <w:rPr>
          <w:rFonts w:cs="Times New Roman"/>
          <w:szCs w:val="24"/>
        </w:rPr>
        <w:t xml:space="preserve"> </w:t>
      </w:r>
      <w:r w:rsidRPr="00460ED8">
        <w:rPr>
          <w:rStyle w:val="hps"/>
          <w:rFonts w:cs="Times New Roman"/>
          <w:szCs w:val="24"/>
        </w:rPr>
        <w:t>tree in the forest</w:t>
      </w:r>
      <w:r w:rsidRPr="00460ED8">
        <w:rPr>
          <w:rFonts w:cs="Times New Roman"/>
          <w:szCs w:val="24"/>
        </w:rPr>
        <w:t xml:space="preserve"> </w:t>
      </w:r>
      <w:r w:rsidRPr="00460ED8">
        <w:rPr>
          <w:rStyle w:val="hps"/>
          <w:rFonts w:cs="Times New Roman"/>
          <w:szCs w:val="24"/>
        </w:rPr>
        <w:t>between the</w:t>
      </w:r>
      <w:r w:rsidRPr="00460ED8">
        <w:rPr>
          <w:rFonts w:cs="Times New Roman"/>
          <w:szCs w:val="24"/>
        </w:rPr>
        <w:t xml:space="preserve"> </w:t>
      </w:r>
      <w:r w:rsidRPr="00460ED8">
        <w:rPr>
          <w:rStyle w:val="hps"/>
          <w:rFonts w:cs="Times New Roman"/>
          <w:szCs w:val="24"/>
        </w:rPr>
        <w:t>random</w:t>
      </w:r>
      <w:r w:rsidRPr="00460ED8">
        <w:rPr>
          <w:rFonts w:cs="Times New Roman"/>
          <w:szCs w:val="24"/>
        </w:rPr>
        <w:t xml:space="preserve"> </w:t>
      </w:r>
      <w:r w:rsidRPr="00460ED8">
        <w:rPr>
          <w:rStyle w:val="hps"/>
          <w:rFonts w:cs="Times New Roman"/>
          <w:szCs w:val="24"/>
        </w:rPr>
        <w:t>associations</w:t>
      </w:r>
      <w:r w:rsidRPr="00460ED8">
        <w:rPr>
          <w:rFonts w:cs="Times New Roman"/>
          <w:szCs w:val="24"/>
        </w:rPr>
        <w:t xml:space="preserve">. </w:t>
      </w:r>
      <w:r w:rsidRPr="00460ED8">
        <w:rPr>
          <w:rStyle w:val="hps"/>
          <w:rFonts w:cs="Times New Roman"/>
          <w:szCs w:val="24"/>
        </w:rPr>
        <w:t>When the test</w:t>
      </w:r>
      <w:r w:rsidRPr="00460ED8">
        <w:rPr>
          <w:rFonts w:cs="Times New Roman"/>
          <w:szCs w:val="24"/>
        </w:rPr>
        <w:t xml:space="preserve"> </w:t>
      </w:r>
      <w:r w:rsidRPr="00460ED8">
        <w:rPr>
          <w:rStyle w:val="hps"/>
          <w:rFonts w:cs="Times New Roman"/>
          <w:szCs w:val="24"/>
        </w:rPr>
        <w:t>data</w:t>
      </w:r>
      <w:r w:rsidRPr="00460ED8">
        <w:rPr>
          <w:rFonts w:cs="Times New Roman"/>
          <w:szCs w:val="24"/>
        </w:rPr>
        <w:t xml:space="preserve"> </w:t>
      </w:r>
      <w:r w:rsidRPr="00460ED8">
        <w:rPr>
          <w:rStyle w:val="hps"/>
          <w:rFonts w:cs="Times New Roman"/>
          <w:szCs w:val="24"/>
        </w:rPr>
        <w:t xml:space="preserve">is </w:t>
      </w:r>
      <w:r w:rsidR="00F422B9" w:rsidRPr="00460ED8">
        <w:rPr>
          <w:rStyle w:val="hps"/>
          <w:rFonts w:eastAsiaTheme="minorEastAsia" w:cs="Times New Roman" w:hint="eastAsia"/>
          <w:szCs w:val="24"/>
        </w:rPr>
        <w:t>performed</w:t>
      </w:r>
      <w:r w:rsidRPr="00460ED8">
        <w:rPr>
          <w:rStyle w:val="hps"/>
          <w:rFonts w:cs="Times New Roman"/>
          <w:szCs w:val="24"/>
        </w:rPr>
        <w:t xml:space="preserve"> on</w:t>
      </w:r>
      <w:r w:rsidRPr="00460ED8">
        <w:rPr>
          <w:rFonts w:cs="Times New Roman"/>
          <w:szCs w:val="24"/>
        </w:rPr>
        <w:t xml:space="preserve"> </w:t>
      </w:r>
      <w:r w:rsidRPr="00460ED8">
        <w:rPr>
          <w:rStyle w:val="hps"/>
          <w:rFonts w:cs="Times New Roman"/>
          <w:szCs w:val="24"/>
        </w:rPr>
        <w:t>random</w:t>
      </w:r>
      <w:r w:rsidRPr="00737E28">
        <w:rPr>
          <w:rStyle w:val="hps"/>
          <w:rFonts w:cs="Times New Roman"/>
          <w:szCs w:val="24"/>
        </w:rPr>
        <w:t xml:space="preserve"> forests</w:t>
      </w:r>
      <w:r w:rsidRPr="00737E28">
        <w:rPr>
          <w:rFonts w:cs="Times New Roman"/>
          <w:szCs w:val="24"/>
        </w:rPr>
        <w:t xml:space="preserve">, </w:t>
      </w:r>
      <w:r w:rsidR="00F422B9">
        <w:rPr>
          <w:rFonts w:eastAsiaTheme="minorEastAsia" w:cs="Times New Roman" w:hint="eastAsia"/>
          <w:szCs w:val="24"/>
        </w:rPr>
        <w:t xml:space="preserve">it is, </w:t>
      </w:r>
      <w:r w:rsidRPr="00737E28">
        <w:rPr>
          <w:rFonts w:cs="Times New Roman"/>
          <w:szCs w:val="24"/>
        </w:rPr>
        <w:t xml:space="preserve">in fact, </w:t>
      </w:r>
      <w:r w:rsidR="00F422B9">
        <w:rPr>
          <w:rStyle w:val="hps"/>
          <w:rFonts w:eastAsiaTheme="minorEastAsia" w:cs="Times New Roman" w:hint="eastAsia"/>
          <w:szCs w:val="24"/>
        </w:rPr>
        <w:t>used</w:t>
      </w:r>
      <w:r w:rsidRPr="00737E28">
        <w:rPr>
          <w:rStyle w:val="hps"/>
          <w:rFonts w:cs="Times New Roman"/>
          <w:szCs w:val="24"/>
        </w:rPr>
        <w:t xml:space="preserve"> to make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a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decision tree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for each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classification</w:t>
      </w:r>
      <w:r w:rsidR="00F422B9">
        <w:rPr>
          <w:rFonts w:eastAsiaTheme="minorEastAsia" w:cs="Times New Roman" w:hint="eastAsia"/>
          <w:szCs w:val="24"/>
        </w:rPr>
        <w:t>.</w:t>
      </w:r>
      <w:r w:rsidRPr="00737E28">
        <w:rPr>
          <w:rFonts w:cs="Times New Roman"/>
          <w:szCs w:val="24"/>
        </w:rPr>
        <w:t xml:space="preserve"> </w:t>
      </w:r>
      <w:r w:rsidR="002D361A">
        <w:rPr>
          <w:rFonts w:eastAsiaTheme="minorEastAsia" w:cs="Times New Roman" w:hint="eastAsia"/>
          <w:szCs w:val="24"/>
        </w:rPr>
        <w:t>F</w:t>
      </w:r>
      <w:r w:rsidRPr="00737E28">
        <w:rPr>
          <w:rFonts w:cs="Times New Roman"/>
          <w:szCs w:val="24"/>
        </w:rPr>
        <w:t>inally</w:t>
      </w:r>
      <w:r w:rsidR="00F422B9">
        <w:rPr>
          <w:rFonts w:eastAsiaTheme="minorEastAsia" w:cs="Times New Roman" w:hint="eastAsia"/>
          <w:szCs w:val="24"/>
        </w:rPr>
        <w:t>,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that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class</w:t>
      </w:r>
      <w:r w:rsidR="00F422B9">
        <w:rPr>
          <w:rStyle w:val="hps"/>
          <w:rFonts w:eastAsiaTheme="minorEastAsia" w:cs="Times New Roman" w:hint="eastAsia"/>
          <w:szCs w:val="24"/>
        </w:rPr>
        <w:t xml:space="preserve"> is used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for the final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results of the largest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tree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in the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classification results</w:t>
      </w:r>
      <w:r w:rsidRPr="00737E28">
        <w:rPr>
          <w:rFonts w:cs="Times New Roman"/>
          <w:szCs w:val="24"/>
        </w:rPr>
        <w:t xml:space="preserve">. </w:t>
      </w:r>
      <w:r w:rsidRPr="00737E28">
        <w:rPr>
          <w:rStyle w:val="hps"/>
          <w:rFonts w:cs="Times New Roman"/>
          <w:szCs w:val="24"/>
        </w:rPr>
        <w:t>Therefore,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Random Forest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is a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decision tree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classifier</w:t>
      </w:r>
      <w:r w:rsidRPr="00737E28">
        <w:rPr>
          <w:rFonts w:cs="Times New Roman"/>
          <w:szCs w:val="24"/>
        </w:rPr>
        <w:t xml:space="preserve"> that </w:t>
      </w:r>
      <w:r w:rsidRPr="00737E28">
        <w:rPr>
          <w:rStyle w:val="hps"/>
          <w:rFonts w:cs="Times New Roman"/>
          <w:szCs w:val="24"/>
        </w:rPr>
        <w:t>contains multiple</w:t>
      </w:r>
      <w:r w:rsidRPr="00737E28">
        <w:rPr>
          <w:rFonts w:cs="Times New Roman"/>
          <w:szCs w:val="24"/>
        </w:rPr>
        <w:t xml:space="preserve"> categories </w:t>
      </w:r>
      <w:r w:rsidRPr="00737E28">
        <w:rPr>
          <w:rStyle w:val="hps"/>
          <w:rFonts w:cs="Times New Roman"/>
          <w:szCs w:val="24"/>
        </w:rPr>
        <w:t>and its output</w:t>
      </w:r>
      <w:r w:rsidRPr="00737E28">
        <w:rPr>
          <w:rFonts w:cs="Times New Roman"/>
          <w:szCs w:val="24"/>
        </w:rPr>
        <w:t xml:space="preserve"> </w:t>
      </w:r>
      <w:r w:rsidR="00F422B9">
        <w:rPr>
          <w:rStyle w:val="hps"/>
          <w:rFonts w:eastAsiaTheme="minorEastAsia" w:cs="Times New Roman" w:hint="eastAsia"/>
          <w:szCs w:val="24"/>
        </w:rPr>
        <w:t>consists of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the plural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output</w:t>
      </w:r>
      <w:r w:rsidRPr="00737E28">
        <w:rPr>
          <w:rFonts w:cs="Times New Roman"/>
          <w:szCs w:val="24"/>
        </w:rPr>
        <w:t xml:space="preserve"> </w:t>
      </w:r>
      <w:r w:rsidR="00F422B9">
        <w:rPr>
          <w:rFonts w:eastAsiaTheme="minorEastAsia" w:cs="Times New Roman" w:hint="eastAsia"/>
          <w:szCs w:val="24"/>
        </w:rPr>
        <w:t xml:space="preserve">of the </w:t>
      </w:r>
      <w:r w:rsidRPr="00737E28">
        <w:rPr>
          <w:rStyle w:val="hps"/>
          <w:rFonts w:cs="Times New Roman"/>
          <w:szCs w:val="24"/>
        </w:rPr>
        <w:t>individual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tree</w:t>
      </w:r>
      <w:r w:rsidRPr="00737E28">
        <w:rPr>
          <w:rFonts w:cs="Times New Roman"/>
          <w:szCs w:val="24"/>
        </w:rPr>
        <w:t xml:space="preserve"> </w:t>
      </w:r>
      <w:r w:rsidRPr="00737E28">
        <w:rPr>
          <w:rStyle w:val="hps"/>
          <w:rFonts w:cs="Times New Roman"/>
          <w:szCs w:val="24"/>
        </w:rPr>
        <w:t>category.</w:t>
      </w:r>
    </w:p>
    <w:p w:rsidR="00636CB5" w:rsidRPr="00737E28" w:rsidRDefault="00636CB5" w:rsidP="00737E28">
      <w:pPr>
        <w:rPr>
          <w:rFonts w:cs="Times New Roman"/>
          <w:kern w:val="0"/>
          <w:szCs w:val="24"/>
        </w:rPr>
      </w:pPr>
    </w:p>
    <w:p w:rsidR="000415AB" w:rsidRPr="00737E28" w:rsidRDefault="000415AB" w:rsidP="00BC1335">
      <w:pPr>
        <w:rPr>
          <w:rFonts w:cs="Times New Roman"/>
          <w:kern w:val="0"/>
          <w:szCs w:val="24"/>
        </w:rPr>
      </w:pPr>
      <w:r w:rsidRPr="00737E28">
        <w:rPr>
          <w:rFonts w:cs="Times New Roman"/>
          <w:kern w:val="0"/>
          <w:szCs w:val="24"/>
        </w:rPr>
        <w:t xml:space="preserve">A random tree is grown </w:t>
      </w:r>
      <w:r w:rsidR="00F422B9">
        <w:rPr>
          <w:rFonts w:eastAsiaTheme="minorEastAsia" w:cs="Times New Roman" w:hint="eastAsia"/>
          <w:kern w:val="0"/>
          <w:szCs w:val="24"/>
        </w:rPr>
        <w:t xml:space="preserve">in the </w:t>
      </w:r>
      <w:r w:rsidR="00441354" w:rsidRPr="00737E28">
        <w:rPr>
          <w:rFonts w:cs="Times New Roman"/>
          <w:kern w:val="0"/>
          <w:szCs w:val="24"/>
        </w:rPr>
        <w:t>follow</w:t>
      </w:r>
      <w:r w:rsidR="00F422B9">
        <w:rPr>
          <w:rFonts w:eastAsiaTheme="minorEastAsia" w:cs="Times New Roman" w:hint="eastAsia"/>
          <w:kern w:val="0"/>
          <w:szCs w:val="24"/>
        </w:rPr>
        <w:t>ing way</w:t>
      </w:r>
      <w:r w:rsidR="00441354">
        <w:rPr>
          <w:rFonts w:eastAsiaTheme="minorEastAsia" w:cs="Times New Roman" w:hint="eastAsia"/>
          <w:kern w:val="0"/>
          <w:szCs w:val="24"/>
        </w:rPr>
        <w:t xml:space="preserve"> </w:t>
      </w:r>
      <w:r w:rsidRPr="007417FB">
        <w:rPr>
          <w:rStyle w:val="af5"/>
          <w:rFonts w:cs="Times New Roman"/>
          <w:kern w:val="0"/>
          <w:szCs w:val="24"/>
          <w:vertAlign w:val="baseline"/>
        </w:rPr>
        <w:t>[</w:t>
      </w:r>
      <w:bookmarkStart w:id="95" w:name="_Ref384999058"/>
      <w:r w:rsidRPr="007417FB">
        <w:rPr>
          <w:rStyle w:val="af5"/>
          <w:rFonts w:cs="Times New Roman"/>
          <w:kern w:val="0"/>
          <w:szCs w:val="24"/>
          <w:vertAlign w:val="baseline"/>
        </w:rPr>
        <w:endnoteReference w:id="117"/>
      </w:r>
      <w:bookmarkEnd w:id="95"/>
      <w:r w:rsidRPr="007417FB">
        <w:rPr>
          <w:rStyle w:val="af5"/>
          <w:rFonts w:cs="Times New Roman"/>
          <w:kern w:val="0"/>
          <w:szCs w:val="24"/>
          <w:vertAlign w:val="baseline"/>
        </w:rPr>
        <w:t>]</w:t>
      </w:r>
      <w:r w:rsidRPr="007417FB">
        <w:rPr>
          <w:rFonts w:cs="Times New Roman"/>
          <w:kern w:val="0"/>
          <w:szCs w:val="24"/>
        </w:rPr>
        <w:t>:</w:t>
      </w:r>
    </w:p>
    <w:p w:rsidR="000415AB" w:rsidRPr="0078594C" w:rsidRDefault="00636CB5" w:rsidP="0078594C">
      <w:pPr>
        <w:pStyle w:val="a3"/>
        <w:numPr>
          <w:ilvl w:val="0"/>
          <w:numId w:val="8"/>
        </w:numPr>
        <w:ind w:firstLineChars="0"/>
        <w:rPr>
          <w:rFonts w:cs="Times New Roman"/>
          <w:kern w:val="0"/>
          <w:szCs w:val="24"/>
        </w:rPr>
      </w:pPr>
      <w:r w:rsidRPr="0078594C">
        <w:rPr>
          <w:rFonts w:cs="Times New Roman" w:hint="eastAsia"/>
          <w:kern w:val="0"/>
          <w:szCs w:val="24"/>
        </w:rPr>
        <w:t>T</w:t>
      </w:r>
      <w:r w:rsidRPr="0078594C">
        <w:rPr>
          <w:rFonts w:cs="Times New Roman"/>
          <w:kern w:val="0"/>
          <w:szCs w:val="24"/>
        </w:rPr>
        <w:t>he</w:t>
      </w:r>
      <w:r w:rsidR="000415AB" w:rsidRPr="0078594C">
        <w:rPr>
          <w:rFonts w:cs="Times New Roman"/>
          <w:kern w:val="0"/>
          <w:szCs w:val="24"/>
        </w:rPr>
        <w:t xml:space="preserve"> tree is grown using a subset of training samples</w:t>
      </w:r>
      <m:oMath>
        <m:r>
          <m:rPr>
            <m:sty m:val="p"/>
          </m:rPr>
          <w:rPr>
            <w:rFonts w:ascii="Cambria Math" w:cs="Times New Roman"/>
            <w:kern w:val="0"/>
            <w:szCs w:val="24"/>
          </w:rPr>
          <m:t xml:space="preserve"> </m:t>
        </m:r>
        <m:r>
          <w:rPr>
            <w:rFonts w:ascii="Cambria Math" w:cs="Times New Roman"/>
            <w:kern w:val="0"/>
            <w:szCs w:val="24"/>
          </w:rPr>
          <m:t xml:space="preserve">I </m:t>
        </m:r>
        <m:r>
          <w:rPr>
            <w:rFonts w:ascii="Cambria Math" w:hAnsi="Cambria Math" w:cs="Times New Roman"/>
            <w:kern w:val="0"/>
            <w:szCs w:val="24"/>
          </w:rPr>
          <m:t>⊂</m:t>
        </m:r>
        <m:r>
          <w:rPr>
            <w:rFonts w:ascii="Cambria Math" w:cs="Times New Roman"/>
            <w:kern w:val="0"/>
            <w:szCs w:val="24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sSubPr>
          <m:e>
            <m:r>
              <w:rPr>
                <w:rFonts w:ascii="Cambria Math" w:cs="Times New Roman"/>
                <w:kern w:val="0"/>
                <w:szCs w:val="24"/>
              </w:rPr>
              <m:t>I</m:t>
            </m:r>
          </m:e>
          <m:sub>
            <m:r>
              <w:rPr>
                <w:rFonts w:ascii="Cambria Math" w:cs="Times New Roman"/>
                <w:kern w:val="0"/>
                <w:szCs w:val="24"/>
              </w:rPr>
              <m:t>N</m:t>
            </m:r>
          </m:sub>
        </m:sSub>
      </m:oMath>
      <w:r w:rsidR="000415AB" w:rsidRPr="0078594C">
        <w:rPr>
          <w:rFonts w:cs="Times New Roman"/>
          <w:kern w:val="0"/>
          <w:szCs w:val="24"/>
        </w:rPr>
        <w:t xml:space="preserve"> which is randomly </w:t>
      </w:r>
      <w:r w:rsidR="000415AB" w:rsidRPr="0078594C">
        <w:rPr>
          <w:rFonts w:cs="Times New Roman"/>
          <w:kern w:val="0"/>
          <w:szCs w:val="24"/>
        </w:rPr>
        <w:lastRenderedPageBreak/>
        <w:t xml:space="preserve">chosen with </w:t>
      </w:r>
      <w:r w:rsidR="00F422B9">
        <w:rPr>
          <w:rFonts w:eastAsiaTheme="minorEastAsia" w:cs="Times New Roman" w:hint="eastAsia"/>
          <w:kern w:val="0"/>
          <w:szCs w:val="24"/>
        </w:rPr>
        <w:t xml:space="preserve">a </w:t>
      </w:r>
      <w:r w:rsidR="000415AB" w:rsidRPr="0078594C">
        <w:rPr>
          <w:rFonts w:cs="Times New Roman"/>
          <w:kern w:val="0"/>
          <w:szCs w:val="24"/>
        </w:rPr>
        <w:t>replacement.</w:t>
      </w:r>
    </w:p>
    <w:p w:rsidR="000415AB" w:rsidRPr="0078594C" w:rsidRDefault="000415AB" w:rsidP="0078594C">
      <w:pPr>
        <w:pStyle w:val="a3"/>
        <w:numPr>
          <w:ilvl w:val="0"/>
          <w:numId w:val="8"/>
        </w:numPr>
        <w:ind w:firstLineChars="0"/>
        <w:rPr>
          <w:rFonts w:cs="Times New Roman"/>
          <w:kern w:val="0"/>
          <w:szCs w:val="24"/>
        </w:rPr>
      </w:pPr>
      <w:r w:rsidRPr="0078594C">
        <w:rPr>
          <w:rFonts w:cs="Times New Roman"/>
          <w:kern w:val="0"/>
          <w:szCs w:val="24"/>
        </w:rPr>
        <w:t>In each node, a subset of features</w:t>
      </w:r>
      <w:r w:rsidR="0078594C">
        <w:rPr>
          <w:rFonts w:eastAsiaTheme="minorEastAsia" w:cs="Times New Roman" w:hint="eastAsia"/>
          <w:kern w:val="0"/>
          <w:szCs w:val="24"/>
        </w:rPr>
        <w:t xml:space="preserve"> </w:t>
      </w:r>
      <m:oMath>
        <m:r>
          <w:rPr>
            <w:rFonts w:ascii="Cambria Math" w:cs="Times New Roman"/>
            <w:kern w:val="0"/>
            <w:szCs w:val="24"/>
          </w:rPr>
          <m:t>F</m:t>
        </m:r>
      </m:oMath>
      <w:r w:rsidR="0078594C">
        <w:rPr>
          <w:rFonts w:eastAsiaTheme="minorEastAsia" w:cs="Times New Roman" w:hint="eastAsia"/>
          <w:kern w:val="0"/>
          <w:szCs w:val="24"/>
        </w:rPr>
        <w:t xml:space="preserve"> </w:t>
      </w:r>
      <w:r w:rsidRPr="0078594C">
        <w:rPr>
          <w:rFonts w:cs="Times New Roman"/>
          <w:kern w:val="0"/>
          <w:szCs w:val="24"/>
        </w:rPr>
        <w:t>is randomly chosen. According to the feature</w:t>
      </w:r>
      <m:oMath>
        <m:r>
          <w:rPr>
            <w:rFonts w:ascii="Cambria Math" w:cs="Times New Roman"/>
            <w:kern w:val="0"/>
            <w:szCs w:val="24"/>
          </w:rPr>
          <m:t xml:space="preserve"> f</m:t>
        </m:r>
        <m:r>
          <w:rPr>
            <w:rFonts w:ascii="Cambria Math" w:hAnsi="Cambria Math" w:cs="Times New Roman"/>
            <w:kern w:val="0"/>
            <w:szCs w:val="24"/>
          </w:rPr>
          <m:t>∈</m:t>
        </m:r>
        <m:r>
          <w:rPr>
            <w:rFonts w:ascii="Cambria Math" w:cs="Times New Roman"/>
            <w:kern w:val="0"/>
            <w:szCs w:val="24"/>
          </w:rPr>
          <m:t>F</m:t>
        </m:r>
        <m:r>
          <m:rPr>
            <m:sty m:val="p"/>
          </m:rPr>
          <w:rPr>
            <w:rFonts w:ascii="Cambria Math" w:cs="Times New Roman"/>
            <w:kern w:val="0"/>
            <w:szCs w:val="24"/>
          </w:rPr>
          <m:t xml:space="preserve"> </m:t>
        </m:r>
      </m:oMath>
      <w:r w:rsidRPr="0078594C">
        <w:rPr>
          <w:rFonts w:cs="Times New Roman"/>
          <w:kern w:val="0"/>
          <w:szCs w:val="24"/>
        </w:rPr>
        <w:t xml:space="preserve">and the </w:t>
      </w:r>
      <w:r w:rsidR="005E5E36" w:rsidRPr="0078594C">
        <w:rPr>
          <w:rFonts w:cs="Times New Roman"/>
          <w:kern w:val="0"/>
          <w:szCs w:val="24"/>
        </w:rPr>
        <w:t>threshold</w:t>
      </w:r>
      <m:oMath>
        <m:r>
          <m:rPr>
            <m:sty m:val="p"/>
          </m:rPr>
          <w:rPr>
            <w:rFonts w:ascii="Cambria Math" w:hAnsi="Cambria Math" w:cs="Times New Roman"/>
            <w:kern w:val="0"/>
            <w:szCs w:val="24"/>
          </w:rPr>
          <m:t xml:space="preserve"> </m:t>
        </m:r>
        <m:r>
          <w:rPr>
            <w:rFonts w:ascii="Cambria Math" w:cs="Times New Roman"/>
            <w:kern w:val="0"/>
            <w:szCs w:val="24"/>
          </w:rPr>
          <m:t xml:space="preserve">t </m:t>
        </m:r>
        <m:r>
          <w:rPr>
            <w:rFonts w:ascii="Cambria Math" w:hAnsi="Cambria Math" w:cs="Times New Roman"/>
            <w:kern w:val="0"/>
            <w:szCs w:val="24"/>
          </w:rPr>
          <m:t>∈</m:t>
        </m:r>
        <m:r>
          <w:rPr>
            <w:rFonts w:ascii="Cambria Math" w:cs="Times New Roman"/>
            <w:kern w:val="0"/>
            <w:szCs w:val="24"/>
          </w:rPr>
          <m:t>[</m:t>
        </m:r>
        <m:func>
          <m:func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cs="Times New Roman"/>
                <w:kern w:val="0"/>
                <w:szCs w:val="24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kern w:val="0"/>
                    <w:szCs w:val="24"/>
                  </w:rPr>
                </m:ctrlPr>
              </m:dPr>
              <m:e>
                <m:r>
                  <w:rPr>
                    <w:rFonts w:ascii="Cambria Math" w:cs="Times New Roman"/>
                    <w:kern w:val="0"/>
                    <w:szCs w:val="24"/>
                  </w:rPr>
                  <m:t>f</m:t>
                </m:r>
              </m:e>
            </m:d>
          </m:e>
        </m:func>
        <m:r>
          <w:rPr>
            <w:rFonts w:ascii="Cambria Math" w:cs="Times New Roman"/>
            <w:kern w:val="0"/>
            <w:szCs w:val="24"/>
          </w:rPr>
          <m:t>,</m:t>
        </m:r>
        <m:func>
          <m:func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cs="Times New Roman"/>
                <w:kern w:val="0"/>
                <w:szCs w:val="24"/>
              </w:rPr>
              <m:t>max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kern w:val="0"/>
                    <w:szCs w:val="24"/>
                  </w:rPr>
                </m:ctrlPr>
              </m:dPr>
              <m:e>
                <m:r>
                  <w:rPr>
                    <w:rFonts w:ascii="Cambria Math" w:cs="Times New Roman"/>
                    <w:kern w:val="0"/>
                    <w:szCs w:val="24"/>
                  </w:rPr>
                  <m:t>f</m:t>
                </m:r>
              </m:e>
            </m:d>
          </m:e>
        </m:func>
        <m:r>
          <w:rPr>
            <w:rFonts w:ascii="Cambria Math" w:cs="Times New Roman"/>
            <w:kern w:val="0"/>
            <w:szCs w:val="24"/>
          </w:rPr>
          <m:t>]</m:t>
        </m:r>
      </m:oMath>
      <w:r w:rsidRPr="0078594C">
        <w:rPr>
          <w:rFonts w:cs="Times New Roman"/>
          <w:kern w:val="0"/>
          <w:szCs w:val="24"/>
        </w:rPr>
        <w:t xml:space="preserve">, the current data subset is separated as </w:t>
      </w:r>
      <m:oMath>
        <m:sSub>
          <m:sSubPr>
            <m:ctrlPr>
              <w:rPr>
                <w:rFonts w:ascii="Cambria Math" w:hAnsi="Cambria Math" w:cs="Times New Roman"/>
                <w:kern w:val="0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cs="Times New Roman"/>
                <w:kern w:val="0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cs="Times New Roman"/>
                <w:kern w:val="0"/>
                <w:szCs w:val="24"/>
              </w:rPr>
              <m:t>learn</m:t>
            </m:r>
          </m:sub>
        </m:sSub>
      </m:oMath>
      <w:r w:rsidRPr="0078594C">
        <w:rPr>
          <w:rFonts w:eastAsia="CMMI8" w:cs="Times New Roman"/>
          <w:kern w:val="0"/>
          <w:szCs w:val="24"/>
        </w:rPr>
        <w:t xml:space="preserve"> </w:t>
      </w:r>
      <w:r w:rsidRPr="0078594C">
        <w:rPr>
          <w:rFonts w:cs="Times New Roman"/>
          <w:kern w:val="0"/>
          <w:szCs w:val="24"/>
        </w:rPr>
        <w:t xml:space="preserve">and </w:t>
      </w:r>
      <m:oMath>
        <m:sSub>
          <m:sSubPr>
            <m:ctrlPr>
              <w:rPr>
                <w:rFonts w:ascii="Cambria Math" w:hAnsi="Cambria Math" w:cs="Times New Roman"/>
                <w:kern w:val="0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cs="Times New Roman"/>
                <w:kern w:val="0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cs="Times New Roman"/>
                <w:kern w:val="0"/>
                <w:szCs w:val="24"/>
              </w:rPr>
              <m:t>train</m:t>
            </m:r>
          </m:sub>
        </m:sSub>
        <m:r>
          <m:rPr>
            <m:sty m:val="p"/>
          </m:rPr>
          <w:rPr>
            <w:rFonts w:ascii="Cambria Math" w:cs="Times New Roman"/>
            <w:kern w:val="0"/>
            <w:szCs w:val="24"/>
          </w:rPr>
          <m:t xml:space="preserve"> </m:t>
        </m:r>
      </m:oMath>
      <w:r w:rsidRPr="0078594C">
        <w:rPr>
          <w:rFonts w:cs="Times New Roman"/>
          <w:kern w:val="0"/>
          <w:szCs w:val="24"/>
        </w:rPr>
        <w:t>with the maximum information gain</w:t>
      </w:r>
      <m:oMath>
        <m:r>
          <w:rPr>
            <w:rFonts w:ascii="Cambria Math" w:cs="Times New Roman"/>
            <w:kern w:val="0"/>
            <w:szCs w:val="24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kern w:val="0"/>
            <w:szCs w:val="24"/>
          </w:rPr>
          <m:t>△</m:t>
        </m:r>
      </m:oMath>
      <w:r w:rsidRPr="0078594C">
        <w:rPr>
          <w:rFonts w:cs="Times New Roman"/>
          <w:kern w:val="0"/>
          <w:szCs w:val="24"/>
        </w:rPr>
        <w:t xml:space="preserve">. The </w:t>
      </w:r>
      <w:r w:rsidR="005E5E36" w:rsidRPr="0078594C">
        <w:rPr>
          <w:rFonts w:cs="Times New Roman"/>
          <w:kern w:val="0"/>
          <w:szCs w:val="24"/>
        </w:rPr>
        <w:t xml:space="preserve">entropy </w:t>
      </w:r>
      <w:r w:rsidR="005E5E36" w:rsidRPr="005E5E36">
        <w:rPr>
          <w:rFonts w:eastAsiaTheme="minorEastAsia" w:cs="Times New Roman"/>
          <w:i/>
          <w:kern w:val="0"/>
          <w:szCs w:val="24"/>
        </w:rPr>
        <w:t>E</w:t>
      </w:r>
      <w:r w:rsidR="0078594C">
        <w:rPr>
          <w:rFonts w:eastAsiaTheme="minorEastAsia" w:cs="Times New Roman" w:hint="eastAsia"/>
          <w:i/>
          <w:kern w:val="0"/>
          <w:szCs w:val="24"/>
        </w:rPr>
        <w:t xml:space="preserve"> </w:t>
      </w:r>
      <w:r w:rsidR="00F422B9">
        <w:rPr>
          <w:rFonts w:cs="Times New Roman"/>
          <w:kern w:val="0"/>
          <w:szCs w:val="24"/>
        </w:rPr>
        <w:t>is calculated over the label</w:t>
      </w:r>
      <w:r w:rsidRPr="0078594C">
        <w:rPr>
          <w:rFonts w:cs="Times New Roman"/>
          <w:kern w:val="0"/>
          <w:szCs w:val="24"/>
        </w:rPr>
        <w:t xml:space="preserve"> frequencies in </w:t>
      </w:r>
      <w:r w:rsidRPr="0078594C">
        <w:rPr>
          <w:rFonts w:cs="Times New Roman"/>
          <w:i/>
          <w:kern w:val="0"/>
          <w:szCs w:val="24"/>
        </w:rPr>
        <w:t>I</w:t>
      </w:r>
      <w:r w:rsidRPr="0078594C">
        <w:rPr>
          <w:rFonts w:cs="Times New Roman"/>
          <w:kern w:val="0"/>
          <w:szCs w:val="24"/>
        </w:rPr>
        <w:t>.</w:t>
      </w:r>
    </w:p>
    <w:p w:rsidR="000415AB" w:rsidRPr="00AC2AB5" w:rsidRDefault="008401BD" w:rsidP="00F56620">
      <w:pPr>
        <w:jc w:val="center"/>
        <w:rPr>
          <w:rFonts w:cs="Times New Roman"/>
          <w:i/>
          <w:kern w:val="0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sSubPr>
          <m:e>
            <m:r>
              <w:rPr>
                <w:rFonts w:ascii="Cambria Math" w:cs="Times New Roman"/>
                <w:kern w:val="0"/>
                <w:szCs w:val="24"/>
              </w:rPr>
              <m:t>I</m:t>
            </m:r>
          </m:e>
          <m:sub>
            <m:r>
              <w:rPr>
                <w:rFonts w:ascii="Cambria Math" w:cs="Times New Roman"/>
                <w:kern w:val="0"/>
                <w:szCs w:val="24"/>
              </w:rPr>
              <m:t>learn</m:t>
            </m:r>
          </m:sub>
        </m:sSub>
        <m:r>
          <w:rPr>
            <w:rFonts w:ascii="Cambria Math" w:cs="Times New Roman"/>
            <w:kern w:val="0"/>
            <w:szCs w:val="24"/>
          </w:rPr>
          <m:t>={i</m:t>
        </m:r>
        <m:r>
          <w:rPr>
            <w:rFonts w:ascii="Cambria Math" w:hAnsi="Cambria Math" w:cs="Times New Roman"/>
            <w:kern w:val="0"/>
            <w:szCs w:val="24"/>
          </w:rPr>
          <m:t>∈</m:t>
        </m:r>
        <m:r>
          <w:rPr>
            <w:rFonts w:ascii="Cambria Math" w:cs="Times New Roman"/>
            <w:kern w:val="0"/>
            <w:szCs w:val="24"/>
          </w:rPr>
          <m:t>I|</m:t>
        </m:r>
        <m:sSub>
          <m:sSub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sSubPr>
          <m:e>
            <m:r>
              <w:rPr>
                <w:rFonts w:ascii="Cambria Math" w:cs="Times New Roman"/>
                <w:kern w:val="0"/>
                <w:szCs w:val="24"/>
              </w:rPr>
              <m:t>f</m:t>
            </m:r>
          </m:e>
          <m:sub>
            <m:r>
              <w:rPr>
                <w:rFonts w:ascii="Cambria Math" w:cs="Times New Roman"/>
                <w:kern w:val="0"/>
                <w:szCs w:val="24"/>
              </w:rPr>
              <m:t>j</m:t>
            </m:r>
          </m:sub>
        </m:sSub>
      </m:oMath>
      <w:r w:rsidR="000415AB" w:rsidRPr="00AC2AB5">
        <w:rPr>
          <w:rFonts w:cs="Times New Roman"/>
          <w:i/>
          <w:kern w:val="0"/>
          <w:szCs w:val="24"/>
        </w:rPr>
        <w:t xml:space="preserve">&lt;t}, </w:t>
      </w:r>
      <m:oMath>
        <m:r>
          <w:rPr>
            <w:rFonts w:ascii="Cambria Math" w:hAnsi="Cambria Math" w:cs="Times New Roman"/>
            <w:kern w:val="0"/>
            <w:szCs w:val="24"/>
          </w:rPr>
          <m:t>∀</m:t>
        </m:r>
        <m:r>
          <w:rPr>
            <w:rFonts w:ascii="Cambria Math" w:cs="Times New Roman"/>
            <w:kern w:val="0"/>
            <w:szCs w:val="24"/>
          </w:rPr>
          <m:t>1</m:t>
        </m:r>
        <m:r>
          <w:rPr>
            <w:rFonts w:ascii="Cambria Math" w:cs="Times New Roman"/>
            <w:kern w:val="0"/>
            <w:szCs w:val="24"/>
          </w:rPr>
          <m:t>≤</m:t>
        </m:r>
        <m:r>
          <w:rPr>
            <w:rFonts w:ascii="Cambria Math" w:cs="Times New Roman"/>
            <w:kern w:val="0"/>
            <w:szCs w:val="24"/>
          </w:rPr>
          <m:t>j</m:t>
        </m:r>
        <m:r>
          <w:rPr>
            <w:rFonts w:ascii="Cambria Math" w:cs="Times New Roman"/>
            <w:kern w:val="0"/>
            <w:szCs w:val="24"/>
          </w:rPr>
          <m:t>≤</m:t>
        </m:r>
        <m:r>
          <w:rPr>
            <w:rFonts w:ascii="Cambria Math" w:cs="Times New Roman"/>
            <w:kern w:val="0"/>
            <w:szCs w:val="24"/>
          </w:rPr>
          <m:t>|F|</m:t>
        </m:r>
      </m:oMath>
    </w:p>
    <w:p w:rsidR="000415AB" w:rsidRPr="00AC2AB5" w:rsidRDefault="008401BD" w:rsidP="00F56620">
      <w:pPr>
        <w:jc w:val="center"/>
        <w:rPr>
          <w:rFonts w:cs="Times New Roman"/>
          <w:i/>
          <w:kern w:val="0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kern w:val="0"/>
                  <w:szCs w:val="24"/>
                </w:rPr>
              </m:ctrlPr>
            </m:sSubPr>
            <m:e>
              <m:r>
                <w:rPr>
                  <w:rFonts w:ascii="Cambria Math" w:cs="Times New Roman"/>
                  <w:kern w:val="0"/>
                  <w:szCs w:val="24"/>
                </w:rPr>
                <m:t>I</m:t>
              </m:r>
            </m:e>
            <m:sub>
              <m:r>
                <w:rPr>
                  <w:rFonts w:ascii="Cambria Math" w:cs="Times New Roman"/>
                  <w:kern w:val="0"/>
                  <w:szCs w:val="24"/>
                </w:rPr>
                <m:t>train</m:t>
              </m:r>
            </m:sub>
          </m:sSub>
          <m:r>
            <w:rPr>
              <w:rFonts w:ascii="Cambria Math" w:cs="Times New Roman"/>
              <w:kern w:val="0"/>
              <w:szCs w:val="24"/>
            </w:rPr>
            <m:t>=I\</m:t>
          </m:r>
          <m:sSub>
            <m:sSubPr>
              <m:ctrlPr>
                <w:rPr>
                  <w:rFonts w:ascii="Cambria Math" w:hAnsi="Cambria Math" w:cs="Times New Roman"/>
                  <w:i/>
                  <w:kern w:val="0"/>
                  <w:szCs w:val="24"/>
                </w:rPr>
              </m:ctrlPr>
            </m:sSubPr>
            <m:e>
              <m:r>
                <w:rPr>
                  <w:rFonts w:ascii="Cambria Math" w:cs="Times New Roman"/>
                  <w:kern w:val="0"/>
                  <w:szCs w:val="24"/>
                </w:rPr>
                <m:t>I</m:t>
              </m:r>
            </m:e>
            <m:sub>
              <m:r>
                <w:rPr>
                  <w:rFonts w:ascii="Cambria Math" w:cs="Times New Roman"/>
                  <w:kern w:val="0"/>
                  <w:szCs w:val="24"/>
                </w:rPr>
                <m:t>learn</m:t>
              </m:r>
            </m:sub>
          </m:sSub>
        </m:oMath>
      </m:oMathPara>
    </w:p>
    <w:p w:rsidR="000415AB" w:rsidRPr="00AC2AB5" w:rsidRDefault="00AC2AB5" w:rsidP="00F56620">
      <w:pPr>
        <w:jc w:val="center"/>
        <w:rPr>
          <w:rFonts w:cs="Times New Roman"/>
          <w:i/>
          <w:kern w:val="0"/>
          <w:szCs w:val="24"/>
        </w:rPr>
      </w:pPr>
      <m:oMath>
        <m:r>
          <w:rPr>
            <w:rFonts w:ascii="Cambria Math" w:hAnsi="Cambria Math" w:cs="Times New Roman"/>
            <w:kern w:val="0"/>
            <w:szCs w:val="24"/>
          </w:rPr>
          <m:t>△</m:t>
        </m:r>
        <m:r>
          <w:rPr>
            <w:rFonts w:ascii="Cambria Math" w:cs="Times New Roman"/>
            <w:kern w:val="0"/>
            <w:szCs w:val="24"/>
          </w:rPr>
          <m:t>=</m:t>
        </m:r>
        <m:r>
          <w:rPr>
            <w:rFonts w:ascii="Cambria Math" w:cs="Times New Roman"/>
            <w:kern w:val="0"/>
            <w:szCs w:val="24"/>
          </w:rPr>
          <m:t>-</m:t>
        </m:r>
        <m:f>
          <m:f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kern w:val="0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kern w:val="0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cs="Times New Roman"/>
                        <w:kern w:val="0"/>
                        <w:szCs w:val="24"/>
                      </w:rPr>
                      <m:t>I</m:t>
                    </m:r>
                  </m:e>
                  <m:sub>
                    <m:r>
                      <w:rPr>
                        <w:rFonts w:ascii="Cambria Math" w:cs="Times New Roman"/>
                        <w:kern w:val="0"/>
                        <w:szCs w:val="24"/>
                      </w:rPr>
                      <m:t>learn</m:t>
                    </m:r>
                  </m:sub>
                </m:sSub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kern w:val="0"/>
                    <w:szCs w:val="24"/>
                  </w:rPr>
                </m:ctrlPr>
              </m:dPr>
              <m:e>
                <m:r>
                  <w:rPr>
                    <w:rFonts w:ascii="Cambria Math" w:cs="Times New Roman"/>
                    <w:kern w:val="0"/>
                    <w:szCs w:val="24"/>
                  </w:rPr>
                  <m:t>I</m:t>
                </m:r>
              </m:e>
            </m:d>
          </m:den>
        </m:f>
      </m:oMath>
      <w:r w:rsidRPr="00AC2AB5">
        <w:rPr>
          <w:rFonts w:cs="Times New Roman"/>
          <w:i/>
          <w:kern w:val="0"/>
          <w:szCs w:val="24"/>
        </w:rPr>
        <w:t>E (</w:t>
      </w:r>
      <m:oMath>
        <m:sSub>
          <m:sSub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sSubPr>
          <m:e>
            <m:r>
              <w:rPr>
                <w:rFonts w:ascii="Cambria Math" w:cs="Times New Roman"/>
                <w:kern w:val="0"/>
                <w:szCs w:val="24"/>
              </w:rPr>
              <m:t>I</m:t>
            </m:r>
          </m:e>
          <m:sub>
            <m:r>
              <w:rPr>
                <w:rFonts w:ascii="Cambria Math" w:cs="Times New Roman"/>
                <w:kern w:val="0"/>
                <w:szCs w:val="24"/>
              </w:rPr>
              <m:t>learn</m:t>
            </m:r>
          </m:sub>
        </m:sSub>
        <m:r>
          <w:rPr>
            <w:rFonts w:ascii="Cambria Math" w:cs="Times New Roman"/>
            <w:kern w:val="0"/>
            <w:szCs w:val="24"/>
          </w:rPr>
          <m:t>)</m:t>
        </m:r>
        <m:r>
          <w:rPr>
            <w:rFonts w:ascii="Cambria Math" w:cs="Times New Roman"/>
            <w:kern w:val="0"/>
            <w:szCs w:val="24"/>
          </w:rPr>
          <m:t>-</m:t>
        </m:r>
        <m:f>
          <m:f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kern w:val="0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kern w:val="0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cs="Times New Roman"/>
                        <w:kern w:val="0"/>
                        <w:szCs w:val="24"/>
                      </w:rPr>
                      <m:t>I</m:t>
                    </m:r>
                  </m:e>
                  <m:sub>
                    <m:r>
                      <w:rPr>
                        <w:rFonts w:ascii="Cambria Math" w:cs="Times New Roman"/>
                        <w:kern w:val="0"/>
                        <w:szCs w:val="24"/>
                      </w:rPr>
                      <m:t>train</m:t>
                    </m:r>
                  </m:sub>
                </m:sSub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kern w:val="0"/>
                    <w:szCs w:val="24"/>
                  </w:rPr>
                </m:ctrlPr>
              </m:dPr>
              <m:e>
                <m:r>
                  <w:rPr>
                    <w:rFonts w:ascii="Cambria Math" w:cs="Times New Roman"/>
                    <w:kern w:val="0"/>
                    <w:szCs w:val="24"/>
                  </w:rPr>
                  <m:t>I</m:t>
                </m:r>
              </m:e>
            </m:d>
          </m:den>
        </m:f>
      </m:oMath>
      <w:r w:rsidRPr="00AC2AB5">
        <w:rPr>
          <w:rFonts w:cs="Times New Roman"/>
          <w:i/>
          <w:kern w:val="0"/>
          <w:szCs w:val="24"/>
        </w:rPr>
        <w:t>E (</w:t>
      </w:r>
      <m:oMath>
        <m:sSub>
          <m:sSubPr>
            <m:ctrlPr>
              <w:rPr>
                <w:rFonts w:ascii="Cambria Math" w:hAnsi="Cambria Math" w:cs="Times New Roman"/>
                <w:i/>
                <w:kern w:val="0"/>
                <w:szCs w:val="24"/>
              </w:rPr>
            </m:ctrlPr>
          </m:sSubPr>
          <m:e>
            <m:r>
              <w:rPr>
                <w:rFonts w:ascii="Cambria Math" w:cs="Times New Roman"/>
                <w:kern w:val="0"/>
                <w:szCs w:val="24"/>
              </w:rPr>
              <m:t>I</m:t>
            </m:r>
          </m:e>
          <m:sub>
            <m:r>
              <w:rPr>
                <w:rFonts w:ascii="Cambria Math" w:cs="Times New Roman"/>
                <w:kern w:val="0"/>
                <w:szCs w:val="24"/>
              </w:rPr>
              <m:t>train</m:t>
            </m:r>
          </m:sub>
        </m:sSub>
        <m:r>
          <w:rPr>
            <w:rFonts w:ascii="Cambria Math" w:cs="Times New Roman"/>
            <w:kern w:val="0"/>
            <w:szCs w:val="24"/>
          </w:rPr>
          <m:t>)</m:t>
        </m:r>
      </m:oMath>
    </w:p>
    <w:p w:rsidR="000415AB" w:rsidRPr="00AC2AB5" w:rsidRDefault="008401BD" w:rsidP="00F56620">
      <w:pPr>
        <w:jc w:val="center"/>
        <w:rPr>
          <w:rFonts w:eastAsiaTheme="minorEastAsia" w:cs="Times New Roman"/>
          <w:i/>
          <w:kern w:val="0"/>
          <w:szCs w:val="24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kern w:val="0"/>
                  <w:szCs w:val="24"/>
                </w:rPr>
              </m:ctrlPr>
            </m:sSubSupPr>
            <m:e>
              <m:r>
                <w:rPr>
                  <w:rFonts w:ascii="Cambria Math" w:cs="Times New Roman"/>
                  <w:kern w:val="0"/>
                  <w:szCs w:val="24"/>
                </w:rPr>
                <m:t>f</m:t>
              </m:r>
            </m:e>
            <m:sub>
              <m:r>
                <w:rPr>
                  <w:rFonts w:ascii="Cambria Math" w:cs="Times New Roman"/>
                  <w:kern w:val="0"/>
                  <w:szCs w:val="24"/>
                </w:rPr>
                <m:t>j</m:t>
              </m:r>
            </m:sub>
            <m:sup>
              <m:r>
                <w:rPr>
                  <w:rFonts w:ascii="Cambria Math" w:cs="Times New Roman"/>
                  <w:kern w:val="0"/>
                  <w:szCs w:val="24"/>
                </w:rPr>
                <m:t>opt</m:t>
              </m:r>
            </m:sup>
          </m:sSubSup>
          <m:r>
            <w:rPr>
              <w:rFonts w:ascii="Cambria Math" w:cs="Times New Roman"/>
              <w:kern w:val="0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kern w:val="0"/>
                  <w:szCs w:val="24"/>
                </w:rPr>
              </m:ctrlPr>
            </m:sSubPr>
            <m:e>
              <m:r>
                <w:rPr>
                  <w:rFonts w:ascii="Cambria Math" w:cs="Times New Roman"/>
                  <w:kern w:val="0"/>
                  <w:szCs w:val="24"/>
                </w:rPr>
                <m:t>max</m:t>
              </m:r>
            </m:e>
            <m:sub>
              <m:r>
                <w:rPr>
                  <w:rFonts w:ascii="Cambria Math" w:cs="Times New Roman"/>
                  <w:kern w:val="0"/>
                  <w:szCs w:val="24"/>
                </w:rPr>
                <m:t>j</m:t>
              </m:r>
            </m:sub>
          </m:sSub>
          <m:r>
            <w:rPr>
              <w:rFonts w:ascii="Cambria Math" w:hAnsi="Cambria Math" w:cs="Times New Roman"/>
              <w:kern w:val="0"/>
              <w:szCs w:val="24"/>
            </w:rPr>
            <m:t>△</m:t>
          </m:r>
        </m:oMath>
      </m:oMathPara>
    </w:p>
    <w:p w:rsidR="00F56620" w:rsidRPr="00F56620" w:rsidRDefault="00F56620" w:rsidP="00F56620">
      <w:pPr>
        <w:jc w:val="center"/>
        <w:rPr>
          <w:rFonts w:eastAsiaTheme="minorEastAsia" w:cs="Times New Roman"/>
          <w:kern w:val="0"/>
          <w:szCs w:val="24"/>
        </w:rPr>
      </w:pPr>
    </w:p>
    <w:p w:rsidR="000415AB" w:rsidRPr="00737E28" w:rsidRDefault="000415AB" w:rsidP="00737E28">
      <w:pPr>
        <w:rPr>
          <w:rFonts w:cs="Times New Roman"/>
          <w:kern w:val="0"/>
          <w:szCs w:val="24"/>
        </w:rPr>
      </w:pPr>
      <w:r w:rsidRPr="00737E28">
        <w:rPr>
          <w:rFonts w:cs="Times New Roman"/>
          <w:color w:val="000000"/>
          <w:kern w:val="0"/>
          <w:szCs w:val="24"/>
        </w:rPr>
        <w:t xml:space="preserve">The size of </w:t>
      </w:r>
      <w:r w:rsidRPr="00737E28">
        <w:rPr>
          <w:rFonts w:cs="Times New Roman"/>
          <w:i/>
          <w:color w:val="000000"/>
          <w:kern w:val="0"/>
          <w:szCs w:val="24"/>
        </w:rPr>
        <w:t>F</w:t>
      </w:r>
      <w:r w:rsidRPr="00737E28">
        <w:rPr>
          <w:rFonts w:cs="Times New Roman"/>
          <w:color w:val="000000"/>
          <w:kern w:val="0"/>
          <w:szCs w:val="24"/>
        </w:rPr>
        <w:t xml:space="preserve"> is an empirical choice. If there are too many features, the training will slow down and </w:t>
      </w:r>
      <w:r w:rsidR="00F422B9">
        <w:rPr>
          <w:rFonts w:eastAsiaTheme="minorEastAsia" w:cs="Times New Roman" w:hint="eastAsia"/>
          <w:color w:val="000000"/>
          <w:kern w:val="0"/>
          <w:szCs w:val="24"/>
        </w:rPr>
        <w:t xml:space="preserve">the </w:t>
      </w:r>
      <w:r w:rsidRPr="00737E28">
        <w:rPr>
          <w:rFonts w:cs="Times New Roman"/>
          <w:color w:val="000000"/>
          <w:kern w:val="0"/>
          <w:szCs w:val="24"/>
        </w:rPr>
        <w:t xml:space="preserve">risk </w:t>
      </w:r>
      <w:r w:rsidR="00F422B9">
        <w:rPr>
          <w:rFonts w:eastAsiaTheme="minorEastAsia" w:cs="Times New Roman" w:hint="eastAsia"/>
          <w:color w:val="000000"/>
          <w:kern w:val="0"/>
          <w:szCs w:val="24"/>
        </w:rPr>
        <w:t xml:space="preserve">will be </w:t>
      </w:r>
      <w:r w:rsidRPr="00737E28">
        <w:rPr>
          <w:rFonts w:cs="Times New Roman"/>
          <w:color w:val="000000"/>
          <w:kern w:val="0"/>
          <w:szCs w:val="24"/>
        </w:rPr>
        <w:t xml:space="preserve">over-fitting. However, if the smaller </w:t>
      </w:r>
      <w:r w:rsidRPr="00AC2AB5">
        <w:rPr>
          <w:rFonts w:cs="Times New Roman"/>
          <w:i/>
          <w:color w:val="000000"/>
          <w:kern w:val="0"/>
          <w:szCs w:val="24"/>
        </w:rPr>
        <w:t xml:space="preserve">F </w:t>
      </w:r>
      <w:r w:rsidRPr="00737E28">
        <w:rPr>
          <w:rFonts w:cs="Times New Roman"/>
          <w:color w:val="000000"/>
          <w:kern w:val="0"/>
          <w:szCs w:val="24"/>
        </w:rPr>
        <w:t xml:space="preserve">is chosen, randomization will come </w:t>
      </w:r>
      <w:r w:rsidR="00F422B9">
        <w:rPr>
          <w:rFonts w:eastAsiaTheme="minorEastAsia" w:cs="Times New Roman" w:hint="eastAsia"/>
          <w:color w:val="000000"/>
          <w:kern w:val="0"/>
          <w:szCs w:val="24"/>
        </w:rPr>
        <w:t>about</w:t>
      </w:r>
      <w:r w:rsidRPr="00737E28">
        <w:rPr>
          <w:rFonts w:cs="Times New Roman"/>
          <w:color w:val="000000"/>
          <w:kern w:val="0"/>
          <w:szCs w:val="24"/>
        </w:rPr>
        <w:t xml:space="preserve"> faster.</w:t>
      </w:r>
    </w:p>
    <w:p w:rsidR="000415AB" w:rsidRPr="00072C05" w:rsidRDefault="000415AB" w:rsidP="00737E28">
      <w:pPr>
        <w:spacing w:line="276" w:lineRule="auto"/>
        <w:rPr>
          <w:rFonts w:cs="Times New Roman"/>
        </w:rPr>
      </w:pPr>
    </w:p>
    <w:p w:rsidR="000415AB" w:rsidRPr="00072C05" w:rsidRDefault="000415AB" w:rsidP="00737E28">
      <w:pPr>
        <w:pStyle w:val="2"/>
        <w:spacing w:line="276" w:lineRule="auto"/>
        <w:rPr>
          <w:szCs w:val="24"/>
        </w:rPr>
      </w:pPr>
      <w:bookmarkStart w:id="96" w:name="_Toc384654396"/>
      <w:bookmarkStart w:id="97" w:name="_Toc388350419"/>
      <w:r w:rsidRPr="00072C05">
        <w:t>4.</w:t>
      </w:r>
      <w:r w:rsidR="0078594C">
        <w:rPr>
          <w:rFonts w:hint="eastAsia"/>
        </w:rPr>
        <w:t xml:space="preserve">4 </w:t>
      </w:r>
      <w:r w:rsidRPr="00072C05">
        <w:t>HOG Parameters Comparison</w:t>
      </w:r>
      <w:bookmarkEnd w:id="96"/>
      <w:bookmarkEnd w:id="97"/>
    </w:p>
    <w:p w:rsidR="000415AB" w:rsidRPr="00072C05" w:rsidRDefault="000415AB" w:rsidP="00BC1335">
      <w:pPr>
        <w:rPr>
          <w:kern w:val="0"/>
        </w:rPr>
      </w:pPr>
      <w:r w:rsidRPr="00072C05">
        <w:rPr>
          <w:kern w:val="0"/>
        </w:rPr>
        <w:t>As previously mentioned</w:t>
      </w:r>
      <w:r w:rsidR="00AC2AB5">
        <w:rPr>
          <w:rFonts w:eastAsiaTheme="minorEastAsia" w:hint="eastAsia"/>
          <w:kern w:val="0"/>
        </w:rPr>
        <w:t xml:space="preserve"> in Section 4.1.1</w:t>
      </w:r>
      <w:r w:rsidRPr="00072C05">
        <w:rPr>
          <w:kern w:val="0"/>
        </w:rPr>
        <w:t xml:space="preserve">, although </w:t>
      </w:r>
      <w:r w:rsidR="00F422B9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>study</w:t>
      </w:r>
      <w:r w:rsidR="002D361A">
        <w:rPr>
          <w:rFonts w:eastAsiaTheme="minorEastAsia" w:hint="eastAsia"/>
          <w:kern w:val="0"/>
        </w:rPr>
        <w:t xml:space="preserve"> in [</w:t>
      </w:r>
      <w:r w:rsidR="008401BD">
        <w:rPr>
          <w:rFonts w:eastAsiaTheme="minorEastAsia"/>
          <w:kern w:val="0"/>
        </w:rPr>
        <w:fldChar w:fldCharType="begin"/>
      </w:r>
      <w:r w:rsidR="002D361A">
        <w:rPr>
          <w:rFonts w:eastAsiaTheme="minorEastAsia"/>
          <w:kern w:val="0"/>
        </w:rPr>
        <w:instrText xml:space="preserve"> </w:instrText>
      </w:r>
      <w:r w:rsidR="002D361A">
        <w:rPr>
          <w:rFonts w:eastAsiaTheme="minorEastAsia" w:hint="eastAsia"/>
          <w:kern w:val="0"/>
        </w:rPr>
        <w:instrText>NOTEREF _Ref383869550 \h</w:instrText>
      </w:r>
      <w:r w:rsidR="002D361A">
        <w:rPr>
          <w:rFonts w:eastAsiaTheme="minorEastAsia"/>
          <w:kern w:val="0"/>
        </w:rPr>
        <w:instrText xml:space="preserve"> </w:instrText>
      </w:r>
      <w:r w:rsidR="008401BD">
        <w:rPr>
          <w:rFonts w:eastAsiaTheme="minorEastAsia"/>
          <w:kern w:val="0"/>
        </w:rPr>
      </w:r>
      <w:r w:rsidR="008401BD">
        <w:rPr>
          <w:rFonts w:eastAsiaTheme="minorEastAsia"/>
          <w:kern w:val="0"/>
        </w:rPr>
        <w:fldChar w:fldCharType="separate"/>
      </w:r>
      <w:r w:rsidR="00AE69A1">
        <w:rPr>
          <w:rFonts w:eastAsiaTheme="minorEastAsia"/>
          <w:kern w:val="0"/>
        </w:rPr>
        <w:t>79</w:t>
      </w:r>
      <w:r w:rsidR="008401BD">
        <w:rPr>
          <w:rFonts w:eastAsiaTheme="minorEastAsia"/>
          <w:kern w:val="0"/>
        </w:rPr>
        <w:fldChar w:fldCharType="end"/>
      </w:r>
      <w:r w:rsidR="002D361A">
        <w:rPr>
          <w:rFonts w:eastAsiaTheme="minorEastAsia" w:hint="eastAsia"/>
          <w:kern w:val="0"/>
        </w:rPr>
        <w:t>]</w:t>
      </w:r>
      <w:r w:rsidRPr="00072C05">
        <w:rPr>
          <w:kern w:val="0"/>
        </w:rPr>
        <w:t xml:space="preserve"> suggested the </w:t>
      </w:r>
      <w:r w:rsidR="00F422B9">
        <w:rPr>
          <w:rFonts w:eastAsiaTheme="minorEastAsia" w:hint="eastAsia"/>
          <w:kern w:val="0"/>
        </w:rPr>
        <w:t xml:space="preserve">use of </w:t>
      </w:r>
      <w:r w:rsidRPr="00072C05">
        <w:rPr>
          <w:kern w:val="0"/>
        </w:rPr>
        <w:t xml:space="preserve">HOG parameters for </w:t>
      </w:r>
      <w:r w:rsidR="002704EB">
        <w:rPr>
          <w:rFonts w:eastAsiaTheme="minorEastAsia"/>
          <w:kern w:val="0"/>
        </w:rPr>
        <w:t>pedestrian</w:t>
      </w:r>
      <w:r w:rsidRPr="00072C05">
        <w:rPr>
          <w:kern w:val="0"/>
        </w:rPr>
        <w:t xml:space="preserve"> detection, it is hard to say whether </w:t>
      </w:r>
      <w:r w:rsidR="00F422B9">
        <w:rPr>
          <w:rFonts w:eastAsiaTheme="minorEastAsia" w:hint="eastAsia"/>
          <w:kern w:val="0"/>
        </w:rPr>
        <w:t>this</w:t>
      </w:r>
      <w:r w:rsidRPr="00072C05">
        <w:rPr>
          <w:kern w:val="0"/>
        </w:rPr>
        <w:t xml:space="preserve"> works in other conditions.</w:t>
      </w:r>
    </w:p>
    <w:p w:rsidR="000415AB" w:rsidRPr="00072C05" w:rsidRDefault="000415AB" w:rsidP="00BC1335">
      <w:pPr>
        <w:rPr>
          <w:kern w:val="0"/>
        </w:rPr>
      </w:pPr>
    </w:p>
    <w:p w:rsidR="000415AB" w:rsidRPr="00062465" w:rsidRDefault="002D361A" w:rsidP="00062465">
      <w:pPr>
        <w:rPr>
          <w:rFonts w:eastAsiaTheme="minorEastAsia"/>
          <w:color w:val="000000" w:themeColor="text1"/>
          <w:kern w:val="0"/>
        </w:rPr>
      </w:pPr>
      <w:r>
        <w:rPr>
          <w:rFonts w:eastAsiaTheme="minorEastAsia" w:hint="eastAsia"/>
          <w:color w:val="000000" w:themeColor="text1"/>
          <w:kern w:val="0"/>
        </w:rPr>
        <w:t>W</w:t>
      </w:r>
      <w:r w:rsidR="00B41802" w:rsidRPr="00062465">
        <w:rPr>
          <w:color w:val="000000" w:themeColor="text1"/>
          <w:kern w:val="0"/>
        </w:rPr>
        <w:t>e</w:t>
      </w:r>
      <w:r w:rsidR="000415AB" w:rsidRPr="00062465">
        <w:rPr>
          <w:color w:val="000000" w:themeColor="text1"/>
          <w:kern w:val="0"/>
        </w:rPr>
        <w:t xml:space="preserve"> discuss </w:t>
      </w:r>
      <w:r>
        <w:rPr>
          <w:rFonts w:eastAsiaTheme="minorEastAsia" w:hint="eastAsia"/>
          <w:color w:val="000000" w:themeColor="text1"/>
          <w:kern w:val="0"/>
        </w:rPr>
        <w:t xml:space="preserve">in this section </w:t>
      </w:r>
      <w:r w:rsidR="000415AB" w:rsidRPr="00062465">
        <w:rPr>
          <w:color w:val="000000" w:themeColor="text1"/>
          <w:kern w:val="0"/>
        </w:rPr>
        <w:t xml:space="preserve">how </w:t>
      </w:r>
      <w:r w:rsidR="00B41802" w:rsidRPr="00062465">
        <w:rPr>
          <w:color w:val="000000" w:themeColor="text1"/>
          <w:kern w:val="0"/>
        </w:rPr>
        <w:t>we</w:t>
      </w:r>
      <w:r w:rsidR="000415AB" w:rsidRPr="00062465">
        <w:rPr>
          <w:color w:val="000000" w:themeColor="text1"/>
          <w:kern w:val="0"/>
        </w:rPr>
        <w:t xml:space="preserve"> found the reasonable parameters </w:t>
      </w:r>
      <w:r>
        <w:rPr>
          <w:rFonts w:eastAsiaTheme="minorEastAsia" w:hint="eastAsia"/>
          <w:color w:val="000000" w:themeColor="text1"/>
          <w:kern w:val="0"/>
        </w:rPr>
        <w:t xml:space="preserve">of HOG used </w:t>
      </w:r>
      <w:r w:rsidR="000415AB" w:rsidRPr="00062465">
        <w:rPr>
          <w:color w:val="000000" w:themeColor="text1"/>
          <w:kern w:val="0"/>
        </w:rPr>
        <w:t>for traffic sign</w:t>
      </w:r>
      <w:r w:rsidR="00AC2AB5" w:rsidRPr="00062465">
        <w:rPr>
          <w:rFonts w:eastAsiaTheme="minorEastAsia" w:hint="eastAsia"/>
          <w:color w:val="000000" w:themeColor="text1"/>
          <w:kern w:val="0"/>
        </w:rPr>
        <w:t>s</w:t>
      </w:r>
      <w:r w:rsidR="000415AB" w:rsidRPr="00062465">
        <w:rPr>
          <w:color w:val="000000" w:themeColor="text1"/>
          <w:kern w:val="0"/>
        </w:rPr>
        <w:t xml:space="preserve"> detection. </w:t>
      </w:r>
      <w:r w:rsidR="00B41802" w:rsidRPr="00062465">
        <w:rPr>
          <w:rFonts w:eastAsiaTheme="minorEastAsia" w:hint="eastAsia"/>
          <w:color w:val="000000" w:themeColor="text1"/>
          <w:kern w:val="0"/>
        </w:rPr>
        <w:t xml:space="preserve">We </w:t>
      </w:r>
      <w:r w:rsidR="000415AB" w:rsidRPr="00062465">
        <w:rPr>
          <w:color w:val="000000" w:themeColor="text1"/>
          <w:kern w:val="0"/>
        </w:rPr>
        <w:t>e</w:t>
      </w:r>
      <w:r w:rsidR="00293AE4">
        <w:rPr>
          <w:rFonts w:eastAsiaTheme="minorEastAsia" w:hint="eastAsia"/>
          <w:color w:val="000000" w:themeColor="text1"/>
          <w:kern w:val="0"/>
        </w:rPr>
        <w:t>laborate upon</w:t>
      </w:r>
      <w:r w:rsidR="000415AB" w:rsidRPr="00062465">
        <w:rPr>
          <w:color w:val="000000" w:themeColor="text1"/>
          <w:kern w:val="0"/>
        </w:rPr>
        <w:t xml:space="preserve"> </w:t>
      </w:r>
      <w:r w:rsidR="000415AB" w:rsidRPr="00062465">
        <w:rPr>
          <w:rFonts w:cs="Times New Roman"/>
          <w:color w:val="000000" w:themeColor="text1"/>
          <w:kern w:val="0"/>
        </w:rPr>
        <w:t xml:space="preserve">how </w:t>
      </w:r>
      <w:r w:rsidR="00B41802" w:rsidRPr="00062465">
        <w:rPr>
          <w:rFonts w:eastAsiaTheme="minorEastAsia" w:cs="Times New Roman"/>
          <w:color w:val="000000" w:themeColor="text1"/>
          <w:kern w:val="0"/>
        </w:rPr>
        <w:t>we</w:t>
      </w:r>
      <w:r w:rsidR="000415AB" w:rsidRPr="00062465">
        <w:rPr>
          <w:rFonts w:cs="Times New Roman"/>
          <w:color w:val="000000" w:themeColor="text1"/>
          <w:kern w:val="0"/>
        </w:rPr>
        <w:t xml:space="preserve"> exploited the HOG features for</w:t>
      </w:r>
      <w:r w:rsidR="00293AE4">
        <w:rPr>
          <w:rFonts w:eastAsiaTheme="minorEastAsia" w:cs="Times New Roman" w:hint="eastAsia"/>
          <w:color w:val="000000" w:themeColor="text1"/>
          <w:kern w:val="0"/>
        </w:rPr>
        <w:t xml:space="preserve"> </w:t>
      </w:r>
      <w:r w:rsidR="00DE1E1B">
        <w:rPr>
          <w:rFonts w:eastAsiaTheme="minorEastAsia" w:cs="Times New Roman" w:hint="eastAsia"/>
          <w:color w:val="000000" w:themeColor="text1"/>
          <w:kern w:val="0"/>
        </w:rPr>
        <w:t>traffic signs</w:t>
      </w:r>
      <w:r w:rsidR="000415AB" w:rsidRPr="00062465">
        <w:rPr>
          <w:rFonts w:cs="Times New Roman"/>
          <w:color w:val="000000" w:themeColor="text1"/>
          <w:kern w:val="0"/>
        </w:rPr>
        <w:t xml:space="preserve"> </w:t>
      </w:r>
      <w:r w:rsidR="00B03E61">
        <w:rPr>
          <w:rFonts w:eastAsiaTheme="minorEastAsia" w:cs="Times New Roman" w:hint="eastAsia"/>
          <w:color w:val="000000" w:themeColor="text1"/>
          <w:kern w:val="0"/>
        </w:rPr>
        <w:t>in</w:t>
      </w:r>
      <w:r w:rsidR="000415AB" w:rsidRPr="00062465">
        <w:rPr>
          <w:rFonts w:cs="Times New Roman"/>
          <w:color w:val="000000" w:themeColor="text1"/>
          <w:kern w:val="0"/>
        </w:rPr>
        <w:t xml:space="preserve"> our data</w:t>
      </w:r>
      <w:r w:rsidR="0078594C">
        <w:rPr>
          <w:rFonts w:eastAsiaTheme="minorEastAsia" w:cs="Times New Roman" w:hint="eastAsia"/>
          <w:color w:val="000000" w:themeColor="text1"/>
          <w:kern w:val="0"/>
        </w:rPr>
        <w:t>set</w:t>
      </w:r>
      <w:r w:rsidR="000415AB" w:rsidRPr="00062465">
        <w:rPr>
          <w:rFonts w:cs="Times New Roman"/>
          <w:color w:val="000000" w:themeColor="text1"/>
          <w:kern w:val="0"/>
        </w:rPr>
        <w:t xml:space="preserve"> and </w:t>
      </w:r>
      <w:r w:rsidR="00B03E61">
        <w:rPr>
          <w:rFonts w:eastAsiaTheme="minorEastAsia" w:cs="Times New Roman" w:hint="eastAsia"/>
          <w:color w:val="000000" w:themeColor="text1"/>
          <w:kern w:val="0"/>
        </w:rPr>
        <w:t xml:space="preserve">how we set </w:t>
      </w:r>
      <w:r w:rsidR="000415AB" w:rsidRPr="00062465">
        <w:rPr>
          <w:rFonts w:cs="Times New Roman"/>
          <w:color w:val="000000" w:themeColor="text1"/>
          <w:kern w:val="0"/>
        </w:rPr>
        <w:t xml:space="preserve">the </w:t>
      </w:r>
      <w:r w:rsidR="00B03E61">
        <w:rPr>
          <w:rFonts w:eastAsiaTheme="minorEastAsia" w:cs="Times New Roman" w:hint="eastAsia"/>
          <w:color w:val="000000" w:themeColor="text1"/>
          <w:kern w:val="0"/>
        </w:rPr>
        <w:t xml:space="preserve">size of the </w:t>
      </w:r>
      <w:r w:rsidR="000415AB" w:rsidRPr="00062465">
        <w:rPr>
          <w:rFonts w:cs="Times New Roman"/>
          <w:color w:val="000000" w:themeColor="text1"/>
          <w:kern w:val="0"/>
        </w:rPr>
        <w:t>descriptor</w:t>
      </w:r>
      <w:r w:rsidR="00293AE4">
        <w:rPr>
          <w:rFonts w:eastAsiaTheme="minorEastAsia" w:cs="Times New Roman" w:hint="eastAsia"/>
          <w:color w:val="000000" w:themeColor="text1"/>
          <w:kern w:val="0"/>
        </w:rPr>
        <w:t>. A</w:t>
      </w:r>
      <w:r w:rsidR="000415AB" w:rsidRPr="00062465">
        <w:rPr>
          <w:rFonts w:cs="Times New Roman"/>
          <w:color w:val="000000" w:themeColor="text1"/>
          <w:kern w:val="0"/>
        </w:rPr>
        <w:t xml:space="preserve">fter the systematic study of </w:t>
      </w:r>
      <w:r w:rsidR="00B03E61">
        <w:rPr>
          <w:rFonts w:eastAsiaTheme="minorEastAsia" w:cs="Times New Roman" w:hint="eastAsia"/>
          <w:color w:val="000000" w:themeColor="text1"/>
          <w:kern w:val="0"/>
        </w:rPr>
        <w:t xml:space="preserve">the </w:t>
      </w:r>
      <w:r w:rsidR="000415AB" w:rsidRPr="00062465">
        <w:rPr>
          <w:rFonts w:cs="Times New Roman"/>
          <w:color w:val="000000" w:themeColor="text1"/>
          <w:kern w:val="0"/>
        </w:rPr>
        <w:t>effects of various parameters</w:t>
      </w:r>
      <w:r w:rsidR="00293AE4">
        <w:rPr>
          <w:rFonts w:eastAsiaTheme="minorEastAsia" w:cs="Times New Roman" w:hint="eastAsia"/>
          <w:color w:val="000000" w:themeColor="text1"/>
          <w:kern w:val="0"/>
        </w:rPr>
        <w:t>,</w:t>
      </w:r>
      <w:r w:rsidR="000415AB" w:rsidRPr="00062465">
        <w:rPr>
          <w:rFonts w:cs="Times New Roman"/>
          <w:color w:val="000000" w:themeColor="text1"/>
          <w:kern w:val="0"/>
        </w:rPr>
        <w:t xml:space="preserve"> we set our descriptor</w:t>
      </w:r>
      <w:r w:rsidR="002704EB" w:rsidRPr="00062465">
        <w:rPr>
          <w:rFonts w:eastAsiaTheme="minorEastAsia" w:cs="Times New Roman"/>
          <w:color w:val="000000" w:themeColor="text1"/>
          <w:kern w:val="0"/>
        </w:rPr>
        <w:t xml:space="preserve"> for </w:t>
      </w:r>
      <w:r w:rsidR="00293AE4">
        <w:rPr>
          <w:rFonts w:eastAsiaTheme="minorEastAsia" w:cs="Times New Roman" w:hint="eastAsia"/>
          <w:color w:val="000000" w:themeColor="text1"/>
          <w:kern w:val="0"/>
        </w:rPr>
        <w:t xml:space="preserve">the </w:t>
      </w:r>
      <w:r w:rsidR="002704EB" w:rsidRPr="00062465">
        <w:rPr>
          <w:rFonts w:eastAsiaTheme="minorEastAsia" w:cs="Times New Roman"/>
          <w:color w:val="000000" w:themeColor="text1"/>
          <w:kern w:val="0"/>
        </w:rPr>
        <w:t>training step</w:t>
      </w:r>
      <w:r w:rsidR="000415AB" w:rsidRPr="00062465">
        <w:rPr>
          <w:rFonts w:cs="Times New Roman"/>
          <w:color w:val="000000" w:themeColor="text1"/>
          <w:kern w:val="0"/>
        </w:rPr>
        <w:t xml:space="preserve">. 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The </w:t>
      </w:r>
      <w:r w:rsidR="00293AE4">
        <w:rPr>
          <w:rFonts w:eastAsiaTheme="minorEastAsia" w:hint="eastAsia"/>
          <w:color w:val="000000" w:themeColor="text1"/>
          <w:kern w:val="0"/>
        </w:rPr>
        <w:t xml:space="preserve">parameter 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setting </w:t>
      </w:r>
      <w:r w:rsidR="00293AE4">
        <w:rPr>
          <w:rFonts w:eastAsiaTheme="minorEastAsia" w:hint="eastAsia"/>
          <w:color w:val="000000" w:themeColor="text1"/>
          <w:kern w:val="0"/>
        </w:rPr>
        <w:t>step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 is </w:t>
      </w:r>
      <w:r w:rsidR="00293AE4">
        <w:rPr>
          <w:rFonts w:eastAsiaTheme="minorEastAsia" w:hint="eastAsia"/>
          <w:color w:val="000000" w:themeColor="text1"/>
          <w:kern w:val="0"/>
        </w:rPr>
        <w:t xml:space="preserve">the 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same as </w:t>
      </w:r>
      <w:r w:rsidR="00293AE4">
        <w:rPr>
          <w:rFonts w:eastAsiaTheme="minorEastAsia" w:hint="eastAsia"/>
          <w:color w:val="000000" w:themeColor="text1"/>
          <w:kern w:val="0"/>
        </w:rPr>
        <w:t xml:space="preserve">what 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Dalal </w:t>
      </w:r>
      <w:r w:rsidR="00293AE4">
        <w:rPr>
          <w:rFonts w:eastAsiaTheme="minorEastAsia" w:hint="eastAsia"/>
          <w:color w:val="000000" w:themeColor="text1"/>
          <w:kern w:val="0"/>
        </w:rPr>
        <w:t xml:space="preserve">et al. </w:t>
      </w:r>
      <w:r>
        <w:rPr>
          <w:rFonts w:eastAsiaTheme="minorEastAsia" w:hint="eastAsia"/>
          <w:color w:val="000000" w:themeColor="text1"/>
          <w:kern w:val="0"/>
        </w:rPr>
        <w:t xml:space="preserve">did 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in </w:t>
      </w:r>
      <w:r w:rsidR="00062465" w:rsidRPr="00062465">
        <w:rPr>
          <w:rFonts w:eastAsiaTheme="minorEastAsia" w:hint="eastAsia"/>
          <w:color w:val="000000" w:themeColor="text1"/>
          <w:kern w:val="0"/>
          <w:szCs w:val="24"/>
        </w:rPr>
        <w:t>[</w:t>
      </w:r>
      <w:fldSimple w:instr=" NOTEREF _Ref383869550 \h  \* MERGEFORMAT ">
        <w:r w:rsidR="00AE69A1" w:rsidRPr="00AE69A1">
          <w:rPr>
            <w:rFonts w:eastAsiaTheme="minorEastAsia"/>
            <w:color w:val="000000" w:themeColor="text1"/>
            <w:kern w:val="0"/>
            <w:szCs w:val="24"/>
          </w:rPr>
          <w:t>79</w:t>
        </w:r>
      </w:fldSimple>
      <w:r w:rsidR="00062465" w:rsidRPr="00062465">
        <w:rPr>
          <w:rFonts w:eastAsiaTheme="minorEastAsia" w:hint="eastAsia"/>
          <w:color w:val="000000" w:themeColor="text1"/>
          <w:kern w:val="0"/>
          <w:szCs w:val="24"/>
        </w:rPr>
        <w:t xml:space="preserve">]. </w:t>
      </w:r>
      <w:r>
        <w:rPr>
          <w:rFonts w:eastAsiaTheme="minorEastAsia" w:hint="eastAsia"/>
          <w:color w:val="000000" w:themeColor="text1"/>
          <w:kern w:val="0"/>
        </w:rPr>
        <w:t>The</w:t>
      </w:r>
      <w:r w:rsidR="002704EB" w:rsidRPr="00062465">
        <w:rPr>
          <w:rFonts w:eastAsiaTheme="minorEastAsia" w:hint="eastAsia"/>
          <w:color w:val="000000" w:themeColor="text1"/>
          <w:kern w:val="0"/>
        </w:rPr>
        <w:t xml:space="preserve"> default implementation </w:t>
      </w:r>
      <w:r>
        <w:rPr>
          <w:rFonts w:eastAsiaTheme="minorEastAsia" w:hint="eastAsia"/>
          <w:color w:val="000000" w:themeColor="text1"/>
          <w:kern w:val="0"/>
        </w:rPr>
        <w:t>use</w:t>
      </w:r>
      <w:r w:rsidR="002704EB" w:rsidRPr="00062465">
        <w:rPr>
          <w:rFonts w:eastAsiaTheme="minorEastAsia" w:hint="eastAsia"/>
          <w:color w:val="000000" w:themeColor="text1"/>
          <w:kern w:val="0"/>
        </w:rPr>
        <w:t xml:space="preserve"> </w:t>
      </w:r>
      <w:r w:rsidR="00293AE4">
        <w:rPr>
          <w:rFonts w:eastAsiaTheme="minorEastAsia" w:hint="eastAsia"/>
          <w:color w:val="000000" w:themeColor="text1"/>
          <w:kern w:val="0"/>
        </w:rPr>
        <w:t xml:space="preserve">the </w:t>
      </w:r>
      <w:r w:rsidR="002704EB" w:rsidRPr="00062465">
        <w:rPr>
          <w:rFonts w:eastAsiaTheme="minorEastAsia" w:hint="eastAsia"/>
          <w:color w:val="000000" w:themeColor="text1"/>
          <w:kern w:val="0"/>
        </w:rPr>
        <w:t xml:space="preserve">following </w:t>
      </w:r>
      <w:r w:rsidR="002704EB" w:rsidRPr="00062465">
        <w:rPr>
          <w:rFonts w:eastAsiaTheme="minorEastAsia"/>
          <w:color w:val="000000" w:themeColor="text1"/>
          <w:kern w:val="0"/>
        </w:rPr>
        <w:t>p</w:t>
      </w:r>
      <w:r>
        <w:rPr>
          <w:rFonts w:eastAsiaTheme="minorEastAsia" w:hint="eastAsia"/>
          <w:color w:val="000000" w:themeColor="text1"/>
          <w:kern w:val="0"/>
        </w:rPr>
        <w:t>arameters</w:t>
      </w:r>
      <w:r w:rsidR="0078594C">
        <w:rPr>
          <w:rFonts w:eastAsiaTheme="minorEastAsia" w:hint="eastAsia"/>
          <w:color w:val="000000" w:themeColor="text1"/>
          <w:kern w:val="0"/>
        </w:rPr>
        <w:t xml:space="preserve">: </w:t>
      </w:r>
      <w:r w:rsidR="00293AE4">
        <w:rPr>
          <w:rFonts w:eastAsiaTheme="minorEastAsia" w:hint="eastAsia"/>
          <w:color w:val="000000" w:themeColor="text1"/>
          <w:kern w:val="0"/>
        </w:rPr>
        <w:t xml:space="preserve">a 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gray scale image </w:t>
      </w:r>
      <w:r w:rsidR="00062465" w:rsidRPr="00062465">
        <w:rPr>
          <w:rFonts w:eastAsiaTheme="minorEastAsia"/>
          <w:color w:val="000000" w:themeColor="text1"/>
          <w:kern w:val="0"/>
        </w:rPr>
        <w:t>without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 gamma correction; </w:t>
      </w:r>
      <w:r w:rsidR="00062465" w:rsidRPr="00062465">
        <w:rPr>
          <w:rFonts w:cs="Times New Roman"/>
          <w:color w:val="000000" w:themeColor="text1"/>
          <w:kern w:val="0"/>
        </w:rPr>
        <w:t>simple 1-D masks</w:t>
      </w:r>
      <w:r w:rsidR="00062465" w:rsidRPr="0078594C">
        <w:rPr>
          <w:rFonts w:cs="Times New Roman"/>
          <w:i/>
          <w:color w:val="000000" w:themeColor="text1"/>
          <w:kern w:val="0"/>
        </w:rPr>
        <w:t xml:space="preserve"> </w:t>
      </w:r>
      <m:oMath>
        <m:r>
          <w:rPr>
            <w:rFonts w:ascii="Cambria Math" w:cs="Times New Roman"/>
            <w:color w:val="000000" w:themeColor="text1"/>
            <w:kern w:val="0"/>
          </w:rPr>
          <m:t>[</m:t>
        </m:r>
        <m:r>
          <w:rPr>
            <w:rFonts w:ascii="Cambria Math" w:cs="Times New Roman"/>
            <w:color w:val="000000" w:themeColor="text1"/>
            <w:kern w:val="0"/>
          </w:rPr>
          <m:t>-</m:t>
        </m:r>
        <m:r>
          <w:rPr>
            <w:rFonts w:ascii="Cambria Math" w:cs="Times New Roman"/>
            <w:color w:val="000000" w:themeColor="text1"/>
            <w:kern w:val="0"/>
          </w:rPr>
          <m:t>1,0,1]</m:t>
        </m:r>
      </m:oMath>
      <w:r w:rsidR="00062465" w:rsidRPr="00062465">
        <w:rPr>
          <w:rFonts w:eastAsiaTheme="minorEastAsia" w:cs="Times New Roman" w:hint="eastAsia"/>
          <w:i/>
          <w:color w:val="000000" w:themeColor="text1"/>
          <w:kern w:val="0"/>
        </w:rPr>
        <w:t xml:space="preserve"> </w:t>
      </w:r>
      <w:r w:rsidR="00062465" w:rsidRPr="00062465">
        <w:rPr>
          <w:rFonts w:eastAsiaTheme="minorEastAsia" w:cs="Times New Roman" w:hint="eastAsia"/>
          <w:color w:val="000000" w:themeColor="text1"/>
          <w:kern w:val="0"/>
        </w:rPr>
        <w:t xml:space="preserve">filter; linear gradient spread over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0000" w:themeColor="text1"/>
            <w:kern w:val="0"/>
          </w:rPr>
          <m:t>0°-180°</m:t>
        </m:r>
      </m:oMath>
      <w:r w:rsidR="00062465" w:rsidRPr="00062465">
        <w:rPr>
          <w:rFonts w:eastAsiaTheme="minorEastAsia" w:cs="Times New Roman" w:hint="eastAsia"/>
          <w:color w:val="000000" w:themeColor="text1"/>
          <w:kern w:val="0"/>
        </w:rPr>
        <w:t xml:space="preserve"> and voting in 8 </w:t>
      </w:r>
      <w:r w:rsidR="00062465" w:rsidRPr="00062465">
        <w:rPr>
          <w:rFonts w:eastAsiaTheme="minorEastAsia" w:cs="Times New Roman"/>
          <w:color w:val="000000" w:themeColor="text1"/>
          <w:kern w:val="0"/>
        </w:rPr>
        <w:t>orientations</w:t>
      </w:r>
      <w:r w:rsidR="00062465" w:rsidRPr="00062465">
        <w:rPr>
          <w:rFonts w:eastAsiaTheme="minorEastAsia" w:cs="Times New Roman" w:hint="eastAsia"/>
          <w:color w:val="000000" w:themeColor="text1"/>
          <w:kern w:val="0"/>
        </w:rPr>
        <w:t>;</w:t>
      </w:r>
      <w:r w:rsidR="00062465" w:rsidRPr="00062465"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m:oMath>
        <m:r>
          <w:rPr>
            <w:rFonts w:ascii="Cambria Math" w:eastAsiaTheme="minorEastAsia" w:hAnsi="Cambria Math" w:cs="Times New Roman"/>
            <w:color w:val="000000" w:themeColor="text1"/>
            <w:kern w:val="0"/>
            <w:szCs w:val="24"/>
          </w:rPr>
          <m:t>16×16</m:t>
        </m:r>
      </m:oMath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 pixel block </w:t>
      </w:r>
      <w:r w:rsidR="00293AE4">
        <w:rPr>
          <w:rFonts w:eastAsiaTheme="minorEastAsia" w:hint="eastAsia"/>
          <w:color w:val="000000" w:themeColor="text1"/>
          <w:kern w:val="0"/>
        </w:rPr>
        <w:t xml:space="preserve">that </w:t>
      </w:r>
      <w:r w:rsidR="00062465" w:rsidRPr="00062465">
        <w:rPr>
          <w:rFonts w:eastAsiaTheme="minorEastAsia" w:hint="eastAsia"/>
          <w:color w:val="000000" w:themeColor="text1"/>
          <w:kern w:val="0"/>
        </w:rPr>
        <w:t>contain</w:t>
      </w:r>
      <w:r w:rsidR="00293AE4">
        <w:rPr>
          <w:rFonts w:eastAsiaTheme="minorEastAsia" w:hint="eastAsia"/>
          <w:color w:val="000000" w:themeColor="text1"/>
          <w:kern w:val="0"/>
        </w:rPr>
        <w:t>s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 four </w:t>
      </w:r>
      <m:oMath>
        <m:r>
          <m:rPr>
            <m:sty m:val="p"/>
          </m:rPr>
          <w:rPr>
            <w:rFonts w:ascii="Cambria Math" w:eastAsiaTheme="minorEastAsia" w:hAnsi="Cambria Math"/>
            <w:color w:val="000000" w:themeColor="text1"/>
            <w:kern w:val="0"/>
          </w:rPr>
          <w:lastRenderedPageBreak/>
          <m:t xml:space="preserve">8×8 </m:t>
        </m:r>
      </m:oMath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 pixel cells with </w:t>
      </w:r>
      <m:oMath>
        <m:r>
          <m:rPr>
            <m:sty m:val="p"/>
          </m:rPr>
          <w:rPr>
            <w:rFonts w:ascii="Cambria Math" w:eastAsiaTheme="minorEastAsia" w:hAnsi="Cambria Math"/>
            <w:color w:val="000000" w:themeColor="text1"/>
            <w:kern w:val="0"/>
          </w:rPr>
          <m:t>8×8</m:t>
        </m:r>
      </m:oMath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 pixel stride; L2-norm block </w:t>
      </w:r>
      <w:r w:rsidR="00062465" w:rsidRPr="00062465">
        <w:rPr>
          <w:rFonts w:eastAsiaTheme="minorEastAsia"/>
          <w:color w:val="000000" w:themeColor="text1"/>
          <w:kern w:val="0"/>
        </w:rPr>
        <w:t>normalization</w:t>
      </w:r>
      <w:r w:rsidR="00293AE4">
        <w:rPr>
          <w:rFonts w:eastAsiaTheme="minorEastAsia" w:hint="eastAsia"/>
          <w:color w:val="000000" w:themeColor="text1"/>
          <w:kern w:val="0"/>
        </w:rPr>
        <w:t xml:space="preserve">; and, a </w:t>
      </w:r>
      <w:r w:rsidR="00062465" w:rsidRPr="00062465">
        <w:rPr>
          <w:rFonts w:eastAsiaTheme="minorEastAsia" w:hint="eastAsia"/>
          <w:color w:val="000000" w:themeColor="text1"/>
          <w:kern w:val="0"/>
        </w:rPr>
        <w:t xml:space="preserve">linear SVM classifier. </w:t>
      </w:r>
      <w:r w:rsidR="002704EB" w:rsidRPr="00062465">
        <w:rPr>
          <w:color w:val="000000" w:themeColor="text1"/>
          <w:kern w:val="0"/>
        </w:rPr>
        <w:t xml:space="preserve">Not all the parameters explicitly mentioned are set to the default </w:t>
      </w:r>
      <w:r w:rsidR="00B03E61">
        <w:rPr>
          <w:rFonts w:eastAsiaTheme="minorEastAsia" w:hint="eastAsia"/>
          <w:color w:val="000000" w:themeColor="text1"/>
          <w:kern w:val="0"/>
        </w:rPr>
        <w:t>value</w:t>
      </w:r>
      <w:r w:rsidR="002704EB" w:rsidRPr="00062465">
        <w:rPr>
          <w:color w:val="000000" w:themeColor="text1"/>
          <w:kern w:val="0"/>
        </w:rPr>
        <w:t>.</w:t>
      </w:r>
    </w:p>
    <w:p w:rsidR="000415AB" w:rsidRPr="00072C05" w:rsidRDefault="000415AB" w:rsidP="00062465">
      <w:pPr>
        <w:rPr>
          <w:kern w:val="0"/>
        </w:rPr>
      </w:pPr>
    </w:p>
    <w:p w:rsidR="002704EB" w:rsidRPr="0078594C" w:rsidRDefault="000415AB" w:rsidP="00062465">
      <w:pPr>
        <w:rPr>
          <w:rFonts w:eastAsiaTheme="minorEastAsia"/>
          <w:b/>
          <w:i/>
          <w:kern w:val="0"/>
        </w:rPr>
      </w:pPr>
      <w:r w:rsidRPr="0078594C">
        <w:rPr>
          <w:b/>
          <w:i/>
          <w:kern w:val="0"/>
        </w:rPr>
        <w:t>Gradient computation</w:t>
      </w:r>
    </w:p>
    <w:p w:rsidR="000415AB" w:rsidRPr="00072C05" w:rsidRDefault="000415AB" w:rsidP="00062465">
      <w:pPr>
        <w:rPr>
          <w:kern w:val="0"/>
        </w:rPr>
      </w:pPr>
      <w:r w:rsidRPr="00072C05">
        <w:rPr>
          <w:kern w:val="0"/>
        </w:rPr>
        <w:t xml:space="preserve">The HOG descriptors depend on the methods of gradient computation. </w:t>
      </w:r>
      <w:r w:rsidR="00B41802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tested four different discrete derivative masks. The</w:t>
      </w:r>
      <w:r w:rsidR="002D361A">
        <w:rPr>
          <w:rFonts w:eastAsiaTheme="minorEastAsia" w:hint="eastAsia"/>
          <w:kern w:val="0"/>
        </w:rPr>
        <w:t xml:space="preserve"> following masks</w:t>
      </w:r>
      <w:r w:rsidRPr="00072C05">
        <w:rPr>
          <w:kern w:val="0"/>
        </w:rPr>
        <w:t xml:space="preserve"> </w:t>
      </w:r>
      <w:r w:rsidR="002D361A">
        <w:rPr>
          <w:rFonts w:eastAsiaTheme="minorEastAsia" w:hint="eastAsia"/>
          <w:kern w:val="0"/>
        </w:rPr>
        <w:t>are</w:t>
      </w:r>
      <w:r w:rsidR="0053681E">
        <w:rPr>
          <w:rFonts w:eastAsiaTheme="minorEastAsia" w:hint="eastAsia"/>
          <w:kern w:val="0"/>
        </w:rPr>
        <w:t xml:space="preserve"> tested </w:t>
      </w:r>
      <w:r w:rsidR="00A90233" w:rsidRPr="007417FB">
        <w:rPr>
          <w:rFonts w:eastAsiaTheme="minorEastAsia" w:hint="eastAsia"/>
          <w:kern w:val="0"/>
        </w:rPr>
        <w:t>[</w:t>
      </w:r>
      <w:r w:rsidR="00A90233" w:rsidRPr="007417FB">
        <w:rPr>
          <w:rStyle w:val="af5"/>
          <w:kern w:val="0"/>
          <w:vertAlign w:val="baseline"/>
        </w:rPr>
        <w:endnoteReference w:id="118"/>
      </w:r>
      <w:r w:rsidR="00A90233" w:rsidRPr="007417FB">
        <w:rPr>
          <w:rFonts w:eastAsiaTheme="minorEastAsia" w:hint="eastAsia"/>
          <w:kern w:val="0"/>
        </w:rPr>
        <w:t>]</w:t>
      </w:r>
      <w:r w:rsidRPr="007417FB">
        <w:rPr>
          <w:kern w:val="0"/>
        </w:rPr>
        <w:t>:</w:t>
      </w:r>
    </w:p>
    <w:p w:rsidR="000415AB" w:rsidRPr="008973EA" w:rsidRDefault="00F56620" w:rsidP="00062465">
      <w:pPr>
        <w:rPr>
          <w:rFonts w:cs="Times New Roman"/>
        </w:rPr>
      </w:pPr>
      <w:r w:rsidRPr="008973EA">
        <w:rPr>
          <w:rFonts w:eastAsiaTheme="minorEastAsia" w:cs="Times New Roman"/>
          <w:color w:val="231F20"/>
          <w:kern w:val="0"/>
        </w:rPr>
        <w:t xml:space="preserve">1. </w:t>
      </w:r>
      <w:r w:rsidR="000415AB" w:rsidRPr="008973EA">
        <w:rPr>
          <w:rFonts w:cs="Times New Roman"/>
          <w:color w:val="231F20"/>
          <w:kern w:val="0"/>
        </w:rPr>
        <w:t xml:space="preserve">Simple 1-D masks </w:t>
      </w:r>
      <m:oMath>
        <m:r>
          <m:rPr>
            <m:sty m:val="p"/>
          </m:rPr>
          <w:rPr>
            <w:rFonts w:ascii="Cambria Math" w:cs="Times New Roman"/>
            <w:color w:val="231F20"/>
            <w:kern w:val="0"/>
          </w:rPr>
          <m:t>[</m:t>
        </m:r>
        <m:r>
          <m:rPr>
            <m:sty m:val="p"/>
          </m:rPr>
          <w:rPr>
            <w:rFonts w:ascii="Cambria Math" w:cs="Times New Roman"/>
            <w:color w:val="231F20"/>
            <w:kern w:val="0"/>
          </w:rPr>
          <m:t>-</m:t>
        </m:r>
        <m:r>
          <m:rPr>
            <m:sty m:val="p"/>
          </m:rPr>
          <w:rPr>
            <w:rFonts w:ascii="Cambria Math" w:cs="Times New Roman"/>
            <w:color w:val="231F20"/>
            <w:kern w:val="0"/>
          </w:rPr>
          <m:t>1,0,1]</m:t>
        </m:r>
      </m:oMath>
      <w:r w:rsidR="008973EA" w:rsidRPr="008973EA">
        <w:rPr>
          <w:rFonts w:eastAsiaTheme="minorEastAsia" w:cs="Times New Roman" w:hint="eastAsia"/>
          <w:color w:val="231F20"/>
          <w:kern w:val="0"/>
        </w:rPr>
        <w:t>.</w:t>
      </w:r>
      <w:r w:rsidR="000415AB" w:rsidRPr="008973EA">
        <w:rPr>
          <w:rFonts w:cs="Times New Roman"/>
          <w:color w:val="231F20"/>
          <w:kern w:val="0"/>
        </w:rPr>
        <w:t xml:space="preserve"> </w:t>
      </w:r>
    </w:p>
    <w:p w:rsidR="000415AB" w:rsidRPr="008973EA" w:rsidRDefault="000415AB" w:rsidP="00062465">
      <w:pPr>
        <w:rPr>
          <w:rFonts w:eastAsiaTheme="minorEastAsia" w:cs="Times New Roman"/>
          <w:color w:val="231F20"/>
          <w:kern w:val="0"/>
        </w:rPr>
      </w:pPr>
      <w:r w:rsidRPr="008973EA">
        <w:rPr>
          <w:rFonts w:cs="Times New Roman"/>
          <w:color w:val="231F20"/>
          <w:kern w:val="0"/>
        </w:rPr>
        <w:t>2. 1-D cubic-corrected</w:t>
      </w:r>
      <w:r w:rsidR="00293AE4" w:rsidRPr="008973EA">
        <w:rPr>
          <w:rFonts w:eastAsiaTheme="minorEastAsia" w:cs="Times New Roman" w:hint="eastAsia"/>
          <w:color w:val="231F20"/>
          <w:kern w:val="0"/>
        </w:rPr>
        <w:t xml:space="preserve"> masks</w:t>
      </w:r>
      <w:r w:rsidRPr="008973EA">
        <w:rPr>
          <w:rFonts w:cs="Times New Roman"/>
          <w:color w:val="231F20"/>
          <w:kern w:val="0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color w:val="231F20"/>
                <w:kern w:val="0"/>
              </w:rPr>
            </m:ctrlPr>
          </m:dPr>
          <m:e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-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1,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-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8,0,8,1</m:t>
            </m:r>
          </m:e>
        </m:d>
      </m:oMath>
      <w:r w:rsidR="008973EA" w:rsidRPr="008973EA">
        <w:rPr>
          <w:rFonts w:eastAsiaTheme="minorEastAsia" w:cs="Times New Roman" w:hint="eastAsia"/>
          <w:color w:val="231F20"/>
          <w:kern w:val="0"/>
        </w:rPr>
        <w:t>.</w:t>
      </w:r>
    </w:p>
    <w:p w:rsidR="008973EA" w:rsidRPr="008973EA" w:rsidRDefault="000415AB" w:rsidP="00062465">
      <w:pPr>
        <w:rPr>
          <w:rFonts w:eastAsiaTheme="minorEastAsia" w:cs="Times New Roman"/>
          <w:color w:val="231F20"/>
          <w:kern w:val="0"/>
        </w:rPr>
      </w:pPr>
      <w:r w:rsidRPr="008973EA">
        <w:rPr>
          <w:rFonts w:cs="Times New Roman"/>
          <w:color w:val="231F20"/>
          <w:kern w:val="0"/>
        </w:rPr>
        <w:t>3. Sobel filters</w:t>
      </w:r>
      <m:oMath>
        <m:r>
          <m:rPr>
            <m:sty m:val="p"/>
          </m:rPr>
          <w:rPr>
            <w:rFonts w:ascii="Cambria Math" w:cs="Times New Roman"/>
            <w:color w:val="231F20"/>
            <w:kern w:val="0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color w:val="231F20"/>
                <w:kern w:val="0"/>
              </w:rPr>
            </m:ctrlPr>
          </m:sSubPr>
          <m:e>
            <m:r>
              <w:rPr>
                <w:rFonts w:ascii="Cambria Math" w:cs="Times New Roman"/>
                <w:color w:val="231F20"/>
                <w:kern w:val="0"/>
              </w:rPr>
              <m:t>H</m:t>
            </m:r>
          </m:e>
          <m:sub>
            <m:r>
              <w:rPr>
                <w:rFonts w:ascii="Cambria Math" w:cs="Times New Roman"/>
                <w:color w:val="231F20"/>
                <w:kern w:val="0"/>
              </w:rPr>
              <m:t>x</m:t>
            </m:r>
          </m:sub>
        </m:sSub>
        <m:r>
          <m:rPr>
            <m:sty m:val="p"/>
          </m:rPr>
          <w:rPr>
            <w:rFonts w:ascii="Cambria Math" w:cs="Times New Roman"/>
            <w:color w:val="231F20"/>
            <w:kern w:val="0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color w:val="231F20"/>
                <w:kern w:val="0"/>
              </w:rPr>
            </m:ctrlPr>
          </m:dPr>
          <m:e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1 0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-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1;2 0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-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2;1 0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-</m:t>
            </m:r>
            <m:r>
              <m:rPr>
                <m:sty m:val="p"/>
              </m:rPr>
              <w:rPr>
                <w:rFonts w:ascii="Cambria Math" w:cs="Times New Roman"/>
                <w:color w:val="231F20"/>
                <w:kern w:val="0"/>
              </w:rPr>
              <m:t>1;</m:t>
            </m:r>
          </m:e>
        </m:d>
        <m:r>
          <m:rPr>
            <m:sty m:val="p"/>
          </m:rPr>
          <w:rPr>
            <w:rFonts w:ascii="Cambria Math" w:cs="Times New Roman"/>
            <w:color w:val="231F20"/>
            <w:kern w:val="0"/>
          </w:rPr>
          <m:t>;</m:t>
        </m:r>
        <m:sSub>
          <m:sSubPr>
            <m:ctrlPr>
              <w:rPr>
                <w:rFonts w:ascii="Cambria Math" w:hAnsi="Cambria Math" w:cs="Times New Roman"/>
                <w:i/>
                <w:color w:val="231F20"/>
                <w:kern w:val="0"/>
              </w:rPr>
            </m:ctrlPr>
          </m:sSubPr>
          <m:e>
            <m:r>
              <w:rPr>
                <w:rFonts w:ascii="Cambria Math" w:cs="Times New Roman"/>
                <w:color w:val="231F20"/>
                <w:kern w:val="0"/>
              </w:rPr>
              <m:t xml:space="preserve"> H</m:t>
            </m:r>
          </m:e>
          <m:sub>
            <m:r>
              <w:rPr>
                <w:rFonts w:ascii="Cambria Math" w:cs="Times New Roman"/>
                <w:color w:val="231F20"/>
                <w:kern w:val="0"/>
              </w:rPr>
              <m:t>y</m:t>
            </m:r>
          </m:sub>
        </m:sSub>
        <m:r>
          <m:rPr>
            <m:sty m:val="p"/>
          </m:rPr>
          <w:rPr>
            <w:rFonts w:ascii="Cambria Math" w:cs="Times New Roman"/>
            <w:color w:val="231F20"/>
            <w:kern w:val="0"/>
          </w:rPr>
          <m:t>=[</m:t>
        </m:r>
        <m:r>
          <m:rPr>
            <m:sty m:val="p"/>
          </m:rPr>
          <w:rPr>
            <w:rFonts w:cs="Times New Roman"/>
            <w:color w:val="231F20"/>
            <w:kern w:val="0"/>
          </w:rPr>
          <m:t>-</m:t>
        </m:r>
        <m:r>
          <m:rPr>
            <m:sty m:val="p"/>
          </m:rPr>
          <w:rPr>
            <w:rFonts w:ascii="Cambria Math" w:cs="Times New Roman"/>
            <w:color w:val="231F20"/>
            <w:kern w:val="0"/>
          </w:rPr>
          <m:t>1</m:t>
        </m:r>
        <m:r>
          <m:rPr>
            <m:sty m:val="p"/>
          </m:rPr>
          <w:rPr>
            <w:rFonts w:cs="Times New Roman"/>
            <w:color w:val="231F20"/>
            <w:kern w:val="0"/>
          </w:rPr>
          <m:t>-</m:t>
        </m:r>
        <m:r>
          <m:rPr>
            <m:sty m:val="p"/>
          </m:rPr>
          <w:rPr>
            <w:rFonts w:ascii="Cambria Math" w:cs="Times New Roman"/>
            <w:color w:val="231F20"/>
            <w:kern w:val="0"/>
          </w:rPr>
          <m:t>2</m:t>
        </m:r>
        <m:r>
          <m:rPr>
            <m:sty m:val="p"/>
          </m:rPr>
          <w:rPr>
            <w:rFonts w:cs="Times New Roman"/>
            <w:color w:val="231F20"/>
            <w:kern w:val="0"/>
          </w:rPr>
          <m:t>-</m:t>
        </m:r>
        <m:r>
          <m:rPr>
            <m:sty m:val="p"/>
          </m:rPr>
          <w:rPr>
            <w:rFonts w:ascii="Cambria Math" w:cs="Times New Roman"/>
            <w:color w:val="231F20"/>
            <w:kern w:val="0"/>
          </w:rPr>
          <m:t>1;0 0 0;1 2 1;]</m:t>
        </m:r>
      </m:oMath>
      <w:r w:rsidR="008973EA" w:rsidRPr="008973EA">
        <w:rPr>
          <w:rFonts w:eastAsiaTheme="minorEastAsia" w:cs="Times New Roman" w:hint="eastAsia"/>
          <w:color w:val="231F20"/>
          <w:kern w:val="0"/>
        </w:rPr>
        <w:t>.</w:t>
      </w:r>
    </w:p>
    <w:p w:rsidR="000415AB" w:rsidRPr="008973EA" w:rsidRDefault="00F375FB" w:rsidP="00062465">
      <w:pPr>
        <w:rPr>
          <w:rFonts w:cs="Times New Roman"/>
          <w:color w:val="231F20"/>
          <w:kern w:val="0"/>
        </w:rPr>
      </w:pPr>
      <w:r w:rsidRPr="008973EA">
        <w:rPr>
          <w:rFonts w:eastAsiaTheme="minorEastAsia" w:cs="Times New Roman"/>
          <w:color w:val="231F20"/>
          <w:kern w:val="0"/>
        </w:rPr>
        <w:t>4.</w:t>
      </w:r>
      <w:r w:rsidR="00BC1335" w:rsidRPr="008973EA">
        <w:rPr>
          <w:rFonts w:eastAsiaTheme="minorEastAsia" w:cs="Times New Roman"/>
          <w:color w:val="231F20"/>
          <w:kern w:val="0"/>
        </w:rPr>
        <w:t xml:space="preserve"> </w:t>
      </w:r>
      <w:r w:rsidR="000415AB" w:rsidRPr="008973EA">
        <w:rPr>
          <w:rFonts w:cs="Times New Roman"/>
          <w:color w:val="231F20"/>
          <w:kern w:val="0"/>
        </w:rPr>
        <w:t>Prewitt filters</w:t>
      </w:r>
      <w:r w:rsidR="009B1F0C" w:rsidRPr="008973EA">
        <w:rPr>
          <w:rFonts w:eastAsiaTheme="minorEastAsia" w:cs="Times New Roman" w:hint="eastAsia"/>
          <w:color w:val="231F20"/>
          <w:kern w:val="0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231F20"/>
            <w:kern w:val="0"/>
          </w:rPr>
          <m:t>[-1 0 1;-1 0 1;-1 0 1;]</m:t>
        </m:r>
      </m:oMath>
      <w:r w:rsidR="008973EA" w:rsidRPr="008973EA">
        <w:rPr>
          <w:rFonts w:eastAsiaTheme="minorEastAsia" w:cs="Times New Roman" w:hint="eastAsia"/>
          <w:color w:val="231F20"/>
          <w:kern w:val="0"/>
        </w:rPr>
        <w:t>.</w:t>
      </w:r>
      <w:r w:rsidR="000415AB" w:rsidRPr="008973EA">
        <w:rPr>
          <w:rFonts w:cs="Times New Roman"/>
          <w:color w:val="231F20"/>
          <w:kern w:val="0"/>
        </w:rPr>
        <w:t xml:space="preserve"> </w:t>
      </w:r>
    </w:p>
    <w:p w:rsidR="0078594C" w:rsidRPr="00E935D3" w:rsidRDefault="000415AB" w:rsidP="00BC1335">
      <w:pPr>
        <w:rPr>
          <w:rFonts w:eastAsiaTheme="minorEastAsia"/>
        </w:rPr>
      </w:pPr>
      <w:r w:rsidRPr="00072C05">
        <w:t>Th</w:t>
      </w:r>
      <w:r w:rsidR="00E935D3">
        <w:t>e Table below shows the results</w:t>
      </w:r>
      <w:r w:rsidR="00E935D3">
        <w:rPr>
          <w:rFonts w:eastAsiaTheme="minorEastAsia" w:hint="eastAsia"/>
        </w:rPr>
        <w:t xml:space="preserve"> (at </w:t>
      </w:r>
      <w:r w:rsidR="00293AE4">
        <w:rPr>
          <w:rFonts w:eastAsiaTheme="minorEastAsia" w:hint="eastAsia"/>
        </w:rPr>
        <w:t xml:space="preserve">a </w:t>
      </w:r>
      <w:r w:rsidR="0053681E">
        <w:rPr>
          <w:rFonts w:eastAsiaTheme="minorEastAsia" w:hint="eastAsia"/>
        </w:rPr>
        <w:t xml:space="preserve">SVM </w:t>
      </w:r>
      <w:r w:rsidR="00E935D3">
        <w:rPr>
          <w:rFonts w:eastAsiaTheme="minorEastAsia"/>
        </w:rPr>
        <w:t>threshold</w:t>
      </w:r>
      <w:r w:rsidR="00E935D3">
        <w:rPr>
          <w:rFonts w:eastAsiaTheme="minorEastAsia" w:hint="eastAsia"/>
        </w:rPr>
        <w:t xml:space="preserve"> </w:t>
      </w:r>
      <w:r w:rsidR="00293AE4">
        <w:rPr>
          <w:rFonts w:eastAsiaTheme="minorEastAsia" w:hint="eastAsia"/>
        </w:rPr>
        <w:t xml:space="preserve">that </w:t>
      </w:r>
      <w:r w:rsidR="00E935D3">
        <w:rPr>
          <w:rFonts w:eastAsiaTheme="minorEastAsia" w:hint="eastAsia"/>
        </w:rPr>
        <w:t>equals 0):</w:t>
      </w:r>
    </w:p>
    <w:p w:rsidR="00ED1709" w:rsidRPr="00ED1709" w:rsidRDefault="00ED1709" w:rsidP="00BC1335">
      <w:pPr>
        <w:rPr>
          <w:rFonts w:eastAsiaTheme="minorEastAsia"/>
        </w:rPr>
      </w:pPr>
    </w:p>
    <w:tbl>
      <w:tblPr>
        <w:tblStyle w:val="a7"/>
        <w:tblW w:w="4644" w:type="dxa"/>
        <w:jc w:val="center"/>
        <w:tblLook w:val="04A0"/>
      </w:tblPr>
      <w:tblGrid>
        <w:gridCol w:w="2518"/>
        <w:gridCol w:w="2126"/>
      </w:tblGrid>
      <w:tr w:rsidR="009B1F0C" w:rsidRPr="00072C05" w:rsidTr="009B1F0C">
        <w:trPr>
          <w:jc w:val="center"/>
        </w:trPr>
        <w:tc>
          <w:tcPr>
            <w:tcW w:w="2518" w:type="dxa"/>
          </w:tcPr>
          <w:p w:rsidR="009B1F0C" w:rsidRPr="00072C05" w:rsidRDefault="009B1F0C" w:rsidP="00737E28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126" w:type="dxa"/>
          </w:tcPr>
          <w:p w:rsidR="009B1F0C" w:rsidRPr="00A65297" w:rsidRDefault="009B1F0C" w:rsidP="00737E28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Performance</w:t>
            </w:r>
            <w:r w:rsidR="00293AE4">
              <w:rPr>
                <w:rFonts w:eastAsiaTheme="minorEastAsia" w:cs="Times New Roman" w:hint="eastAsia"/>
                <w:szCs w:val="24"/>
              </w:rPr>
              <w:t xml:space="preserve"> </w:t>
            </w:r>
            <w:r w:rsidR="00A65297">
              <w:rPr>
                <w:rFonts w:eastAsiaTheme="minorEastAsia" w:cs="Times New Roman" w:hint="eastAsia"/>
                <w:szCs w:val="24"/>
              </w:rPr>
              <w:t>(%)</w:t>
            </w:r>
          </w:p>
        </w:tc>
      </w:tr>
      <w:tr w:rsidR="009B1F0C" w:rsidRPr="00072C05" w:rsidTr="009B1F0C">
        <w:trPr>
          <w:jc w:val="center"/>
        </w:trPr>
        <w:tc>
          <w:tcPr>
            <w:tcW w:w="2518" w:type="dxa"/>
          </w:tcPr>
          <w:p w:rsidR="009B1F0C" w:rsidRPr="003859A4" w:rsidRDefault="00293AE4" w:rsidP="00293AE4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 xml:space="preserve">Simple </w:t>
            </w:r>
            <w:r w:rsidR="009B1F0C" w:rsidRPr="00072C05">
              <w:rPr>
                <w:rFonts w:cs="Times New Roman"/>
                <w:szCs w:val="24"/>
              </w:rPr>
              <w:t>1</w:t>
            </w:r>
            <w:r>
              <w:rPr>
                <w:rFonts w:eastAsiaTheme="minorEastAsia" w:cs="Times New Roman" w:hint="eastAsia"/>
                <w:szCs w:val="24"/>
              </w:rPr>
              <w:t>-</w:t>
            </w:r>
            <w:r w:rsidR="009B1F0C" w:rsidRPr="00072C05">
              <w:rPr>
                <w:rFonts w:cs="Times New Roman"/>
                <w:szCs w:val="24"/>
              </w:rPr>
              <w:t xml:space="preserve">D </w:t>
            </w:r>
          </w:p>
        </w:tc>
        <w:tc>
          <w:tcPr>
            <w:tcW w:w="2126" w:type="dxa"/>
          </w:tcPr>
          <w:p w:rsidR="009B1F0C" w:rsidRPr="00E935D3" w:rsidRDefault="009B1F0C" w:rsidP="00E935D3">
            <w:pPr>
              <w:spacing w:line="276" w:lineRule="auto"/>
              <w:rPr>
                <w:rFonts w:eastAsiaTheme="minorEastAsia" w:cs="Times New Roman"/>
                <w:color w:val="000000" w:themeColor="text1"/>
                <w:szCs w:val="24"/>
              </w:rPr>
            </w:pPr>
            <w:r>
              <w:rPr>
                <w:rFonts w:cs="Times New Roman"/>
                <w:color w:val="000000" w:themeColor="text1"/>
                <w:szCs w:val="24"/>
              </w:rPr>
              <w:t>9</w:t>
            </w:r>
            <w:r w:rsidR="00E935D3">
              <w:rPr>
                <w:rFonts w:eastAsiaTheme="minorEastAsia" w:cs="Times New Roman" w:hint="eastAsia"/>
                <w:color w:val="000000" w:themeColor="text1"/>
                <w:szCs w:val="24"/>
              </w:rPr>
              <w:t>2</w:t>
            </w:r>
            <w:r>
              <w:rPr>
                <w:rFonts w:cs="Times New Roman"/>
                <w:color w:val="000000" w:themeColor="text1"/>
                <w:szCs w:val="24"/>
              </w:rPr>
              <w:t>.</w:t>
            </w:r>
            <w:r w:rsidR="00E935D3">
              <w:rPr>
                <w:rFonts w:eastAsiaTheme="minorEastAsia" w:cs="Times New Roman" w:hint="eastAsia"/>
                <w:color w:val="000000" w:themeColor="text1"/>
                <w:szCs w:val="24"/>
              </w:rPr>
              <w:t>38</w:t>
            </w:r>
          </w:p>
        </w:tc>
      </w:tr>
      <w:tr w:rsidR="009B1F0C" w:rsidRPr="00072C05" w:rsidTr="009B1F0C">
        <w:trPr>
          <w:jc w:val="center"/>
        </w:trPr>
        <w:tc>
          <w:tcPr>
            <w:tcW w:w="2518" w:type="dxa"/>
          </w:tcPr>
          <w:p w:rsidR="009B1F0C" w:rsidRPr="00072C05" w:rsidRDefault="009B1F0C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</w:t>
            </w:r>
            <w:r w:rsidR="00293AE4">
              <w:rPr>
                <w:rFonts w:eastAsiaTheme="minorEastAsia" w:cs="Times New Roman" w:hint="eastAsia"/>
                <w:szCs w:val="24"/>
              </w:rPr>
              <w:t>-</w:t>
            </w:r>
            <w:r w:rsidRPr="00072C05">
              <w:rPr>
                <w:rFonts w:cs="Times New Roman"/>
                <w:szCs w:val="24"/>
              </w:rPr>
              <w:t>D cubic corrected</w:t>
            </w:r>
          </w:p>
        </w:tc>
        <w:tc>
          <w:tcPr>
            <w:tcW w:w="2126" w:type="dxa"/>
          </w:tcPr>
          <w:p w:rsidR="009B1F0C" w:rsidRPr="009B1F0C" w:rsidRDefault="009B1F0C" w:rsidP="00737E28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91.73</w:t>
            </w:r>
          </w:p>
        </w:tc>
      </w:tr>
      <w:tr w:rsidR="009B1F0C" w:rsidRPr="00072C05" w:rsidTr="009B1F0C">
        <w:trPr>
          <w:jc w:val="center"/>
        </w:trPr>
        <w:tc>
          <w:tcPr>
            <w:tcW w:w="2518" w:type="dxa"/>
          </w:tcPr>
          <w:p w:rsidR="009B1F0C" w:rsidRPr="00072C05" w:rsidRDefault="009B1F0C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Prewitt filter</w:t>
            </w:r>
          </w:p>
        </w:tc>
        <w:tc>
          <w:tcPr>
            <w:tcW w:w="2126" w:type="dxa"/>
          </w:tcPr>
          <w:p w:rsidR="009B1F0C" w:rsidRPr="00E935D3" w:rsidRDefault="009B1F0C" w:rsidP="00E935D3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</w:t>
            </w:r>
            <w:r w:rsidR="00E935D3">
              <w:rPr>
                <w:rFonts w:eastAsiaTheme="minorEastAsia" w:cs="Times New Roman" w:hint="eastAsia"/>
                <w:szCs w:val="24"/>
              </w:rPr>
              <w:t>1</w:t>
            </w:r>
            <w:r>
              <w:rPr>
                <w:rFonts w:cs="Times New Roman"/>
                <w:szCs w:val="24"/>
              </w:rPr>
              <w:t>.</w:t>
            </w:r>
            <w:r w:rsidR="00E935D3">
              <w:rPr>
                <w:rFonts w:eastAsiaTheme="minorEastAsia" w:cs="Times New Roman" w:hint="eastAsia"/>
                <w:szCs w:val="24"/>
              </w:rPr>
              <w:t>97</w:t>
            </w:r>
          </w:p>
        </w:tc>
      </w:tr>
      <w:tr w:rsidR="009B1F0C" w:rsidRPr="00072C05" w:rsidTr="009B1F0C">
        <w:trPr>
          <w:jc w:val="center"/>
        </w:trPr>
        <w:tc>
          <w:tcPr>
            <w:tcW w:w="2518" w:type="dxa"/>
          </w:tcPr>
          <w:p w:rsidR="009B1F0C" w:rsidRPr="00072C05" w:rsidRDefault="009B1F0C" w:rsidP="00737E28">
            <w:pPr>
              <w:spacing w:line="276" w:lineRule="auto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Sobel filter</w:t>
            </w:r>
          </w:p>
        </w:tc>
        <w:tc>
          <w:tcPr>
            <w:tcW w:w="2126" w:type="dxa"/>
          </w:tcPr>
          <w:p w:rsidR="009B1F0C" w:rsidRPr="009B1F0C" w:rsidRDefault="009B1F0C" w:rsidP="00737E28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92.53</w:t>
            </w:r>
          </w:p>
        </w:tc>
      </w:tr>
    </w:tbl>
    <w:p w:rsidR="00ED1709" w:rsidRDefault="00ED1709" w:rsidP="008973EA">
      <w:pPr>
        <w:pStyle w:val="af"/>
        <w:spacing w:line="276" w:lineRule="auto"/>
        <w:rPr>
          <w:rFonts w:eastAsiaTheme="minorEastAsia" w:cs="Times New Roman"/>
        </w:rPr>
      </w:pPr>
    </w:p>
    <w:p w:rsidR="000415AB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98" w:name="_Toc388366689"/>
      <w:r w:rsidRPr="00072C05">
        <w:rPr>
          <w:rFonts w:cs="Times New Roman"/>
        </w:rPr>
        <w:t>Table 4.4.</w:t>
      </w:r>
      <w:r w:rsidR="008401BD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Table_4.4. \* ARABIC </w:instrText>
      </w:r>
      <w:r w:rsidR="008401BD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1</w:t>
      </w:r>
      <w:r w:rsidR="008401BD" w:rsidRPr="00072C05">
        <w:rPr>
          <w:rFonts w:cs="Times New Roman"/>
        </w:rPr>
        <w:fldChar w:fldCharType="end"/>
      </w:r>
      <w:r w:rsidR="00B96931">
        <w:rPr>
          <w:rFonts w:eastAsiaTheme="minorEastAsia" w:cs="Times New Roman" w:hint="eastAsia"/>
        </w:rPr>
        <w:t xml:space="preserve"> </w:t>
      </w:r>
      <w:r w:rsidR="009B1F0C">
        <w:rPr>
          <w:rFonts w:eastAsiaTheme="minorEastAsia" w:cs="Times New Roman" w:hint="eastAsia"/>
        </w:rPr>
        <w:t>Effect of different gradient computation on detection performa</w:t>
      </w:r>
      <w:r w:rsidR="00A65297">
        <w:rPr>
          <w:rFonts w:eastAsiaTheme="minorEastAsia" w:cs="Times New Roman" w:hint="eastAsia"/>
        </w:rPr>
        <w:t>n</w:t>
      </w:r>
      <w:r w:rsidR="009B1F0C">
        <w:rPr>
          <w:rFonts w:eastAsiaTheme="minorEastAsia" w:cs="Times New Roman" w:hint="eastAsia"/>
        </w:rPr>
        <w:t>ce</w:t>
      </w:r>
      <w:bookmarkEnd w:id="98"/>
      <w:r w:rsidR="009B1F0C">
        <w:rPr>
          <w:rFonts w:eastAsiaTheme="minorEastAsia" w:cs="Times New Roman" w:hint="eastAsia"/>
        </w:rPr>
        <w:t xml:space="preserve"> </w:t>
      </w:r>
    </w:p>
    <w:p w:rsidR="006A699F" w:rsidRPr="006A699F" w:rsidRDefault="006A699F" w:rsidP="006A699F">
      <w:pPr>
        <w:rPr>
          <w:rFonts w:eastAsiaTheme="minorEastAsia"/>
        </w:rPr>
      </w:pPr>
    </w:p>
    <w:p w:rsidR="006A699F" w:rsidRDefault="00B96931" w:rsidP="006A699F">
      <w:pPr>
        <w:keepNext/>
        <w:autoSpaceDE w:val="0"/>
        <w:autoSpaceDN w:val="0"/>
        <w:adjustRightInd w:val="0"/>
        <w:spacing w:line="276" w:lineRule="auto"/>
        <w:jc w:val="center"/>
      </w:pPr>
      <w:r>
        <w:rPr>
          <w:rFonts w:cs="Times New Roman" w:hint="eastAsia"/>
          <w:noProof/>
          <w:kern w:val="0"/>
          <w:sz w:val="28"/>
          <w:szCs w:val="28"/>
        </w:rPr>
        <w:lastRenderedPageBreak/>
        <w:t xml:space="preserve"> </w:t>
      </w:r>
      <w:r w:rsidR="006A699F" w:rsidRPr="006A699F">
        <w:rPr>
          <w:rFonts w:cs="Times New Roman"/>
          <w:noProof/>
          <w:kern w:val="0"/>
          <w:sz w:val="28"/>
          <w:szCs w:val="28"/>
        </w:rPr>
        <w:t xml:space="preserve"> </w:t>
      </w:r>
      <w:r w:rsidR="006A699F">
        <w:rPr>
          <w:rFonts w:cs="Times New Roman"/>
          <w:noProof/>
          <w:kern w:val="0"/>
          <w:sz w:val="28"/>
          <w:szCs w:val="28"/>
        </w:rPr>
        <w:drawing>
          <wp:inline distT="0" distB="0" distL="0" distR="0">
            <wp:extent cx="4123597" cy="3092823"/>
            <wp:effectExtent l="19050" t="0" r="0" b="0"/>
            <wp:docPr id="86" name="图片 86" descr="F:\文件\实验室\paper\useful\pic2\filter better word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F:\文件\实验室\paper\useful\pic2\filter better words.bmp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162" cy="3101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Pr="006A699F" w:rsidRDefault="006A699F" w:rsidP="006A699F">
      <w:pPr>
        <w:pStyle w:val="af"/>
        <w:jc w:val="center"/>
      </w:pPr>
      <w:r>
        <w:t>Figure 4.4.</w:t>
      </w:r>
      <w:r w:rsidR="008401BD">
        <w:fldChar w:fldCharType="begin"/>
      </w:r>
      <w:r>
        <w:instrText xml:space="preserve"> SEQ Figure_4.4. \* ARABIC </w:instrText>
      </w:r>
      <w:r w:rsidR="008401BD">
        <w:fldChar w:fldCharType="separate"/>
      </w:r>
      <w:r w:rsidR="00AE69A1">
        <w:rPr>
          <w:noProof/>
        </w:rPr>
        <w:t>1</w:t>
      </w:r>
      <w:r w:rsidR="008401BD">
        <w:fldChar w:fldCharType="end"/>
      </w:r>
      <w:bookmarkStart w:id="99" w:name="_Toc388361134"/>
      <w:r>
        <w:rPr>
          <w:rFonts w:eastAsiaTheme="minorEastAsia" w:hint="eastAsia"/>
        </w:rPr>
        <w:t xml:space="preserve"> </w:t>
      </w:r>
      <w:r w:rsidR="00B96931">
        <w:rPr>
          <w:rFonts w:eastAsiaTheme="minorEastAsia" w:cs="Times New Roman" w:hint="eastAsia"/>
        </w:rPr>
        <w:t>Performance of different filters</w:t>
      </w:r>
      <w:bookmarkEnd w:id="99"/>
    </w:p>
    <w:p w:rsidR="000415AB" w:rsidRPr="00072C05" w:rsidRDefault="000415AB" w:rsidP="00737E28">
      <w:pPr>
        <w:spacing w:line="276" w:lineRule="auto"/>
        <w:rPr>
          <w:rFonts w:cs="Times New Roman"/>
        </w:rPr>
      </w:pPr>
    </w:p>
    <w:p w:rsidR="000415AB" w:rsidRPr="00936743" w:rsidRDefault="00936743" w:rsidP="00293AE4">
      <w:pPr>
        <w:autoSpaceDE w:val="0"/>
        <w:autoSpaceDN w:val="0"/>
        <w:adjustRightInd w:val="0"/>
        <w:spacing w:line="276" w:lineRule="auto"/>
        <w:rPr>
          <w:rFonts w:eastAsiaTheme="minorEastAsia" w:cs="Times New Roman"/>
          <w:kern w:val="0"/>
          <w:szCs w:val="24"/>
        </w:rPr>
      </w:pPr>
      <w:r>
        <w:rPr>
          <w:rFonts w:eastAsiaTheme="minorEastAsia" w:cs="Times New Roman" w:hint="eastAsia"/>
          <w:kern w:val="0"/>
          <w:szCs w:val="24"/>
        </w:rPr>
        <w:t xml:space="preserve">We use Detection Error Tradeoff (DET) curves </w:t>
      </w:r>
      <w:r w:rsidR="00293AE4">
        <w:rPr>
          <w:rFonts w:eastAsiaTheme="minorEastAsia" w:cs="Times New Roman" w:hint="eastAsia"/>
          <w:kern w:val="0"/>
          <w:szCs w:val="24"/>
        </w:rPr>
        <w:t xml:space="preserve">to </w:t>
      </w:r>
      <w:r>
        <w:rPr>
          <w:rFonts w:eastAsiaTheme="minorEastAsia" w:cs="Times New Roman" w:hint="eastAsia"/>
          <w:kern w:val="0"/>
          <w:szCs w:val="24"/>
        </w:rPr>
        <w:t xml:space="preserve">indicate the </w:t>
      </w:r>
      <w:r w:rsidR="001A1561">
        <w:rPr>
          <w:rFonts w:eastAsiaTheme="minorEastAsia" w:cs="Times New Roman"/>
          <w:kern w:val="0"/>
          <w:szCs w:val="24"/>
        </w:rPr>
        <w:t>performance</w:t>
      </w:r>
      <w:r>
        <w:rPr>
          <w:rFonts w:eastAsiaTheme="minorEastAsia" w:cs="Times New Roman" w:hint="eastAsia"/>
          <w:kern w:val="0"/>
          <w:szCs w:val="24"/>
        </w:rPr>
        <w:t xml:space="preserve"> of different filters for gradient </w:t>
      </w:r>
      <w:r>
        <w:rPr>
          <w:rFonts w:eastAsiaTheme="minorEastAsia" w:cs="Times New Roman"/>
          <w:kern w:val="0"/>
          <w:szCs w:val="24"/>
        </w:rPr>
        <w:t>computation</w:t>
      </w:r>
      <w:r w:rsidR="00293AE4">
        <w:rPr>
          <w:rFonts w:eastAsiaTheme="minorEastAsia" w:cs="Times New Roman" w:hint="eastAsia"/>
          <w:kern w:val="0"/>
          <w:szCs w:val="24"/>
        </w:rPr>
        <w:t>,</w:t>
      </w:r>
      <w:r w:rsidR="00CA1371">
        <w:rPr>
          <w:rFonts w:eastAsiaTheme="minorEastAsia" w:cs="Times New Roman" w:hint="eastAsia"/>
          <w:kern w:val="0"/>
          <w:szCs w:val="24"/>
        </w:rPr>
        <w:t xml:space="preserve"> </w:t>
      </w:r>
      <w:r w:rsidR="00293AE4">
        <w:rPr>
          <w:rFonts w:eastAsiaTheme="minorEastAsia" w:cs="Times New Roman" w:hint="eastAsia"/>
          <w:kern w:val="0"/>
          <w:szCs w:val="24"/>
        </w:rPr>
        <w:t>s</w:t>
      </w:r>
      <w:r w:rsidR="00CA1371">
        <w:rPr>
          <w:rFonts w:eastAsiaTheme="minorEastAsia" w:cs="Times New Roman" w:hint="eastAsia"/>
          <w:kern w:val="0"/>
          <w:szCs w:val="24"/>
        </w:rPr>
        <w:t>ee Figure 4.4.2.</w:t>
      </w:r>
    </w:p>
    <w:p w:rsidR="00BC1335" w:rsidRPr="00BC1335" w:rsidRDefault="00BC1335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kern w:val="0"/>
          <w:szCs w:val="24"/>
        </w:rPr>
      </w:pPr>
    </w:p>
    <w:p w:rsidR="000415AB" w:rsidRPr="00072C05" w:rsidRDefault="00CA1371" w:rsidP="00737E28">
      <w:pPr>
        <w:keepNext/>
        <w:autoSpaceDE w:val="0"/>
        <w:autoSpaceDN w:val="0"/>
        <w:adjustRightInd w:val="0"/>
        <w:spacing w:line="276" w:lineRule="auto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>
            <wp:extent cx="4087744" cy="3065929"/>
            <wp:effectExtent l="19050" t="0" r="8006" b="0"/>
            <wp:docPr id="19" name="图片 5" descr="F:\文件\实验室\paper\useful\pic2\filtersss1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文件\实验室\paper\useful\pic2\filtersss11.bmp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514" cy="3073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Default="00D05CCC" w:rsidP="00D05CCC">
      <w:pPr>
        <w:pStyle w:val="af"/>
        <w:spacing w:line="276" w:lineRule="auto"/>
        <w:rPr>
          <w:rFonts w:eastAsiaTheme="minorEastAsia" w:cs="Times New Roman"/>
        </w:rPr>
      </w:pPr>
      <w:bookmarkStart w:id="100" w:name="_Toc385018776"/>
      <w:bookmarkStart w:id="101" w:name="_Toc385019362"/>
      <w:bookmarkStart w:id="102" w:name="_Toc388361135"/>
      <w:r>
        <w:rPr>
          <w:rFonts w:cs="Times New Roman"/>
        </w:rPr>
        <w:t>Figure</w:t>
      </w:r>
      <w:r>
        <w:rPr>
          <w:rFonts w:asciiTheme="minorEastAsia" w:eastAsiaTheme="minorEastAsia" w:hAnsiTheme="minorEastAsia" w:cs="Times New Roman" w:hint="eastAsia"/>
        </w:rPr>
        <w:t xml:space="preserve"> </w:t>
      </w:r>
      <w:r w:rsidR="000415AB" w:rsidRPr="00072C05">
        <w:rPr>
          <w:rFonts w:cs="Times New Roman"/>
        </w:rPr>
        <w:t>4.4.</w:t>
      </w:r>
      <w:r w:rsidR="008401BD" w:rsidRPr="00072C05">
        <w:rPr>
          <w:rFonts w:cs="Times New Roman"/>
        </w:rPr>
        <w:fldChar w:fldCharType="begin"/>
      </w:r>
      <w:r w:rsidR="000415AB" w:rsidRPr="00072C05">
        <w:rPr>
          <w:rFonts w:cs="Times New Roman"/>
        </w:rPr>
        <w:instrText xml:space="preserve"> SEQ Figure_4.4. \* ARABIC </w:instrText>
      </w:r>
      <w:r w:rsidR="008401BD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2</w:t>
      </w:r>
      <w:bookmarkEnd w:id="100"/>
      <w:bookmarkEnd w:id="101"/>
      <w:r w:rsidR="008401BD" w:rsidRPr="00072C05">
        <w:rPr>
          <w:rFonts w:cs="Times New Roman"/>
        </w:rPr>
        <w:fldChar w:fldCharType="end"/>
      </w:r>
      <w:r w:rsidR="00B96931">
        <w:rPr>
          <w:rFonts w:eastAsiaTheme="minorEastAsia" w:cs="Times New Roman" w:hint="eastAsia"/>
        </w:rPr>
        <w:t xml:space="preserve"> </w:t>
      </w:r>
      <w:r w:rsidR="0053681E">
        <w:rPr>
          <w:rFonts w:eastAsiaTheme="minorEastAsia" w:cs="Times New Roman" w:hint="eastAsia"/>
        </w:rPr>
        <w:t>E</w:t>
      </w:r>
      <w:r w:rsidR="00CA1371">
        <w:rPr>
          <w:rFonts w:eastAsiaTheme="minorEastAsia" w:cs="Times New Roman"/>
        </w:rPr>
        <w:t>valuation</w:t>
      </w:r>
      <w:r w:rsidR="00293AE4">
        <w:rPr>
          <w:rFonts w:eastAsiaTheme="minorEastAsia" w:cs="Times New Roman" w:hint="eastAsia"/>
        </w:rPr>
        <w:t>s</w:t>
      </w:r>
      <w:r w:rsidR="0053681E" w:rsidRPr="0053681E">
        <w:rPr>
          <w:rFonts w:eastAsiaTheme="minorEastAsia" w:cs="Times New Roman" w:hint="eastAsia"/>
        </w:rPr>
        <w:t xml:space="preserve"> </w:t>
      </w:r>
      <w:r w:rsidR="0053681E">
        <w:rPr>
          <w:rFonts w:eastAsiaTheme="minorEastAsia" w:cs="Times New Roman" w:hint="eastAsia"/>
        </w:rPr>
        <w:t>Different filters</w:t>
      </w:r>
      <w:r w:rsidR="00CA1371">
        <w:rPr>
          <w:rFonts w:eastAsiaTheme="minorEastAsia" w:cs="Times New Roman"/>
        </w:rPr>
        <w:t>: Miss</w:t>
      </w:r>
      <w:r w:rsidR="00CA1371">
        <w:rPr>
          <w:rFonts w:eastAsiaTheme="minorEastAsia" w:cs="Times New Roman" w:hint="eastAsia"/>
        </w:rPr>
        <w:t xml:space="preserve"> rate </w:t>
      </w:r>
      <w:r w:rsidR="00CA1371">
        <w:rPr>
          <w:rFonts w:eastAsiaTheme="minorEastAsia" w:cs="Times New Roman"/>
        </w:rPr>
        <w:t>vs.</w:t>
      </w:r>
      <w:r w:rsidR="00CA1371">
        <w:rPr>
          <w:rFonts w:eastAsiaTheme="minorEastAsia" w:cs="Times New Roman" w:hint="eastAsia"/>
        </w:rPr>
        <w:t xml:space="preserve"> False Positive Per </w:t>
      </w:r>
      <w:r>
        <w:rPr>
          <w:rFonts w:eastAsiaTheme="minorEastAsia" w:cs="Times New Roman"/>
        </w:rPr>
        <w:t>Window</w:t>
      </w:r>
      <w:r w:rsidR="00293AE4">
        <w:rPr>
          <w:rFonts w:eastAsiaTheme="minorEastAsia" w:cs="Times New Roman" w:hint="eastAsia"/>
        </w:rPr>
        <w:t xml:space="preserve"> </w:t>
      </w:r>
      <w:r w:rsidR="00CA1371">
        <w:rPr>
          <w:rFonts w:eastAsiaTheme="minorEastAsia" w:cs="Times New Roman"/>
        </w:rPr>
        <w:t>(</w:t>
      </w:r>
      <w:r w:rsidR="00CA1371">
        <w:rPr>
          <w:rFonts w:eastAsiaTheme="minorEastAsia" w:cs="Times New Roman" w:hint="eastAsia"/>
        </w:rPr>
        <w:t xml:space="preserve">FPPW) curves. </w:t>
      </w:r>
      <w:r w:rsidR="00CA1371">
        <w:rPr>
          <w:rFonts w:eastAsiaTheme="minorEastAsia" w:cs="Times New Roman"/>
        </w:rPr>
        <w:t>Lower curves show</w:t>
      </w:r>
      <w:r w:rsidR="00CA1371">
        <w:rPr>
          <w:rFonts w:eastAsiaTheme="minorEastAsia" w:cs="Times New Roman" w:hint="eastAsia"/>
        </w:rPr>
        <w:t xml:space="preserve"> better performance.</w:t>
      </w:r>
      <w:bookmarkEnd w:id="102"/>
      <w:r w:rsidR="00CA1371">
        <w:rPr>
          <w:rFonts w:eastAsiaTheme="minorEastAsia" w:cs="Times New Roman" w:hint="eastAsia"/>
        </w:rPr>
        <w:t xml:space="preserve"> </w:t>
      </w:r>
    </w:p>
    <w:p w:rsidR="00CA1371" w:rsidRDefault="00CA1371" w:rsidP="00CA1371">
      <w:pPr>
        <w:rPr>
          <w:rFonts w:eastAsiaTheme="minorEastAsia"/>
        </w:rPr>
      </w:pPr>
    </w:p>
    <w:p w:rsidR="00CA1371" w:rsidRPr="00CA1371" w:rsidRDefault="008973EA" w:rsidP="00CA1371">
      <w:pPr>
        <w:rPr>
          <w:rFonts w:eastAsiaTheme="minorEastAsia"/>
        </w:rPr>
      </w:pPr>
      <w:r>
        <w:rPr>
          <w:rFonts w:eastAsiaTheme="minorEastAsia" w:hint="eastAsia"/>
        </w:rPr>
        <w:t>We can easily find that s</w:t>
      </w:r>
      <w:r w:rsidR="00CA1371">
        <w:rPr>
          <w:rFonts w:eastAsiaTheme="minorEastAsia" w:hint="eastAsia"/>
        </w:rPr>
        <w:t>imple 1-D mask perform</w:t>
      </w:r>
      <w:r w:rsidR="00293AE4">
        <w:rPr>
          <w:rFonts w:eastAsiaTheme="minorEastAsia" w:hint="eastAsia"/>
        </w:rPr>
        <w:t>s</w:t>
      </w:r>
      <w:r w:rsidR="00CA1371">
        <w:rPr>
          <w:rFonts w:eastAsiaTheme="minorEastAsia" w:hint="eastAsia"/>
        </w:rPr>
        <w:t xml:space="preserve"> better at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-4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-2</m:t>
            </m:r>
          </m:sup>
        </m:sSup>
      </m:oMath>
      <w:r w:rsidR="00CA1371">
        <w:rPr>
          <w:rFonts w:eastAsiaTheme="minorEastAsia" w:hint="eastAsia"/>
        </w:rPr>
        <w:t xml:space="preserve"> range</w:t>
      </w:r>
      <w:r w:rsidR="0053681E">
        <w:rPr>
          <w:rFonts w:eastAsiaTheme="minorEastAsia" w:hint="eastAsia"/>
        </w:rPr>
        <w:t xml:space="preserve"> of </w:t>
      </w:r>
      <w:r w:rsidR="0053681E">
        <w:rPr>
          <w:rFonts w:eastAsiaTheme="minorEastAsia" w:hint="eastAsia"/>
        </w:rPr>
        <w:lastRenderedPageBreak/>
        <w:t>FPPW</w:t>
      </w:r>
      <w:r w:rsidR="00CA1371">
        <w:rPr>
          <w:rFonts w:eastAsiaTheme="minorEastAsia" w:hint="eastAsia"/>
        </w:rPr>
        <w:t>, but</w:t>
      </w:r>
      <w:r w:rsidR="00293AE4">
        <w:rPr>
          <w:rFonts w:eastAsiaTheme="minorEastAsia" w:hint="eastAsia"/>
        </w:rPr>
        <w:t>, it performs with</w:t>
      </w:r>
      <w:r w:rsidR="00CA1371">
        <w:rPr>
          <w:rFonts w:eastAsiaTheme="minorEastAsia" w:hint="eastAsia"/>
        </w:rPr>
        <w:t xml:space="preserve"> a little bit fluctuation at</w:t>
      </w:r>
      <w:r w:rsidR="00293AE4">
        <w:rPr>
          <w:rFonts w:eastAsiaTheme="minorEastAsia" w:hint="eastAsia"/>
        </w:rPr>
        <w:t xml:space="preserve"> a range </w:t>
      </w:r>
      <w:r w:rsidR="00293AE4">
        <w:rPr>
          <w:rFonts w:eastAsiaTheme="minorEastAsia"/>
        </w:rPr>
        <w:t>of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-2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-1</m:t>
            </m:r>
          </m:sup>
        </m:sSup>
      </m:oMath>
      <w:r w:rsidR="00CA1371">
        <w:rPr>
          <w:rFonts w:eastAsiaTheme="minorEastAsia" w:hint="eastAsia"/>
        </w:rPr>
        <w:t>. Sobel filter is</w:t>
      </w:r>
      <w:r w:rsidR="00293AE4">
        <w:rPr>
          <w:rFonts w:eastAsiaTheme="minorEastAsia" w:hint="eastAsia"/>
        </w:rPr>
        <w:t>, however, the</w:t>
      </w:r>
      <w:r w:rsidR="00CA1371">
        <w:rPr>
          <w:rFonts w:eastAsiaTheme="minorEastAsia" w:hint="eastAsia"/>
        </w:rPr>
        <w:t xml:space="preserve"> opposite</w:t>
      </w:r>
      <w:r w:rsidR="00293AE4">
        <w:rPr>
          <w:rFonts w:eastAsiaTheme="minorEastAsia" w:hint="eastAsia"/>
        </w:rPr>
        <w:t>;</w:t>
      </w:r>
      <w:r w:rsidR="00CA1371">
        <w:rPr>
          <w:rFonts w:eastAsiaTheme="minorEastAsia" w:hint="eastAsia"/>
        </w:rPr>
        <w:t xml:space="preserve"> </w:t>
      </w:r>
      <w:r w:rsidR="00B03E61">
        <w:rPr>
          <w:rFonts w:eastAsiaTheme="minorEastAsia" w:hint="eastAsia"/>
        </w:rPr>
        <w:t>so</w:t>
      </w:r>
      <w:r w:rsidR="00293AE4">
        <w:rPr>
          <w:rFonts w:eastAsiaTheme="minorEastAsia" w:hint="eastAsia"/>
        </w:rPr>
        <w:t>,</w:t>
      </w:r>
      <w:r w:rsidR="00CA1371">
        <w:rPr>
          <w:rFonts w:eastAsiaTheme="minorEastAsia" w:hint="eastAsia"/>
        </w:rPr>
        <w:t xml:space="preserve"> we </w:t>
      </w:r>
      <w:r w:rsidR="00293AE4">
        <w:rPr>
          <w:rFonts w:eastAsiaTheme="minorEastAsia" w:hint="eastAsia"/>
        </w:rPr>
        <w:t xml:space="preserve">the </w:t>
      </w:r>
      <w:r w:rsidR="00CA1371">
        <w:rPr>
          <w:rFonts w:eastAsiaTheme="minorEastAsia" w:hint="eastAsia"/>
        </w:rPr>
        <w:t>still choose simple 1-D mask c</w:t>
      </w:r>
      <w:r w:rsidR="00293AE4">
        <w:rPr>
          <w:rFonts w:eastAsiaTheme="minorEastAsia" w:hint="eastAsia"/>
        </w:rPr>
        <w:t>onsider the</w:t>
      </w:r>
      <w:r w:rsidR="00CA1371">
        <w:rPr>
          <w:rFonts w:eastAsiaTheme="minorEastAsia" w:hint="eastAsia"/>
        </w:rPr>
        <w:t xml:space="preserve"> time cost</w:t>
      </w:r>
      <w:r w:rsidR="00293AE4">
        <w:rPr>
          <w:rFonts w:eastAsiaTheme="minorEastAsia" w:hint="eastAsia"/>
        </w:rPr>
        <w:t xml:space="preserve"> and the computing complexity</w:t>
      </w:r>
      <w:r w:rsidR="00CA1371">
        <w:rPr>
          <w:rFonts w:eastAsiaTheme="minorEastAsia" w:hint="eastAsia"/>
        </w:rPr>
        <w:t>.</w:t>
      </w:r>
    </w:p>
    <w:p w:rsidR="000415AB" w:rsidRPr="00C74E02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kern w:val="0"/>
          <w:sz w:val="28"/>
          <w:szCs w:val="28"/>
        </w:rPr>
      </w:pPr>
    </w:p>
    <w:p w:rsidR="00F201D2" w:rsidRPr="0078594C" w:rsidRDefault="00F201D2" w:rsidP="00447EFD">
      <w:pPr>
        <w:rPr>
          <w:rFonts w:eastAsiaTheme="minorEastAsia"/>
          <w:b/>
          <w:i/>
          <w:kern w:val="0"/>
        </w:rPr>
      </w:pPr>
      <w:r w:rsidRPr="0078594C">
        <w:rPr>
          <w:b/>
          <w:i/>
          <w:kern w:val="0"/>
        </w:rPr>
        <w:t>Orientation binning</w:t>
      </w:r>
    </w:p>
    <w:p w:rsidR="000415AB" w:rsidRDefault="000415AB" w:rsidP="00447EFD">
      <w:pPr>
        <w:rPr>
          <w:rFonts w:eastAsiaTheme="minorEastAsia"/>
          <w:kern w:val="0"/>
        </w:rPr>
      </w:pPr>
      <w:r w:rsidRPr="00072C05">
        <w:rPr>
          <w:kern w:val="0"/>
        </w:rPr>
        <w:t>Each pixel within the cell, which can be either rectangular or circular, influence</w:t>
      </w:r>
      <w:r w:rsidR="00293AE4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the orientation histogram channel</w:t>
      </w:r>
      <w:r w:rsidR="00293AE4">
        <w:rPr>
          <w:rFonts w:eastAsiaTheme="minorEastAsia" w:hint="eastAsia"/>
          <w:kern w:val="0"/>
        </w:rPr>
        <w:t>; this is</w:t>
      </w:r>
      <w:r w:rsidRPr="00072C05">
        <w:rPr>
          <w:kern w:val="0"/>
        </w:rPr>
        <w:t xml:space="preserve"> based on the orientation of gradient element centered on it.</w:t>
      </w:r>
    </w:p>
    <w:p w:rsidR="00447EFD" w:rsidRPr="00447EFD" w:rsidRDefault="00447EFD" w:rsidP="00447EFD">
      <w:pPr>
        <w:rPr>
          <w:rFonts w:eastAsiaTheme="minorEastAsia"/>
          <w:kern w:val="0"/>
        </w:rPr>
      </w:pPr>
    </w:p>
    <w:p w:rsidR="000415AB" w:rsidRPr="0078594C" w:rsidRDefault="000415AB" w:rsidP="00447EFD">
      <w:pPr>
        <w:rPr>
          <w:rFonts w:eastAsiaTheme="minorEastAsia"/>
          <w:kern w:val="0"/>
        </w:rPr>
      </w:pPr>
      <w:r w:rsidRPr="00072C05">
        <w:rPr>
          <w:kern w:val="0"/>
        </w:rPr>
        <w:t>The orientation bins are spread over</w:t>
      </w:r>
      <w:r w:rsidRPr="00F201D2">
        <w:rPr>
          <w:i/>
          <w:kern w:val="0"/>
        </w:rPr>
        <w:t xml:space="preserve"> </w:t>
      </w:r>
      <m:oMath>
        <m:r>
          <w:rPr>
            <w:rFonts w:ascii="Cambria Math"/>
            <w:kern w:val="0"/>
          </w:rPr>
          <m:t>0</m:t>
        </m:r>
        <m:r>
          <w:rPr>
            <w:rFonts w:ascii="Cambria Math"/>
            <w:kern w:val="0"/>
          </w:rPr>
          <m:t>°-</m:t>
        </m:r>
        <m:r>
          <w:rPr>
            <w:rFonts w:ascii="Cambria Math"/>
            <w:kern w:val="0"/>
          </w:rPr>
          <m:t>180</m:t>
        </m:r>
        <m:r>
          <w:rPr>
            <w:rFonts w:ascii="Cambria Math"/>
            <w:kern w:val="0"/>
          </w:rPr>
          <m:t>°</m:t>
        </m:r>
      </m:oMath>
      <w:r w:rsidR="00642F7A">
        <w:rPr>
          <w:kern w:val="0"/>
        </w:rPr>
        <w:t xml:space="preserve"> (“unsigned”</w:t>
      </w:r>
      <w:r w:rsidR="00642F7A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 xml:space="preserve">gradient) or </w:t>
      </w:r>
      <m:oMath>
        <m:r>
          <m:rPr>
            <m:sty m:val="p"/>
          </m:rPr>
          <w:rPr>
            <w:rFonts w:ascii="Cambria Math"/>
            <w:kern w:val="0"/>
          </w:rPr>
          <m:t>0</m:t>
        </m:r>
        <m:r>
          <m:rPr>
            <m:sty m:val="p"/>
          </m:rPr>
          <w:rPr>
            <w:rFonts w:ascii="Cambria Math"/>
            <w:kern w:val="0"/>
          </w:rPr>
          <m:t>°-</m:t>
        </m:r>
        <m:r>
          <m:rPr>
            <m:sty m:val="p"/>
          </m:rPr>
          <w:rPr>
            <w:rFonts w:ascii="Cambria Math"/>
            <w:kern w:val="0"/>
          </w:rPr>
          <m:t>360</m:t>
        </m:r>
        <m:r>
          <m:rPr>
            <m:sty m:val="p"/>
          </m:rPr>
          <w:rPr>
            <w:rFonts w:ascii="Cambria Math"/>
            <w:kern w:val="0"/>
          </w:rPr>
          <m:t>°</m:t>
        </m:r>
        <m:r>
          <m:rPr>
            <m:sty m:val="p"/>
          </m:rPr>
          <w:rPr>
            <w:rFonts w:ascii="Cambria Math"/>
            <w:kern w:val="0"/>
          </w:rPr>
          <m:t xml:space="preserve"> </m:t>
        </m:r>
      </m:oMath>
      <w:r w:rsidRPr="00072C05">
        <w:rPr>
          <w:kern w:val="0"/>
        </w:rPr>
        <w:t xml:space="preserve">(“signed” gradient) respectively.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tested both signed and unsigned gradients under 8, 9, 18, 36 and 72 bins. The results are listed below</w:t>
      </w:r>
      <w:r w:rsidR="0078594C">
        <w:rPr>
          <w:rFonts w:eastAsiaTheme="minorEastAsia" w:hint="eastAsia"/>
          <w:kern w:val="0"/>
        </w:rPr>
        <w:t>.</w:t>
      </w:r>
    </w:p>
    <w:p w:rsidR="00D05CCC" w:rsidRPr="00521517" w:rsidRDefault="00D05CCC" w:rsidP="00447EFD">
      <w:pPr>
        <w:rPr>
          <w:rFonts w:eastAsiaTheme="minorEastAsia"/>
          <w:kern w:val="0"/>
        </w:rPr>
      </w:pPr>
    </w:p>
    <w:tbl>
      <w:tblPr>
        <w:tblStyle w:val="a7"/>
        <w:tblW w:w="0" w:type="auto"/>
        <w:jc w:val="center"/>
        <w:tblInd w:w="250" w:type="dxa"/>
        <w:tblLook w:val="04A0"/>
      </w:tblPr>
      <w:tblGrid>
        <w:gridCol w:w="1985"/>
        <w:gridCol w:w="1134"/>
        <w:gridCol w:w="1161"/>
        <w:gridCol w:w="1107"/>
        <w:gridCol w:w="1134"/>
        <w:gridCol w:w="1134"/>
      </w:tblGrid>
      <w:tr w:rsidR="00EF7966" w:rsidTr="004C2006">
        <w:trPr>
          <w:trHeight w:val="503"/>
          <w:jc w:val="center"/>
        </w:trPr>
        <w:tc>
          <w:tcPr>
            <w:tcW w:w="1985" w:type="dxa"/>
            <w:vMerge w:val="restart"/>
          </w:tcPr>
          <w:p w:rsidR="00EF7966" w:rsidRDefault="00EF7966" w:rsidP="00447EFD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 xml:space="preserve">Signed/Unsigned </w:t>
            </w:r>
            <w:r>
              <w:rPr>
                <w:rFonts w:eastAsiaTheme="minorEastAsia"/>
                <w:kern w:val="0"/>
              </w:rPr>
              <w:t>gradient</w:t>
            </w:r>
          </w:p>
        </w:tc>
        <w:tc>
          <w:tcPr>
            <w:tcW w:w="5670" w:type="dxa"/>
            <w:gridSpan w:val="5"/>
          </w:tcPr>
          <w:p w:rsidR="00EF7966" w:rsidRDefault="00EF7966" w:rsidP="00EF7966">
            <w:pPr>
              <w:jc w:val="center"/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>Performance (%) under different orientation bins</w:t>
            </w:r>
          </w:p>
        </w:tc>
      </w:tr>
      <w:tr w:rsidR="00EF7966" w:rsidTr="004C2006">
        <w:trPr>
          <w:trHeight w:val="434"/>
          <w:jc w:val="center"/>
        </w:trPr>
        <w:tc>
          <w:tcPr>
            <w:tcW w:w="1985" w:type="dxa"/>
            <w:vMerge/>
          </w:tcPr>
          <w:p w:rsidR="00EF7966" w:rsidRDefault="00EF7966" w:rsidP="00447EFD">
            <w:pPr>
              <w:rPr>
                <w:rFonts w:eastAsiaTheme="minorEastAsia"/>
                <w:kern w:val="0"/>
              </w:rPr>
            </w:pPr>
          </w:p>
        </w:tc>
        <w:tc>
          <w:tcPr>
            <w:tcW w:w="1134" w:type="dxa"/>
          </w:tcPr>
          <w:p w:rsidR="00EF7966" w:rsidRDefault="00EF7966" w:rsidP="00447EFD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>8 bins</w:t>
            </w:r>
          </w:p>
        </w:tc>
        <w:tc>
          <w:tcPr>
            <w:tcW w:w="1161" w:type="dxa"/>
          </w:tcPr>
          <w:p w:rsidR="00EF7966" w:rsidRDefault="00EF7966" w:rsidP="00447EFD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>9 bins</w:t>
            </w:r>
          </w:p>
        </w:tc>
        <w:tc>
          <w:tcPr>
            <w:tcW w:w="1107" w:type="dxa"/>
          </w:tcPr>
          <w:p w:rsidR="00EF7966" w:rsidRDefault="00EF7966" w:rsidP="00447EFD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>18 bins</w:t>
            </w:r>
          </w:p>
        </w:tc>
        <w:tc>
          <w:tcPr>
            <w:tcW w:w="1134" w:type="dxa"/>
          </w:tcPr>
          <w:p w:rsidR="00EF7966" w:rsidRDefault="00EF7966" w:rsidP="00447EFD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>36 bins</w:t>
            </w:r>
          </w:p>
        </w:tc>
        <w:tc>
          <w:tcPr>
            <w:tcW w:w="1134" w:type="dxa"/>
          </w:tcPr>
          <w:p w:rsidR="00EF7966" w:rsidRDefault="00EF7966" w:rsidP="00447EFD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>72 bins</w:t>
            </w:r>
          </w:p>
        </w:tc>
      </w:tr>
      <w:tr w:rsidR="00EF7966" w:rsidTr="004C2006">
        <w:trPr>
          <w:jc w:val="center"/>
        </w:trPr>
        <w:tc>
          <w:tcPr>
            <w:tcW w:w="1985" w:type="dxa"/>
          </w:tcPr>
          <w:p w:rsidR="00EF7966" w:rsidRDefault="00EF7966" w:rsidP="00C61960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>0-360</w:t>
            </w:r>
          </w:p>
        </w:tc>
        <w:tc>
          <w:tcPr>
            <w:tcW w:w="1134" w:type="dxa"/>
          </w:tcPr>
          <w:p w:rsidR="00EF7966" w:rsidRPr="00072C05" w:rsidRDefault="00EF7966" w:rsidP="00C61960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91.80</w:t>
            </w:r>
          </w:p>
        </w:tc>
        <w:tc>
          <w:tcPr>
            <w:tcW w:w="1161" w:type="dxa"/>
          </w:tcPr>
          <w:p w:rsidR="00EF7966" w:rsidRPr="00521517" w:rsidRDefault="00EF7966" w:rsidP="00C61960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91.93 </w:t>
            </w:r>
          </w:p>
        </w:tc>
        <w:tc>
          <w:tcPr>
            <w:tcW w:w="1107" w:type="dxa"/>
          </w:tcPr>
          <w:p w:rsidR="00EF7966" w:rsidRPr="00521517" w:rsidRDefault="00EF7966" w:rsidP="00C61960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91.29</w:t>
            </w:r>
          </w:p>
        </w:tc>
        <w:tc>
          <w:tcPr>
            <w:tcW w:w="1134" w:type="dxa"/>
          </w:tcPr>
          <w:p w:rsidR="00EF7966" w:rsidRPr="00521517" w:rsidRDefault="00EF7966" w:rsidP="00C61960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90.97</w:t>
            </w:r>
          </w:p>
        </w:tc>
        <w:tc>
          <w:tcPr>
            <w:tcW w:w="1134" w:type="dxa"/>
          </w:tcPr>
          <w:p w:rsidR="00EF7966" w:rsidRPr="00521517" w:rsidRDefault="00EF7966" w:rsidP="00C61960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90.77</w:t>
            </w:r>
          </w:p>
        </w:tc>
      </w:tr>
      <w:tr w:rsidR="00EF7966" w:rsidTr="004C2006">
        <w:trPr>
          <w:trHeight w:val="279"/>
          <w:jc w:val="center"/>
        </w:trPr>
        <w:tc>
          <w:tcPr>
            <w:tcW w:w="1985" w:type="dxa"/>
          </w:tcPr>
          <w:p w:rsidR="00EF7966" w:rsidRDefault="00EF7966" w:rsidP="00C61960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 w:hint="eastAsia"/>
                <w:kern w:val="0"/>
              </w:rPr>
              <w:t>0-180</w:t>
            </w:r>
          </w:p>
        </w:tc>
        <w:tc>
          <w:tcPr>
            <w:tcW w:w="1134" w:type="dxa"/>
          </w:tcPr>
          <w:p w:rsidR="00EF7966" w:rsidRPr="00072C05" w:rsidRDefault="00EF7966" w:rsidP="00C61960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92.</w:t>
            </w:r>
            <w:r>
              <w:rPr>
                <w:rFonts w:eastAsiaTheme="minorEastAsia" w:cs="Times New Roman" w:hint="eastAsia"/>
                <w:szCs w:val="24"/>
              </w:rPr>
              <w:t>36</w:t>
            </w:r>
          </w:p>
        </w:tc>
        <w:tc>
          <w:tcPr>
            <w:tcW w:w="1161" w:type="dxa"/>
          </w:tcPr>
          <w:p w:rsidR="00EF7966" w:rsidRPr="00072C05" w:rsidRDefault="00EF7966" w:rsidP="00C61960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92.</w:t>
            </w:r>
            <w:r>
              <w:rPr>
                <w:rFonts w:eastAsiaTheme="minorEastAsia" w:cs="Times New Roman" w:hint="eastAsia"/>
                <w:szCs w:val="24"/>
              </w:rPr>
              <w:t>49</w:t>
            </w:r>
          </w:p>
        </w:tc>
        <w:tc>
          <w:tcPr>
            <w:tcW w:w="1107" w:type="dxa"/>
          </w:tcPr>
          <w:p w:rsidR="00EF7966" w:rsidRPr="00072C05" w:rsidRDefault="00EF7966" w:rsidP="00C61960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92.22</w:t>
            </w:r>
          </w:p>
        </w:tc>
        <w:tc>
          <w:tcPr>
            <w:tcW w:w="1134" w:type="dxa"/>
          </w:tcPr>
          <w:p w:rsidR="00EF7966" w:rsidRPr="00072C05" w:rsidRDefault="00EF7966" w:rsidP="00C61960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92.27</w:t>
            </w:r>
          </w:p>
        </w:tc>
        <w:tc>
          <w:tcPr>
            <w:tcW w:w="1134" w:type="dxa"/>
          </w:tcPr>
          <w:p w:rsidR="00EF7966" w:rsidRPr="00072C05" w:rsidRDefault="00EF7966" w:rsidP="00CF7407">
            <w:pPr>
              <w:keepNext/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92.34</w:t>
            </w:r>
          </w:p>
        </w:tc>
      </w:tr>
    </w:tbl>
    <w:p w:rsidR="000415AB" w:rsidRPr="00D05CCC" w:rsidRDefault="00CF7407" w:rsidP="00CF7407">
      <w:pPr>
        <w:pStyle w:val="af"/>
        <w:jc w:val="center"/>
      </w:pPr>
      <w:bookmarkStart w:id="103" w:name="_Toc388366690"/>
      <w:r>
        <w:t>Table 4.4.</w:t>
      </w:r>
      <w:r w:rsidR="008401BD">
        <w:fldChar w:fldCharType="begin"/>
      </w:r>
      <w:r w:rsidR="00165164">
        <w:instrText xml:space="preserve"> SEQ Table_4.4. \* ARABIC </w:instrText>
      </w:r>
      <w:r w:rsidR="008401BD">
        <w:fldChar w:fldCharType="separate"/>
      </w:r>
      <w:r w:rsidR="00AE69A1">
        <w:rPr>
          <w:noProof/>
        </w:rPr>
        <w:t>2</w:t>
      </w:r>
      <w:r w:rsidR="008401BD">
        <w:fldChar w:fldCharType="end"/>
      </w:r>
      <w:r>
        <w:rPr>
          <w:rFonts w:eastAsiaTheme="minorEastAsia" w:hint="eastAsia"/>
        </w:rPr>
        <w:t xml:space="preserve"> </w:t>
      </w:r>
      <w:r w:rsidR="00EF7966" w:rsidRPr="00EF7966">
        <w:rPr>
          <w:rFonts w:eastAsiaTheme="minorEastAsia" w:cs="Times New Roman" w:hint="eastAsia"/>
        </w:rPr>
        <w:t>Data of different parameters of HOG orientation bins</w:t>
      </w:r>
      <w:bookmarkEnd w:id="103"/>
    </w:p>
    <w:p w:rsidR="008A351F" w:rsidRPr="008A351F" w:rsidRDefault="008A351F" w:rsidP="008A351F">
      <w:pPr>
        <w:rPr>
          <w:rFonts w:eastAsiaTheme="minorEastAsia"/>
        </w:rPr>
      </w:pPr>
    </w:p>
    <w:p w:rsidR="000415AB" w:rsidRPr="00072C05" w:rsidRDefault="00B06F06" w:rsidP="0078594C">
      <w:pPr>
        <w:keepNext/>
        <w:autoSpaceDE w:val="0"/>
        <w:autoSpaceDN w:val="0"/>
        <w:adjustRightInd w:val="0"/>
        <w:spacing w:line="276" w:lineRule="auto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>
            <wp:extent cx="4306980" cy="3230364"/>
            <wp:effectExtent l="19050" t="0" r="0" b="0"/>
            <wp:docPr id="27" name="图片 13" descr="F:\文件\实验室\paper\useful\pic2\binsne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文件\实验室\paper\useful\pic2\binsnew.bmp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015" cy="323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04" w:name="_Toc385018777"/>
      <w:bookmarkStart w:id="105" w:name="_Toc385019363"/>
      <w:bookmarkStart w:id="106" w:name="_Toc388361136"/>
      <w:r w:rsidRPr="00072C05">
        <w:rPr>
          <w:rFonts w:cs="Times New Roman"/>
        </w:rPr>
        <w:t>Figure 4.4.</w:t>
      </w:r>
      <w:r w:rsidR="008401BD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Figure_4.4. \* ARABIC </w:instrText>
      </w:r>
      <w:r w:rsidR="008401BD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3</w:t>
      </w:r>
      <w:r w:rsidR="008401BD" w:rsidRPr="00072C05">
        <w:rPr>
          <w:rFonts w:cs="Times New Roman"/>
        </w:rPr>
        <w:fldChar w:fldCharType="end"/>
      </w:r>
      <w:r w:rsidR="00815B8A">
        <w:rPr>
          <w:rFonts w:eastAsiaTheme="minorEastAsia" w:cs="Times New Roman" w:hint="eastAsia"/>
        </w:rPr>
        <w:t xml:space="preserve"> Performance of different orientation bins</w:t>
      </w:r>
      <w:bookmarkEnd w:id="104"/>
      <w:bookmarkEnd w:id="105"/>
      <w:bookmarkEnd w:id="106"/>
    </w:p>
    <w:p w:rsidR="00543427" w:rsidRPr="00543427" w:rsidRDefault="00543427" w:rsidP="00543427">
      <w:pPr>
        <w:rPr>
          <w:rFonts w:eastAsiaTheme="minorEastAsia"/>
        </w:rPr>
      </w:pPr>
    </w:p>
    <w:p w:rsidR="00543427" w:rsidRDefault="00B03E61" w:rsidP="00746B7C">
      <w:pPr>
        <w:autoSpaceDE w:val="0"/>
        <w:autoSpaceDN w:val="0"/>
        <w:adjustRightInd w:val="0"/>
        <w:spacing w:line="276" w:lineRule="auto"/>
        <w:rPr>
          <w:rFonts w:eastAsiaTheme="minorEastAsia" w:cs="Times New Roman"/>
          <w:kern w:val="0"/>
          <w:szCs w:val="24"/>
        </w:rPr>
      </w:pPr>
      <w:r>
        <w:rPr>
          <w:rFonts w:eastAsiaTheme="minorEastAsia" w:cs="Times New Roman" w:hint="eastAsia"/>
          <w:kern w:val="0"/>
          <w:szCs w:val="24"/>
        </w:rPr>
        <w:t>DET</w:t>
      </w:r>
      <w:r w:rsidR="00543427">
        <w:rPr>
          <w:rFonts w:eastAsiaTheme="minorEastAsia" w:cs="Times New Roman" w:hint="eastAsia"/>
          <w:kern w:val="0"/>
          <w:szCs w:val="24"/>
        </w:rPr>
        <w:t xml:space="preserve"> curves indicate the </w:t>
      </w:r>
      <w:r w:rsidR="00543427">
        <w:rPr>
          <w:rFonts w:eastAsiaTheme="minorEastAsia" w:cs="Times New Roman"/>
          <w:kern w:val="0"/>
          <w:szCs w:val="24"/>
        </w:rPr>
        <w:t>performance</w:t>
      </w:r>
      <w:r w:rsidR="00543427">
        <w:rPr>
          <w:rFonts w:eastAsiaTheme="minorEastAsia" w:cs="Times New Roman" w:hint="eastAsia"/>
          <w:kern w:val="0"/>
          <w:szCs w:val="24"/>
        </w:rPr>
        <w:t xml:space="preserve"> of different filters for </w:t>
      </w:r>
      <w:r w:rsidR="002E7D52">
        <w:rPr>
          <w:rFonts w:eastAsiaTheme="minorEastAsia" w:cs="Times New Roman"/>
          <w:kern w:val="0"/>
          <w:szCs w:val="24"/>
        </w:rPr>
        <w:t>orientation</w:t>
      </w:r>
      <w:r w:rsidR="00293AE4">
        <w:rPr>
          <w:rFonts w:eastAsiaTheme="minorEastAsia" w:cs="Times New Roman" w:hint="eastAsia"/>
          <w:kern w:val="0"/>
          <w:szCs w:val="24"/>
        </w:rPr>
        <w:t>,</w:t>
      </w:r>
      <w:r w:rsidR="002E7D52">
        <w:rPr>
          <w:rFonts w:eastAsiaTheme="minorEastAsia" w:cs="Times New Roman"/>
          <w:kern w:val="0"/>
          <w:szCs w:val="24"/>
        </w:rPr>
        <w:t xml:space="preserve"> </w:t>
      </w:r>
      <w:r w:rsidR="00293AE4">
        <w:rPr>
          <w:rFonts w:eastAsiaTheme="minorEastAsia" w:cs="Times New Roman" w:hint="eastAsia"/>
          <w:kern w:val="0"/>
          <w:szCs w:val="24"/>
        </w:rPr>
        <w:t>s</w:t>
      </w:r>
      <w:r w:rsidR="00543427">
        <w:rPr>
          <w:rFonts w:eastAsiaTheme="minorEastAsia" w:cs="Times New Roman" w:hint="eastAsia"/>
          <w:kern w:val="0"/>
          <w:szCs w:val="24"/>
        </w:rPr>
        <w:t>ee Figure 4.4.</w:t>
      </w:r>
      <w:r>
        <w:rPr>
          <w:rFonts w:eastAsiaTheme="minorEastAsia" w:cs="Times New Roman" w:hint="eastAsia"/>
          <w:kern w:val="0"/>
          <w:szCs w:val="24"/>
        </w:rPr>
        <w:t>4 and 4.4.5.</w:t>
      </w:r>
    </w:p>
    <w:p w:rsidR="000D2107" w:rsidRPr="00936743" w:rsidRDefault="000D2107" w:rsidP="00746B7C">
      <w:pPr>
        <w:autoSpaceDE w:val="0"/>
        <w:autoSpaceDN w:val="0"/>
        <w:adjustRightInd w:val="0"/>
        <w:spacing w:line="276" w:lineRule="auto"/>
        <w:rPr>
          <w:rFonts w:eastAsiaTheme="minorEastAsia" w:cs="Times New Roman"/>
          <w:kern w:val="0"/>
          <w:szCs w:val="24"/>
        </w:rPr>
      </w:pPr>
    </w:p>
    <w:p w:rsidR="002E7D52" w:rsidRPr="00C12C64" w:rsidRDefault="00C12C64" w:rsidP="0078594C">
      <w:pPr>
        <w:autoSpaceDE w:val="0"/>
        <w:autoSpaceDN w:val="0"/>
        <w:adjustRightInd w:val="0"/>
        <w:spacing w:line="276" w:lineRule="auto"/>
        <w:jc w:val="center"/>
        <w:rPr>
          <w:rFonts w:eastAsiaTheme="minorEastAsia" w:cs="Times New Roman"/>
          <w:kern w:val="0"/>
          <w:sz w:val="28"/>
          <w:szCs w:val="28"/>
        </w:rPr>
      </w:pPr>
      <w:r>
        <w:rPr>
          <w:rFonts w:cs="Times New Roman"/>
          <w:noProof/>
          <w:kern w:val="0"/>
          <w:sz w:val="28"/>
          <w:szCs w:val="28"/>
        </w:rPr>
        <w:drawing>
          <wp:inline distT="0" distB="0" distL="0" distR="0">
            <wp:extent cx="4403366" cy="3302655"/>
            <wp:effectExtent l="19050" t="0" r="0" b="0"/>
            <wp:docPr id="23" name="图片 8" descr="F:\文件\实验室\paper\useful\pic2\360binus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文件\实验室\paper\useful\pic2\360binused.bmp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388" cy="331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Default="002E7D52" w:rsidP="002E7D52">
      <w:pPr>
        <w:pStyle w:val="af"/>
        <w:rPr>
          <w:rFonts w:eastAsiaTheme="minorEastAsia" w:cs="Times New Roman"/>
        </w:rPr>
      </w:pPr>
      <w:bookmarkStart w:id="107" w:name="_Toc388361137"/>
      <w:r>
        <w:t>Figure 4.4.</w:t>
      </w:r>
      <w:r w:rsidR="008401BD">
        <w:fldChar w:fldCharType="begin"/>
      </w:r>
      <w:r w:rsidR="00230D35">
        <w:instrText xml:space="preserve"> SEQ Figure_4.4. \* ARABIC </w:instrText>
      </w:r>
      <w:r w:rsidR="008401BD">
        <w:fldChar w:fldCharType="separate"/>
      </w:r>
      <w:r w:rsidR="00AE69A1">
        <w:rPr>
          <w:noProof/>
        </w:rPr>
        <w:t>4</w:t>
      </w:r>
      <w:r w:rsidR="008401BD">
        <w:fldChar w:fldCharType="end"/>
      </w:r>
      <w:r>
        <w:rPr>
          <w:rFonts w:eastAsiaTheme="minorEastAsia" w:hint="eastAsia"/>
        </w:rPr>
        <w:t xml:space="preserve"> </w:t>
      </w:r>
      <w:r w:rsidR="00DB0BA0">
        <w:rPr>
          <w:rFonts w:eastAsiaTheme="minorEastAsia" w:cs="Times New Roman" w:hint="eastAsia"/>
        </w:rPr>
        <w:t>Different bins of</w:t>
      </w:r>
      <w:r>
        <w:rPr>
          <w:rFonts w:eastAsiaTheme="minorEastAsia" w:cs="Times New Roman" w:hint="eastAsia"/>
        </w:rPr>
        <w:t xml:space="preserve"> </w:t>
      </w:r>
      <w:r>
        <w:rPr>
          <w:rFonts w:eastAsiaTheme="minorEastAsia" w:cs="Times New Roman"/>
        </w:rPr>
        <w:t>“</w:t>
      </w:r>
      <w:r>
        <w:rPr>
          <w:rFonts w:eastAsiaTheme="minorEastAsia" w:cs="Times New Roman" w:hint="eastAsia"/>
        </w:rPr>
        <w:t>signed</w:t>
      </w:r>
      <w:r>
        <w:rPr>
          <w:rFonts w:eastAsiaTheme="minorEastAsia" w:cs="Times New Roman"/>
        </w:rPr>
        <w:t>”</w:t>
      </w:r>
      <w:r>
        <w:rPr>
          <w:rFonts w:eastAsiaTheme="minorEastAsia" w:cs="Times New Roman" w:hint="eastAsia"/>
        </w:rPr>
        <w:t xml:space="preserve"> gradient </w:t>
      </w:r>
      <w:r w:rsidR="0078594C">
        <w:rPr>
          <w:rFonts w:eastAsiaTheme="minorEastAsia" w:cs="Times New Roman"/>
        </w:rPr>
        <w:t>evaluation:</w:t>
      </w:r>
      <w:r w:rsidR="0078594C">
        <w:rPr>
          <w:rFonts w:eastAsiaTheme="minorEastAsia" w:cs="Times New Roman" w:hint="eastAsia"/>
        </w:rPr>
        <w:t xml:space="preserve"> </w:t>
      </w:r>
      <w:r>
        <w:rPr>
          <w:rFonts w:eastAsiaTheme="minorEastAsia" w:cs="Times New Roman"/>
        </w:rPr>
        <w:t>Miss</w:t>
      </w:r>
      <w:r>
        <w:rPr>
          <w:rFonts w:eastAsiaTheme="minorEastAsia" w:cs="Times New Roman" w:hint="eastAsia"/>
        </w:rPr>
        <w:t xml:space="preserve"> r</w:t>
      </w:r>
      <w:r>
        <w:rPr>
          <w:rFonts w:eastAsiaTheme="minorEastAsia" w:cs="Times New Roman"/>
        </w:rPr>
        <w:t>ate</w:t>
      </w:r>
      <w:r>
        <w:rPr>
          <w:rFonts w:eastAsiaTheme="minorEastAsia" w:cs="Times New Roman" w:hint="eastAsia"/>
        </w:rPr>
        <w:t xml:space="preserve"> </w:t>
      </w:r>
      <w:r>
        <w:rPr>
          <w:rFonts w:eastAsiaTheme="minorEastAsia" w:cs="Times New Roman"/>
        </w:rPr>
        <w:t>vs.</w:t>
      </w:r>
      <w:r>
        <w:rPr>
          <w:rFonts w:eastAsiaTheme="minorEastAsia" w:cs="Times New Roman" w:hint="eastAsia"/>
        </w:rPr>
        <w:t xml:space="preserve"> False Positive Per </w:t>
      </w:r>
      <w:r>
        <w:rPr>
          <w:rFonts w:eastAsiaTheme="minorEastAsia" w:cs="Times New Roman"/>
        </w:rPr>
        <w:t>Window (</w:t>
      </w:r>
      <w:r>
        <w:rPr>
          <w:rFonts w:eastAsiaTheme="minorEastAsia" w:cs="Times New Roman" w:hint="eastAsia"/>
        </w:rPr>
        <w:t xml:space="preserve">FPPW) curves. </w:t>
      </w:r>
      <w:r>
        <w:rPr>
          <w:rFonts w:eastAsiaTheme="minorEastAsia" w:cs="Times New Roman"/>
        </w:rPr>
        <w:t>Lower curves show</w:t>
      </w:r>
      <w:r>
        <w:rPr>
          <w:rFonts w:eastAsiaTheme="minorEastAsia" w:cs="Times New Roman" w:hint="eastAsia"/>
        </w:rPr>
        <w:t xml:space="preserve"> better performance.</w:t>
      </w:r>
      <w:bookmarkEnd w:id="107"/>
    </w:p>
    <w:p w:rsidR="00C026CE" w:rsidRPr="0078594C" w:rsidRDefault="00C026CE" w:rsidP="00C12C64">
      <w:pPr>
        <w:rPr>
          <w:rFonts w:eastAsiaTheme="minorEastAsia"/>
        </w:rPr>
      </w:pPr>
    </w:p>
    <w:p w:rsidR="00C026CE" w:rsidRPr="00C026CE" w:rsidRDefault="00C12C64" w:rsidP="0078594C">
      <w:pPr>
        <w:keepNext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386557" cy="3290047"/>
            <wp:effectExtent l="19050" t="0" r="0" b="0"/>
            <wp:docPr id="22" name="图片 7" descr="F:\文件\实验室\paper\useful\pic2\0-180 us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文件\实验室\paper\useful\pic2\0-180 used.bmp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838" cy="3293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Default="00C12C64" w:rsidP="00283F67">
      <w:pPr>
        <w:pStyle w:val="af"/>
        <w:rPr>
          <w:rFonts w:eastAsiaTheme="minorEastAsia" w:cs="Times New Roman"/>
        </w:rPr>
      </w:pPr>
      <w:bookmarkStart w:id="108" w:name="_Toc388361138"/>
      <w:r>
        <w:t>Figure 4.4.</w:t>
      </w:r>
      <w:r w:rsidR="008401BD">
        <w:fldChar w:fldCharType="begin"/>
      </w:r>
      <w:r w:rsidR="00BD470D">
        <w:instrText xml:space="preserve"> SEQ Figure_4.4. \* ARABIC </w:instrText>
      </w:r>
      <w:r w:rsidR="008401BD">
        <w:fldChar w:fldCharType="separate"/>
      </w:r>
      <w:r w:rsidR="00AE69A1">
        <w:rPr>
          <w:noProof/>
        </w:rPr>
        <w:t>5</w:t>
      </w:r>
      <w:r w:rsidR="008401BD">
        <w:fldChar w:fldCharType="end"/>
      </w:r>
      <w:r w:rsidRPr="00C12C64">
        <w:rPr>
          <w:rFonts w:eastAsiaTheme="minorEastAsia" w:cs="Times New Roman" w:hint="eastAsia"/>
        </w:rPr>
        <w:t xml:space="preserve"> </w:t>
      </w:r>
      <w:r>
        <w:rPr>
          <w:rFonts w:eastAsiaTheme="minorEastAsia" w:cs="Times New Roman" w:hint="eastAsia"/>
        </w:rPr>
        <w:t xml:space="preserve">Different bins of </w:t>
      </w:r>
      <w:r>
        <w:rPr>
          <w:rFonts w:eastAsiaTheme="minorEastAsia" w:cs="Times New Roman"/>
        </w:rPr>
        <w:t>“</w:t>
      </w:r>
      <w:r>
        <w:rPr>
          <w:rFonts w:eastAsiaTheme="minorEastAsia" w:cs="Times New Roman" w:hint="eastAsia"/>
        </w:rPr>
        <w:t>unsigned</w:t>
      </w:r>
      <w:r>
        <w:rPr>
          <w:rFonts w:eastAsiaTheme="minorEastAsia" w:cs="Times New Roman"/>
        </w:rPr>
        <w:t>”</w:t>
      </w:r>
      <w:r>
        <w:rPr>
          <w:rFonts w:eastAsiaTheme="minorEastAsia" w:cs="Times New Roman" w:hint="eastAsia"/>
        </w:rPr>
        <w:t xml:space="preserve"> gradient </w:t>
      </w:r>
      <w:r>
        <w:rPr>
          <w:rFonts w:eastAsiaTheme="minorEastAsia" w:cs="Times New Roman"/>
        </w:rPr>
        <w:t>evaluation: Miss</w:t>
      </w:r>
      <w:r>
        <w:rPr>
          <w:rFonts w:eastAsiaTheme="minorEastAsia" w:cs="Times New Roman" w:hint="eastAsia"/>
        </w:rPr>
        <w:t xml:space="preserve"> r</w:t>
      </w:r>
      <w:r>
        <w:rPr>
          <w:rFonts w:eastAsiaTheme="minorEastAsia" w:cs="Times New Roman"/>
        </w:rPr>
        <w:t>ate</w:t>
      </w:r>
      <w:r>
        <w:rPr>
          <w:rFonts w:eastAsiaTheme="minorEastAsia" w:cs="Times New Roman" w:hint="eastAsia"/>
        </w:rPr>
        <w:t xml:space="preserve"> </w:t>
      </w:r>
      <w:r>
        <w:rPr>
          <w:rFonts w:eastAsiaTheme="minorEastAsia" w:cs="Times New Roman"/>
        </w:rPr>
        <w:t>vs.</w:t>
      </w:r>
      <w:r>
        <w:rPr>
          <w:rFonts w:eastAsiaTheme="minorEastAsia" w:cs="Times New Roman" w:hint="eastAsia"/>
        </w:rPr>
        <w:t xml:space="preserve"> False Positive Per </w:t>
      </w:r>
      <w:r>
        <w:rPr>
          <w:rFonts w:eastAsiaTheme="minorEastAsia" w:cs="Times New Roman"/>
        </w:rPr>
        <w:t>Window (</w:t>
      </w:r>
      <w:r>
        <w:rPr>
          <w:rFonts w:eastAsiaTheme="minorEastAsia" w:cs="Times New Roman" w:hint="eastAsia"/>
        </w:rPr>
        <w:t xml:space="preserve">FPPW) curves. </w:t>
      </w:r>
      <w:r>
        <w:rPr>
          <w:rFonts w:eastAsiaTheme="minorEastAsia" w:cs="Times New Roman"/>
        </w:rPr>
        <w:t>Lower curves show</w:t>
      </w:r>
      <w:r>
        <w:rPr>
          <w:rFonts w:eastAsiaTheme="minorEastAsia" w:cs="Times New Roman" w:hint="eastAsia"/>
        </w:rPr>
        <w:t xml:space="preserve"> better performance.</w:t>
      </w:r>
      <w:bookmarkEnd w:id="108"/>
    </w:p>
    <w:p w:rsidR="0053681E" w:rsidRPr="0053681E" w:rsidRDefault="0053681E" w:rsidP="0053681E">
      <w:pPr>
        <w:rPr>
          <w:rFonts w:eastAsiaTheme="minorEastAsia"/>
        </w:rPr>
      </w:pPr>
    </w:p>
    <w:p w:rsidR="000415AB" w:rsidRPr="00746B7C" w:rsidRDefault="000415AB" w:rsidP="00746B7C">
      <w:pPr>
        <w:rPr>
          <w:rFonts w:eastAsiaTheme="minorEastAsia"/>
          <w:kern w:val="0"/>
          <w:szCs w:val="24"/>
        </w:rPr>
      </w:pPr>
      <w:r w:rsidRPr="005970AF">
        <w:rPr>
          <w:kern w:val="0"/>
          <w:szCs w:val="24"/>
          <w:highlight w:val="yellow"/>
        </w:rPr>
        <w:t>After considering the</w:t>
      </w:r>
      <w:r w:rsidRPr="005970AF">
        <w:rPr>
          <w:rFonts w:cs="Times New Roman"/>
          <w:kern w:val="0"/>
          <w:szCs w:val="24"/>
          <w:highlight w:val="yellow"/>
        </w:rPr>
        <w:t xml:space="preserve"> </w:t>
      </w:r>
      <w:r w:rsidR="005A48E8" w:rsidRPr="005970AF">
        <w:rPr>
          <w:rFonts w:eastAsiaTheme="minorEastAsia" w:cs="Times New Roman" w:hint="eastAsia"/>
          <w:kern w:val="0"/>
          <w:szCs w:val="24"/>
          <w:highlight w:val="yellow"/>
        </w:rPr>
        <w:t>T</w:t>
      </w:r>
      <w:r w:rsidR="005A48E8" w:rsidRPr="005970AF">
        <w:rPr>
          <w:rFonts w:eastAsiaTheme="minorEastAsia" w:cs="Times New Roman"/>
          <w:kern w:val="0"/>
          <w:szCs w:val="24"/>
          <w:highlight w:val="yellow"/>
        </w:rPr>
        <w:t>able</w:t>
      </w:r>
      <w:r w:rsidR="00EB4919" w:rsidRPr="005970AF">
        <w:rPr>
          <w:rFonts w:eastAsiaTheme="minorEastAsia" w:cs="Times New Roman" w:hint="eastAsia"/>
          <w:kern w:val="0"/>
          <w:szCs w:val="24"/>
          <w:highlight w:val="yellow"/>
        </w:rPr>
        <w:t xml:space="preserve"> 4.4.2</w:t>
      </w:r>
      <w:r w:rsidR="005970AF">
        <w:rPr>
          <w:rFonts w:eastAsiaTheme="minorEastAsia" w:cs="Times New Roman" w:hint="eastAsia"/>
          <w:kern w:val="0"/>
          <w:szCs w:val="24"/>
          <w:highlight w:val="yellow"/>
        </w:rPr>
        <w:t xml:space="preserve">, Figure 4.4.4 and 4.4.5, </w:t>
      </w:r>
      <w:r w:rsidR="005A48E8" w:rsidRPr="005970AF">
        <w:rPr>
          <w:rFonts w:eastAsiaTheme="minorEastAsia" w:cs="Times New Roman" w:hint="eastAsia"/>
          <w:kern w:val="0"/>
          <w:szCs w:val="24"/>
          <w:highlight w:val="yellow"/>
        </w:rPr>
        <w:t xml:space="preserve">we find that the performance of </w:t>
      </w:r>
      <w:r w:rsidR="005A48E8" w:rsidRPr="005970AF">
        <w:rPr>
          <w:rFonts w:eastAsiaTheme="minorEastAsia" w:cs="Times New Roman"/>
          <w:kern w:val="0"/>
          <w:szCs w:val="24"/>
          <w:highlight w:val="yellow"/>
        </w:rPr>
        <w:t>“</w:t>
      </w:r>
      <w:r w:rsidR="005A48E8" w:rsidRPr="005970AF">
        <w:rPr>
          <w:rFonts w:eastAsiaTheme="minorEastAsia" w:cs="Times New Roman" w:hint="eastAsia"/>
          <w:kern w:val="0"/>
          <w:szCs w:val="24"/>
          <w:highlight w:val="yellow"/>
        </w:rPr>
        <w:t>signed</w:t>
      </w:r>
      <w:r w:rsidR="005A48E8" w:rsidRPr="005970AF">
        <w:rPr>
          <w:rFonts w:eastAsiaTheme="minorEastAsia" w:cs="Times New Roman"/>
          <w:kern w:val="0"/>
          <w:szCs w:val="24"/>
          <w:highlight w:val="yellow"/>
        </w:rPr>
        <w:t>”</w:t>
      </w:r>
      <w:r w:rsidR="005A48E8" w:rsidRPr="005970AF">
        <w:rPr>
          <w:rFonts w:eastAsiaTheme="minorEastAsia" w:cs="Times New Roman" w:hint="eastAsia"/>
          <w:kern w:val="0"/>
          <w:szCs w:val="24"/>
          <w:highlight w:val="yellow"/>
        </w:rPr>
        <w:t xml:space="preserve"> gradient</w:t>
      </w:r>
      <w:r w:rsidR="005970AF">
        <w:rPr>
          <w:rFonts w:eastAsiaTheme="minorEastAsia" w:cs="Times New Roman" w:hint="eastAsia"/>
          <w:kern w:val="0"/>
          <w:szCs w:val="24"/>
          <w:highlight w:val="yellow"/>
        </w:rPr>
        <w:t xml:space="preserve"> </w:t>
      </w:r>
      <w:r w:rsidR="005A48E8" w:rsidRPr="005970AF">
        <w:rPr>
          <w:rFonts w:eastAsiaTheme="minorEastAsia" w:cs="Times New Roman" w:hint="eastAsia"/>
          <w:kern w:val="0"/>
          <w:szCs w:val="24"/>
          <w:highlight w:val="yellow"/>
        </w:rPr>
        <w:t xml:space="preserve">is slight </w:t>
      </w:r>
      <w:r w:rsidR="00EB4919" w:rsidRPr="005970AF">
        <w:rPr>
          <w:rFonts w:eastAsiaTheme="minorEastAsia" w:cs="Times New Roman" w:hint="eastAsia"/>
          <w:kern w:val="0"/>
          <w:szCs w:val="24"/>
          <w:highlight w:val="yellow"/>
        </w:rPr>
        <w:t>bad</w:t>
      </w:r>
      <w:r w:rsidR="005A48E8" w:rsidRPr="005970AF">
        <w:rPr>
          <w:rFonts w:eastAsiaTheme="minorEastAsia" w:cs="Times New Roman" w:hint="eastAsia"/>
          <w:kern w:val="0"/>
          <w:szCs w:val="24"/>
          <w:highlight w:val="yellow"/>
        </w:rPr>
        <w:t xml:space="preserve"> than the </w:t>
      </w:r>
      <w:r w:rsidR="005A48E8" w:rsidRPr="005970AF">
        <w:rPr>
          <w:rFonts w:eastAsiaTheme="minorEastAsia" w:cs="Times New Roman"/>
          <w:kern w:val="0"/>
          <w:szCs w:val="24"/>
          <w:highlight w:val="yellow"/>
        </w:rPr>
        <w:t>“</w:t>
      </w:r>
      <w:r w:rsidR="005A48E8" w:rsidRPr="005970AF">
        <w:rPr>
          <w:rFonts w:eastAsiaTheme="minorEastAsia" w:cs="Times New Roman" w:hint="eastAsia"/>
          <w:kern w:val="0"/>
          <w:szCs w:val="24"/>
          <w:highlight w:val="yellow"/>
        </w:rPr>
        <w:t>unsigned</w:t>
      </w:r>
      <w:r w:rsidR="005A48E8" w:rsidRPr="005970AF">
        <w:rPr>
          <w:rFonts w:eastAsiaTheme="minorEastAsia" w:cs="Times New Roman"/>
          <w:kern w:val="0"/>
          <w:szCs w:val="24"/>
          <w:highlight w:val="yellow"/>
        </w:rPr>
        <w:t>”</w:t>
      </w:r>
      <w:r w:rsidR="005A48E8" w:rsidRPr="005970AF">
        <w:rPr>
          <w:rFonts w:eastAsiaTheme="minorEastAsia" w:cs="Times New Roman" w:hint="eastAsia"/>
          <w:kern w:val="0"/>
          <w:szCs w:val="24"/>
          <w:highlight w:val="yellow"/>
        </w:rPr>
        <w:t xml:space="preserve"> gradient</w:t>
      </w:r>
      <w:r w:rsidR="005970AF">
        <w:rPr>
          <w:rFonts w:eastAsiaTheme="minorEastAsia" w:cs="Times New Roman" w:hint="eastAsia"/>
          <w:kern w:val="0"/>
          <w:szCs w:val="24"/>
          <w:highlight w:val="yellow"/>
        </w:rPr>
        <w:t xml:space="preserve"> as a whole</w:t>
      </w:r>
      <w:r w:rsidR="005A48E8" w:rsidRPr="005970AF">
        <w:rPr>
          <w:rFonts w:eastAsiaTheme="minorEastAsia" w:cs="Times New Roman" w:hint="eastAsia"/>
          <w:kern w:val="0"/>
          <w:szCs w:val="24"/>
          <w:highlight w:val="yellow"/>
        </w:rPr>
        <w:t xml:space="preserve">. </w:t>
      </w:r>
      <w:r w:rsidR="00EB4919" w:rsidRPr="005970AF">
        <w:rPr>
          <w:rFonts w:eastAsiaTheme="minorEastAsia" w:cs="Times New Roman" w:hint="eastAsia"/>
          <w:kern w:val="0"/>
          <w:szCs w:val="24"/>
          <w:highlight w:val="yellow"/>
        </w:rPr>
        <w:t xml:space="preserve">Moreover, the performance of </w:t>
      </w:r>
      <w:r w:rsidR="00EB4919" w:rsidRPr="005970AF">
        <w:rPr>
          <w:rFonts w:eastAsiaTheme="minorEastAsia" w:cs="Times New Roman"/>
          <w:kern w:val="0"/>
          <w:szCs w:val="24"/>
          <w:highlight w:val="yellow"/>
        </w:rPr>
        <w:t>different</w:t>
      </w:r>
      <w:r w:rsidR="00EB4919" w:rsidRPr="005970AF">
        <w:rPr>
          <w:rFonts w:eastAsiaTheme="minorEastAsia" w:cs="Times New Roman" w:hint="eastAsia"/>
          <w:kern w:val="0"/>
          <w:szCs w:val="24"/>
          <w:highlight w:val="yellow"/>
        </w:rPr>
        <w:t xml:space="preserve"> bins of </w:t>
      </w:r>
      <w:r w:rsidR="00EB4919" w:rsidRPr="005970AF">
        <w:rPr>
          <w:rFonts w:eastAsiaTheme="minorEastAsia" w:cs="Times New Roman"/>
          <w:kern w:val="0"/>
          <w:szCs w:val="24"/>
          <w:highlight w:val="yellow"/>
        </w:rPr>
        <w:t>“</w:t>
      </w:r>
      <w:r w:rsidR="00EB4919" w:rsidRPr="005970AF">
        <w:rPr>
          <w:rFonts w:eastAsiaTheme="minorEastAsia" w:cs="Times New Roman" w:hint="eastAsia"/>
          <w:kern w:val="0"/>
          <w:szCs w:val="24"/>
          <w:highlight w:val="yellow"/>
        </w:rPr>
        <w:t>unsigned</w:t>
      </w:r>
      <w:r w:rsidR="00EB4919" w:rsidRPr="005970AF">
        <w:rPr>
          <w:rFonts w:eastAsiaTheme="minorEastAsia" w:cs="Times New Roman"/>
          <w:kern w:val="0"/>
          <w:szCs w:val="24"/>
          <w:highlight w:val="yellow"/>
        </w:rPr>
        <w:t>”</w:t>
      </w:r>
      <w:r w:rsidR="00EB4919" w:rsidRPr="005970AF">
        <w:rPr>
          <w:rFonts w:eastAsiaTheme="minorEastAsia" w:cs="Times New Roman" w:hint="eastAsia"/>
          <w:kern w:val="0"/>
          <w:szCs w:val="24"/>
          <w:highlight w:val="yellow"/>
        </w:rPr>
        <w:t xml:space="preserve"> gradient show little difference in our </w:t>
      </w:r>
      <w:r w:rsidR="00EB4919" w:rsidRPr="005970AF">
        <w:rPr>
          <w:rFonts w:eastAsiaTheme="minorEastAsia" w:cs="Times New Roman"/>
          <w:kern w:val="0"/>
          <w:szCs w:val="24"/>
          <w:highlight w:val="yellow"/>
        </w:rPr>
        <w:t>experiments</w:t>
      </w:r>
      <w:r w:rsidR="00EB4919" w:rsidRPr="005970AF">
        <w:rPr>
          <w:rFonts w:eastAsiaTheme="minorEastAsia" w:cs="Times New Roman" w:hint="eastAsia"/>
          <w:kern w:val="0"/>
          <w:szCs w:val="24"/>
          <w:highlight w:val="yellow"/>
        </w:rPr>
        <w:t xml:space="preserve">. </w:t>
      </w:r>
      <w:r w:rsidR="00EB4919" w:rsidRPr="005970AF">
        <w:rPr>
          <w:rFonts w:eastAsiaTheme="minorEastAsia" w:hint="eastAsia"/>
          <w:kern w:val="0"/>
          <w:szCs w:val="24"/>
          <w:highlight w:val="yellow"/>
        </w:rPr>
        <w:t>I</w:t>
      </w:r>
      <w:r w:rsidR="00293AE4" w:rsidRPr="005970AF">
        <w:rPr>
          <w:rFonts w:eastAsiaTheme="minorEastAsia" w:hint="eastAsia"/>
          <w:kern w:val="0"/>
          <w:szCs w:val="24"/>
          <w:highlight w:val="yellow"/>
        </w:rPr>
        <w:t>n addition</w:t>
      </w:r>
      <w:r w:rsidR="00EB4919" w:rsidRPr="005970AF">
        <w:rPr>
          <w:rFonts w:eastAsiaTheme="minorEastAsia" w:hint="eastAsia"/>
          <w:kern w:val="0"/>
          <w:szCs w:val="24"/>
          <w:highlight w:val="yellow"/>
        </w:rPr>
        <w:t>, the traffic sign is different than other object</w:t>
      </w:r>
      <w:r w:rsidR="005970AF">
        <w:rPr>
          <w:rFonts w:eastAsiaTheme="minorEastAsia" w:hint="eastAsia"/>
          <w:kern w:val="0"/>
          <w:szCs w:val="24"/>
          <w:highlight w:val="yellow"/>
        </w:rPr>
        <w:t>;</w:t>
      </w:r>
      <w:r w:rsidR="00EB4919" w:rsidRPr="005970AF">
        <w:rPr>
          <w:rFonts w:eastAsiaTheme="minorEastAsia" w:hint="eastAsia"/>
          <w:kern w:val="0"/>
          <w:szCs w:val="24"/>
          <w:highlight w:val="yellow"/>
        </w:rPr>
        <w:t xml:space="preserve"> </w:t>
      </w:r>
      <w:r w:rsidR="005970AF">
        <w:rPr>
          <w:rFonts w:eastAsiaTheme="minorEastAsia" w:hint="eastAsia"/>
          <w:kern w:val="0"/>
          <w:szCs w:val="24"/>
          <w:highlight w:val="yellow"/>
        </w:rPr>
        <w:t>i</w:t>
      </w:r>
      <w:r w:rsidR="00EB4919" w:rsidRPr="005970AF">
        <w:rPr>
          <w:rFonts w:eastAsiaTheme="minorEastAsia" w:hint="eastAsia"/>
          <w:kern w:val="0"/>
          <w:szCs w:val="24"/>
          <w:highlight w:val="yellow"/>
        </w:rPr>
        <w:t xml:space="preserve">t is relatively standard in shape and </w:t>
      </w:r>
      <w:r w:rsidR="00EB4919" w:rsidRPr="005970AF">
        <w:rPr>
          <w:rFonts w:eastAsiaTheme="minorEastAsia"/>
          <w:kern w:val="0"/>
          <w:szCs w:val="24"/>
          <w:highlight w:val="yellow"/>
        </w:rPr>
        <w:t>pattern;</w:t>
      </w:r>
      <w:r w:rsidR="00EB4919" w:rsidRPr="005970AF">
        <w:rPr>
          <w:rFonts w:eastAsiaTheme="minorEastAsia" w:hint="eastAsia"/>
          <w:kern w:val="0"/>
          <w:szCs w:val="24"/>
          <w:highlight w:val="yellow"/>
        </w:rPr>
        <w:t xml:space="preserve"> we find that </w:t>
      </w:r>
      <w:r w:rsidR="005970AF">
        <w:rPr>
          <w:rFonts w:eastAsiaTheme="minorEastAsia" w:hint="eastAsia"/>
          <w:kern w:val="0"/>
          <w:szCs w:val="24"/>
          <w:highlight w:val="yellow"/>
        </w:rPr>
        <w:t xml:space="preserve">a few </w:t>
      </w:r>
      <w:r w:rsidR="005970AF">
        <w:rPr>
          <w:rFonts w:eastAsiaTheme="minorEastAsia"/>
          <w:kern w:val="0"/>
          <w:szCs w:val="24"/>
          <w:highlight w:val="yellow"/>
        </w:rPr>
        <w:t>numbers</w:t>
      </w:r>
      <w:r w:rsidR="005970AF">
        <w:rPr>
          <w:rFonts w:eastAsiaTheme="minorEastAsia" w:hint="eastAsia"/>
          <w:kern w:val="0"/>
          <w:szCs w:val="24"/>
          <w:highlight w:val="yellow"/>
        </w:rPr>
        <w:t xml:space="preserve"> of bins is enough to describe the features and </w:t>
      </w:r>
      <w:r w:rsidR="00EB4919" w:rsidRPr="005970AF">
        <w:rPr>
          <w:rFonts w:eastAsiaTheme="minorEastAsia"/>
          <w:kern w:val="0"/>
          <w:szCs w:val="24"/>
          <w:highlight w:val="yellow"/>
        </w:rPr>
        <w:t>increase</w:t>
      </w:r>
      <w:r w:rsidR="00EB4919" w:rsidRPr="005970AF">
        <w:rPr>
          <w:rFonts w:eastAsiaTheme="minorEastAsia" w:hint="eastAsia"/>
          <w:kern w:val="0"/>
          <w:szCs w:val="24"/>
          <w:highlight w:val="yellow"/>
        </w:rPr>
        <w:t xml:space="preserve"> the number of bins will not increase the accuracy of detection </w:t>
      </w:r>
      <w:r w:rsidR="005970AF">
        <w:rPr>
          <w:rFonts w:eastAsiaTheme="minorEastAsia" w:hint="eastAsia"/>
          <w:kern w:val="0"/>
          <w:szCs w:val="24"/>
          <w:highlight w:val="yellow"/>
        </w:rPr>
        <w:t xml:space="preserve">or </w:t>
      </w:r>
      <w:r w:rsidR="00EB4919" w:rsidRPr="005970AF">
        <w:rPr>
          <w:rFonts w:eastAsiaTheme="minorEastAsia" w:hint="eastAsia"/>
          <w:kern w:val="0"/>
          <w:szCs w:val="24"/>
          <w:highlight w:val="yellow"/>
        </w:rPr>
        <w:t>recognition</w:t>
      </w:r>
      <w:r w:rsidR="005970AF">
        <w:rPr>
          <w:rFonts w:eastAsiaTheme="minorEastAsia" w:hint="eastAsia"/>
          <w:kern w:val="0"/>
          <w:szCs w:val="24"/>
          <w:highlight w:val="yellow"/>
        </w:rPr>
        <w:t>;</w:t>
      </w:r>
      <w:r w:rsidR="00EB4919" w:rsidRPr="005970AF">
        <w:rPr>
          <w:rFonts w:eastAsiaTheme="minorEastAsia" w:hint="eastAsia"/>
          <w:kern w:val="0"/>
          <w:szCs w:val="24"/>
          <w:highlight w:val="yellow"/>
        </w:rPr>
        <w:t xml:space="preserve"> but will increase</w:t>
      </w:r>
      <w:r w:rsidR="00293AE4" w:rsidRPr="005970AF">
        <w:rPr>
          <w:rFonts w:eastAsiaTheme="minorEastAsia" w:hint="eastAsia"/>
          <w:kern w:val="0"/>
          <w:szCs w:val="24"/>
          <w:highlight w:val="yellow"/>
        </w:rPr>
        <w:t xml:space="preserve"> the </w:t>
      </w:r>
      <w:r w:rsidR="005970AF" w:rsidRPr="005970AF">
        <w:rPr>
          <w:rFonts w:eastAsiaTheme="minorEastAsia" w:hint="eastAsia"/>
          <w:kern w:val="0"/>
          <w:szCs w:val="24"/>
          <w:highlight w:val="yellow"/>
        </w:rPr>
        <w:t>dimension of feature vectors and extraction time.</w:t>
      </w:r>
      <w:r w:rsidR="005970AF">
        <w:rPr>
          <w:rFonts w:eastAsiaTheme="minorEastAsia" w:hint="eastAsia"/>
          <w:kern w:val="0"/>
          <w:szCs w:val="24"/>
          <w:highlight w:val="yellow"/>
        </w:rPr>
        <w:t xml:space="preserve"> </w:t>
      </w:r>
      <w:r w:rsidR="005970AF" w:rsidRPr="005970AF">
        <w:rPr>
          <w:rFonts w:eastAsiaTheme="minorEastAsia" w:hint="eastAsia"/>
          <w:kern w:val="0"/>
          <w:szCs w:val="24"/>
          <w:highlight w:val="yellow"/>
        </w:rPr>
        <w:t>Thus, based on</w:t>
      </w:r>
      <w:r w:rsidR="00C12C64" w:rsidRPr="005970AF">
        <w:rPr>
          <w:rFonts w:eastAsiaTheme="minorEastAsia" w:hint="eastAsia"/>
          <w:kern w:val="0"/>
          <w:szCs w:val="24"/>
          <w:highlight w:val="yellow"/>
        </w:rPr>
        <w:t xml:space="preserve"> </w:t>
      </w:r>
      <w:r w:rsidR="005970AF" w:rsidRPr="005970AF">
        <w:rPr>
          <w:rFonts w:eastAsiaTheme="minorEastAsia" w:hint="eastAsia"/>
          <w:kern w:val="0"/>
          <w:szCs w:val="24"/>
          <w:highlight w:val="yellow"/>
        </w:rPr>
        <w:t xml:space="preserve">our </w:t>
      </w:r>
      <w:r w:rsidR="005970AF" w:rsidRPr="005970AF">
        <w:rPr>
          <w:rFonts w:eastAsiaTheme="minorEastAsia"/>
          <w:kern w:val="0"/>
          <w:szCs w:val="24"/>
          <w:highlight w:val="yellow"/>
        </w:rPr>
        <w:t>exp</w:t>
      </w:r>
      <w:r w:rsidR="005970AF" w:rsidRPr="005970AF">
        <w:rPr>
          <w:rFonts w:eastAsiaTheme="minorEastAsia" w:hint="eastAsia"/>
          <w:kern w:val="0"/>
          <w:szCs w:val="24"/>
          <w:highlight w:val="yellow"/>
        </w:rPr>
        <w:t>e</w:t>
      </w:r>
      <w:r w:rsidR="005970AF" w:rsidRPr="005970AF">
        <w:rPr>
          <w:rFonts w:eastAsiaTheme="minorEastAsia"/>
          <w:kern w:val="0"/>
          <w:szCs w:val="24"/>
          <w:highlight w:val="yellow"/>
        </w:rPr>
        <w:t>riments</w:t>
      </w:r>
      <w:r w:rsidR="005970AF" w:rsidRPr="005970AF">
        <w:rPr>
          <w:rFonts w:eastAsiaTheme="minorEastAsia" w:hint="eastAsia"/>
          <w:kern w:val="0"/>
          <w:szCs w:val="24"/>
          <w:highlight w:val="yellow"/>
        </w:rPr>
        <w:t xml:space="preserve"> </w:t>
      </w:r>
      <w:r w:rsidR="005970AF">
        <w:rPr>
          <w:rFonts w:eastAsiaTheme="minorEastAsia" w:hint="eastAsia"/>
          <w:kern w:val="0"/>
          <w:szCs w:val="24"/>
          <w:highlight w:val="yellow"/>
        </w:rPr>
        <w:t xml:space="preserve">and </w:t>
      </w:r>
      <w:r w:rsidR="00813115" w:rsidRPr="005970AF">
        <w:rPr>
          <w:rFonts w:eastAsiaTheme="minorEastAsia" w:hint="eastAsia"/>
          <w:kern w:val="0"/>
          <w:szCs w:val="24"/>
          <w:highlight w:val="yellow"/>
        </w:rPr>
        <w:t xml:space="preserve">the </w:t>
      </w:r>
      <w:r w:rsidR="00C12C64" w:rsidRPr="005970AF">
        <w:rPr>
          <w:rFonts w:eastAsiaTheme="minorEastAsia"/>
          <w:kern w:val="0"/>
          <w:szCs w:val="24"/>
          <w:highlight w:val="yellow"/>
        </w:rPr>
        <w:t>experience</w:t>
      </w:r>
      <w:r w:rsidR="00C12C64" w:rsidRPr="005970AF">
        <w:rPr>
          <w:rFonts w:eastAsiaTheme="minorEastAsia" w:hint="eastAsia"/>
          <w:kern w:val="0"/>
          <w:szCs w:val="24"/>
          <w:highlight w:val="yellow"/>
        </w:rPr>
        <w:t xml:space="preserve"> value </w:t>
      </w:r>
      <w:r w:rsidR="00D44C38" w:rsidRPr="005970AF">
        <w:rPr>
          <w:rFonts w:eastAsiaTheme="minorEastAsia" w:hint="eastAsia"/>
          <w:kern w:val="0"/>
          <w:szCs w:val="24"/>
          <w:highlight w:val="yellow"/>
        </w:rPr>
        <w:t>[</w:t>
      </w:r>
      <w:fldSimple w:instr=" NOTEREF _Ref383869550 \h  \* MERGEFORMAT ">
        <w:r w:rsidR="00AE69A1" w:rsidRPr="005970AF">
          <w:rPr>
            <w:rFonts w:eastAsiaTheme="minorEastAsia"/>
            <w:kern w:val="0"/>
            <w:szCs w:val="24"/>
            <w:highlight w:val="yellow"/>
          </w:rPr>
          <w:t>79</w:t>
        </w:r>
      </w:fldSimple>
      <w:r w:rsidR="00D44C38" w:rsidRPr="005970AF">
        <w:rPr>
          <w:rFonts w:eastAsiaTheme="minorEastAsia" w:hint="eastAsia"/>
          <w:kern w:val="0"/>
          <w:szCs w:val="24"/>
          <w:highlight w:val="yellow"/>
        </w:rPr>
        <w:t>]</w:t>
      </w:r>
      <w:r w:rsidR="005970AF" w:rsidRPr="005970AF">
        <w:rPr>
          <w:rFonts w:eastAsiaTheme="minorEastAsia"/>
          <w:kern w:val="0"/>
          <w:szCs w:val="24"/>
          <w:highlight w:val="yellow"/>
        </w:rPr>
        <w:t>,</w:t>
      </w:r>
      <w:r w:rsidRPr="005970AF">
        <w:rPr>
          <w:kern w:val="0"/>
          <w:szCs w:val="24"/>
          <w:highlight w:val="yellow"/>
        </w:rPr>
        <w:t xml:space="preserve"> </w:t>
      </w:r>
      <w:r w:rsidR="00BC1335" w:rsidRPr="005970AF">
        <w:rPr>
          <w:rFonts w:eastAsiaTheme="minorEastAsia" w:hint="eastAsia"/>
          <w:kern w:val="0"/>
          <w:szCs w:val="24"/>
          <w:highlight w:val="yellow"/>
        </w:rPr>
        <w:t>we</w:t>
      </w:r>
      <w:r w:rsidRPr="005970AF">
        <w:rPr>
          <w:kern w:val="0"/>
          <w:szCs w:val="24"/>
          <w:highlight w:val="yellow"/>
        </w:rPr>
        <w:t xml:space="preserve"> </w:t>
      </w:r>
      <w:r w:rsidR="00813115" w:rsidRPr="005970AF">
        <w:rPr>
          <w:rFonts w:eastAsiaTheme="minorEastAsia" w:hint="eastAsia"/>
          <w:kern w:val="0"/>
          <w:szCs w:val="24"/>
          <w:highlight w:val="yellow"/>
        </w:rPr>
        <w:t>determined</w:t>
      </w:r>
      <w:r w:rsidRPr="005970AF">
        <w:rPr>
          <w:kern w:val="0"/>
          <w:szCs w:val="24"/>
          <w:highlight w:val="yellow"/>
        </w:rPr>
        <w:t xml:space="preserve"> the best parameter for th</w:t>
      </w:r>
      <w:r w:rsidR="005970AF" w:rsidRPr="005970AF">
        <w:rPr>
          <w:rFonts w:eastAsiaTheme="minorEastAsia" w:hint="eastAsia"/>
          <w:kern w:val="0"/>
          <w:szCs w:val="24"/>
          <w:highlight w:val="yellow"/>
        </w:rPr>
        <w:t>is situation</w:t>
      </w:r>
      <w:r w:rsidR="00746B7C" w:rsidRPr="005970AF">
        <w:rPr>
          <w:rFonts w:eastAsiaTheme="minorEastAsia" w:hint="eastAsia"/>
          <w:kern w:val="0"/>
          <w:szCs w:val="24"/>
          <w:highlight w:val="yellow"/>
        </w:rPr>
        <w:t xml:space="preserve">: </w:t>
      </w:r>
      <w:r w:rsidR="00D44C38" w:rsidRPr="005970AF">
        <w:rPr>
          <w:rFonts w:eastAsiaTheme="minorEastAsia"/>
          <w:kern w:val="0"/>
          <w:szCs w:val="24"/>
          <w:highlight w:val="yellow"/>
        </w:rPr>
        <w:t>“</w:t>
      </w:r>
      <w:r w:rsidR="00D44C38" w:rsidRPr="005970AF">
        <w:rPr>
          <w:rFonts w:eastAsiaTheme="minorEastAsia" w:hint="eastAsia"/>
          <w:kern w:val="0"/>
          <w:szCs w:val="24"/>
          <w:highlight w:val="yellow"/>
        </w:rPr>
        <w:t>unsigned</w:t>
      </w:r>
      <w:r w:rsidR="00D44C38" w:rsidRPr="005970AF">
        <w:rPr>
          <w:rFonts w:eastAsiaTheme="minorEastAsia"/>
          <w:kern w:val="0"/>
          <w:szCs w:val="24"/>
          <w:highlight w:val="yellow"/>
        </w:rPr>
        <w:t>”</w:t>
      </w:r>
      <w:r w:rsidR="00D44C38" w:rsidRPr="005970AF">
        <w:rPr>
          <w:rFonts w:eastAsiaTheme="minorEastAsia" w:hint="eastAsia"/>
          <w:kern w:val="0"/>
          <w:szCs w:val="24"/>
          <w:highlight w:val="yellow"/>
        </w:rPr>
        <w:t xml:space="preserve"> gradient</w:t>
      </w:r>
      <w:r w:rsidR="00746B7C" w:rsidRPr="005970AF">
        <w:rPr>
          <w:rFonts w:eastAsiaTheme="minorEastAsia" w:hint="eastAsia"/>
          <w:kern w:val="0"/>
          <w:szCs w:val="24"/>
          <w:highlight w:val="yellow"/>
        </w:rPr>
        <w:t>, using 9 bins.</w:t>
      </w:r>
    </w:p>
    <w:p w:rsidR="00F375FB" w:rsidRPr="00547BF8" w:rsidRDefault="00F375FB" w:rsidP="00447EFD">
      <w:pPr>
        <w:rPr>
          <w:rFonts w:eastAsiaTheme="minorEastAsia"/>
          <w:kern w:val="0"/>
          <w:szCs w:val="24"/>
        </w:rPr>
      </w:pPr>
    </w:p>
    <w:p w:rsidR="00746B7C" w:rsidRPr="00D44C38" w:rsidRDefault="000415AB" w:rsidP="00447EFD">
      <w:pPr>
        <w:rPr>
          <w:rFonts w:eastAsiaTheme="minorEastAsia"/>
          <w:b/>
          <w:i/>
          <w:kern w:val="0"/>
          <w:sz w:val="28"/>
          <w:szCs w:val="28"/>
        </w:rPr>
      </w:pPr>
      <w:r w:rsidRPr="00D44C38">
        <w:rPr>
          <w:b/>
          <w:i/>
          <w:kern w:val="0"/>
          <w:sz w:val="28"/>
          <w:szCs w:val="28"/>
        </w:rPr>
        <w:t>Histogram normalization</w:t>
      </w:r>
    </w:p>
    <w:p w:rsidR="00447EFD" w:rsidRDefault="00746B7C" w:rsidP="00447EFD">
      <w:pPr>
        <w:rPr>
          <w:rFonts w:eastAsiaTheme="minorEastAsia"/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 xml:space="preserve">The next key step is </w:t>
      </w:r>
      <w:r w:rsidR="00813115">
        <w:rPr>
          <w:rFonts w:eastAsiaTheme="minorEastAsia" w:hint="eastAsia"/>
          <w:kern w:val="0"/>
          <w:szCs w:val="24"/>
        </w:rPr>
        <w:t xml:space="preserve">to </w:t>
      </w:r>
      <w:r w:rsidR="000415AB" w:rsidRPr="00447EFD">
        <w:rPr>
          <w:kern w:val="0"/>
          <w:szCs w:val="24"/>
        </w:rPr>
        <w:t xml:space="preserve">block normalization. The norm of the vector contains the histogram contributions. Therefore, we have </w:t>
      </w:r>
      <w:r w:rsidR="00813115">
        <w:rPr>
          <w:rFonts w:eastAsiaTheme="minorEastAsia" w:hint="eastAsia"/>
          <w:kern w:val="0"/>
          <w:szCs w:val="24"/>
        </w:rPr>
        <w:t xml:space="preserve">acquired </w:t>
      </w:r>
      <w:r w:rsidR="000415AB" w:rsidRPr="00447EFD">
        <w:rPr>
          <w:kern w:val="0"/>
          <w:szCs w:val="24"/>
        </w:rPr>
        <w:t xml:space="preserve">this step of computing different </w:t>
      </w:r>
      <w:r w:rsidR="00813115">
        <w:rPr>
          <w:rFonts w:eastAsiaTheme="minorEastAsia" w:hint="eastAsia"/>
          <w:kern w:val="0"/>
          <w:szCs w:val="24"/>
        </w:rPr>
        <w:lastRenderedPageBreak/>
        <w:t>method</w:t>
      </w:r>
      <w:r w:rsidR="000415AB" w:rsidRPr="00447EFD">
        <w:rPr>
          <w:kern w:val="0"/>
          <w:szCs w:val="24"/>
        </w:rPr>
        <w:t xml:space="preserve">s of the HOG. </w:t>
      </w:r>
      <w:r w:rsidR="00813115">
        <w:rPr>
          <w:rFonts w:eastAsiaTheme="minorEastAsia" w:hint="eastAsia"/>
          <w:kern w:val="0"/>
          <w:szCs w:val="24"/>
        </w:rPr>
        <w:t>The histogram of e</w:t>
      </w:r>
      <w:r w:rsidR="000415AB" w:rsidRPr="00447EFD">
        <w:rPr>
          <w:kern w:val="0"/>
          <w:szCs w:val="24"/>
        </w:rPr>
        <w:t>ach block</w:t>
      </w:r>
      <w:r w:rsidR="00813115">
        <w:rPr>
          <w:rFonts w:eastAsiaTheme="minorEastAsia" w:hint="eastAsia"/>
          <w:kern w:val="0"/>
          <w:szCs w:val="24"/>
        </w:rPr>
        <w:t xml:space="preserve"> </w:t>
      </w:r>
      <w:r w:rsidR="000415AB" w:rsidRPr="00447EFD">
        <w:rPr>
          <w:kern w:val="0"/>
          <w:szCs w:val="24"/>
        </w:rPr>
        <w:t xml:space="preserve">is then normalized with its respective value. </w:t>
      </w:r>
      <w:r w:rsidR="00BC1335">
        <w:rPr>
          <w:rFonts w:eastAsiaTheme="minorEastAsia" w:hint="eastAsia"/>
          <w:kern w:val="0"/>
          <w:szCs w:val="24"/>
        </w:rPr>
        <w:t>We</w:t>
      </w:r>
      <w:r w:rsidR="000415AB" w:rsidRPr="00447EFD">
        <w:rPr>
          <w:kern w:val="0"/>
          <w:szCs w:val="24"/>
        </w:rPr>
        <w:t xml:space="preserve"> chose four ways of normalization </w:t>
      </w:r>
      <w:r w:rsidR="00CD243E">
        <w:rPr>
          <w:rFonts w:eastAsiaTheme="minorEastAsia" w:hint="eastAsia"/>
          <w:kern w:val="0"/>
          <w:szCs w:val="24"/>
        </w:rPr>
        <w:t>(see Chapter 4.1.1.1 for detail</w:t>
      </w:r>
      <w:r w:rsidR="00813115">
        <w:rPr>
          <w:rFonts w:eastAsiaTheme="minorEastAsia" w:hint="eastAsia"/>
          <w:kern w:val="0"/>
          <w:szCs w:val="24"/>
        </w:rPr>
        <w:t>s</w:t>
      </w:r>
      <w:r w:rsidR="00CD243E">
        <w:rPr>
          <w:rFonts w:eastAsiaTheme="minorEastAsia" w:hint="eastAsia"/>
          <w:kern w:val="0"/>
          <w:szCs w:val="24"/>
        </w:rPr>
        <w:t xml:space="preserve">) </w:t>
      </w:r>
      <w:r w:rsidR="000415AB" w:rsidRPr="00447EFD">
        <w:rPr>
          <w:kern w:val="0"/>
          <w:szCs w:val="24"/>
        </w:rPr>
        <w:t xml:space="preserve">in order to compare </w:t>
      </w:r>
      <w:r>
        <w:rPr>
          <w:rFonts w:eastAsiaTheme="minorEastAsia" w:hint="eastAsia"/>
          <w:kern w:val="0"/>
          <w:szCs w:val="24"/>
        </w:rPr>
        <w:t>the results without</w:t>
      </w:r>
      <w:r w:rsidR="00813115">
        <w:rPr>
          <w:rFonts w:eastAsiaTheme="minorEastAsia" w:hint="eastAsia"/>
          <w:kern w:val="0"/>
          <w:szCs w:val="24"/>
        </w:rPr>
        <w:t xml:space="preserve"> the</w:t>
      </w:r>
      <w:r>
        <w:rPr>
          <w:kern w:val="0"/>
          <w:szCs w:val="24"/>
        </w:rPr>
        <w:t xml:space="preserve"> normalization</w:t>
      </w:r>
      <w:r>
        <w:rPr>
          <w:rFonts w:eastAsiaTheme="minorEastAsia" w:hint="eastAsia"/>
          <w:kern w:val="0"/>
          <w:szCs w:val="24"/>
        </w:rPr>
        <w:t xml:space="preserve"> </w:t>
      </w:r>
      <w:r w:rsidR="00813115">
        <w:rPr>
          <w:rFonts w:eastAsiaTheme="minorEastAsia" w:hint="eastAsia"/>
          <w:kern w:val="0"/>
          <w:szCs w:val="24"/>
        </w:rPr>
        <w:t>results</w:t>
      </w:r>
      <w:r>
        <w:rPr>
          <w:rFonts w:eastAsiaTheme="minorEastAsia" w:hint="eastAsia"/>
          <w:kern w:val="0"/>
          <w:szCs w:val="24"/>
        </w:rPr>
        <w:t>.</w:t>
      </w:r>
      <w:r w:rsidR="000415AB" w:rsidRPr="00447EFD">
        <w:rPr>
          <w:kern w:val="0"/>
          <w:szCs w:val="24"/>
        </w:rPr>
        <w:t xml:space="preserve"> </w:t>
      </w:r>
    </w:p>
    <w:p w:rsidR="00283F67" w:rsidRPr="00447EFD" w:rsidRDefault="00283F67" w:rsidP="00447EFD">
      <w:pPr>
        <w:rPr>
          <w:rFonts w:eastAsiaTheme="minorEastAsia"/>
          <w:kern w:val="0"/>
          <w:szCs w:val="24"/>
        </w:rPr>
      </w:pPr>
    </w:p>
    <w:tbl>
      <w:tblPr>
        <w:tblStyle w:val="a7"/>
        <w:tblW w:w="0" w:type="auto"/>
        <w:jc w:val="center"/>
        <w:tblLook w:val="04A0"/>
      </w:tblPr>
      <w:tblGrid>
        <w:gridCol w:w="2004"/>
        <w:gridCol w:w="1984"/>
      </w:tblGrid>
      <w:tr w:rsidR="00D44C38" w:rsidRPr="00072C05" w:rsidTr="00283F67">
        <w:trPr>
          <w:trHeight w:val="364"/>
          <w:jc w:val="center"/>
        </w:trPr>
        <w:tc>
          <w:tcPr>
            <w:tcW w:w="2004" w:type="dxa"/>
          </w:tcPr>
          <w:p w:rsidR="00D44C38" w:rsidRPr="00283F67" w:rsidRDefault="00283F67" w:rsidP="00283F67">
            <w:pPr>
              <w:spacing w:line="276" w:lineRule="auto"/>
              <w:jc w:val="left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>Norm methods</w:t>
            </w:r>
          </w:p>
        </w:tc>
        <w:tc>
          <w:tcPr>
            <w:tcW w:w="1984" w:type="dxa"/>
          </w:tcPr>
          <w:p w:rsidR="00D44C38" w:rsidRPr="00521517" w:rsidRDefault="00D44C38" w:rsidP="00737E28">
            <w:pPr>
              <w:spacing w:line="276" w:lineRule="auto"/>
              <w:jc w:val="left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>Performance (%)</w:t>
            </w:r>
          </w:p>
        </w:tc>
      </w:tr>
      <w:tr w:rsidR="00D44C38" w:rsidRPr="00072C05" w:rsidTr="00283F67">
        <w:trPr>
          <w:trHeight w:val="364"/>
          <w:jc w:val="center"/>
        </w:trPr>
        <w:tc>
          <w:tcPr>
            <w:tcW w:w="2004" w:type="dxa"/>
          </w:tcPr>
          <w:p w:rsidR="00D44C38" w:rsidRPr="00072C05" w:rsidRDefault="00D44C38" w:rsidP="00737E28">
            <w:pPr>
              <w:spacing w:line="276" w:lineRule="auto"/>
              <w:jc w:val="left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L1 sqrt</w:t>
            </w:r>
          </w:p>
        </w:tc>
        <w:tc>
          <w:tcPr>
            <w:tcW w:w="1984" w:type="dxa"/>
          </w:tcPr>
          <w:p w:rsidR="00D44C38" w:rsidRPr="00521517" w:rsidRDefault="00D44C38" w:rsidP="00737E28">
            <w:pPr>
              <w:spacing w:line="276" w:lineRule="auto"/>
              <w:jc w:val="left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92.45</w:t>
            </w:r>
          </w:p>
        </w:tc>
      </w:tr>
      <w:tr w:rsidR="00D44C38" w:rsidRPr="00072C05" w:rsidTr="00283F67">
        <w:trPr>
          <w:trHeight w:val="364"/>
          <w:jc w:val="center"/>
        </w:trPr>
        <w:tc>
          <w:tcPr>
            <w:tcW w:w="2004" w:type="dxa"/>
          </w:tcPr>
          <w:p w:rsidR="00D44C38" w:rsidRPr="00072C05" w:rsidRDefault="00D44C38" w:rsidP="00737E28">
            <w:pPr>
              <w:spacing w:line="276" w:lineRule="auto"/>
              <w:jc w:val="left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L1 norm</w:t>
            </w:r>
          </w:p>
        </w:tc>
        <w:tc>
          <w:tcPr>
            <w:tcW w:w="1984" w:type="dxa"/>
          </w:tcPr>
          <w:p w:rsidR="00D44C38" w:rsidRPr="00521517" w:rsidRDefault="00D44C38" w:rsidP="00766B7B">
            <w:pPr>
              <w:spacing w:line="276" w:lineRule="auto"/>
              <w:jc w:val="left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</w:t>
            </w:r>
            <w:r>
              <w:rPr>
                <w:rFonts w:eastAsiaTheme="minorEastAsia" w:cs="Times New Roman" w:hint="eastAsia"/>
                <w:szCs w:val="24"/>
              </w:rPr>
              <w:t>1.79</w:t>
            </w:r>
          </w:p>
        </w:tc>
      </w:tr>
      <w:tr w:rsidR="00D44C38" w:rsidRPr="00072C05" w:rsidTr="00283F67">
        <w:trPr>
          <w:trHeight w:val="364"/>
          <w:jc w:val="center"/>
        </w:trPr>
        <w:tc>
          <w:tcPr>
            <w:tcW w:w="2004" w:type="dxa"/>
          </w:tcPr>
          <w:p w:rsidR="00D44C38" w:rsidRPr="00072C05" w:rsidRDefault="00D44C38" w:rsidP="00737E28">
            <w:pPr>
              <w:spacing w:line="276" w:lineRule="auto"/>
              <w:jc w:val="left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L2 norm</w:t>
            </w:r>
          </w:p>
        </w:tc>
        <w:tc>
          <w:tcPr>
            <w:tcW w:w="1984" w:type="dxa"/>
          </w:tcPr>
          <w:p w:rsidR="00D44C38" w:rsidRPr="00521517" w:rsidRDefault="00D44C38" w:rsidP="00746B7C">
            <w:pPr>
              <w:spacing w:line="276" w:lineRule="auto"/>
              <w:jc w:val="left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</w:t>
            </w:r>
            <w:r>
              <w:rPr>
                <w:rFonts w:eastAsiaTheme="minorEastAsia" w:cs="Times New Roman" w:hint="eastAsia"/>
                <w:szCs w:val="24"/>
              </w:rPr>
              <w:t>2</w:t>
            </w:r>
            <w:r w:rsidRPr="00072C05">
              <w:rPr>
                <w:rFonts w:cs="Times New Roman"/>
                <w:szCs w:val="24"/>
              </w:rPr>
              <w:t>.</w:t>
            </w:r>
            <w:r>
              <w:rPr>
                <w:rFonts w:eastAsiaTheme="minorEastAsia" w:cs="Times New Roman" w:hint="eastAsia"/>
                <w:szCs w:val="24"/>
              </w:rPr>
              <w:t>33</w:t>
            </w:r>
          </w:p>
        </w:tc>
      </w:tr>
      <w:tr w:rsidR="00D44C38" w:rsidRPr="00072C05" w:rsidTr="00283F67">
        <w:trPr>
          <w:trHeight w:val="364"/>
          <w:jc w:val="center"/>
        </w:trPr>
        <w:tc>
          <w:tcPr>
            <w:tcW w:w="2004" w:type="dxa"/>
          </w:tcPr>
          <w:p w:rsidR="00D44C38" w:rsidRPr="00072C05" w:rsidRDefault="00D44C38" w:rsidP="00737E28">
            <w:pPr>
              <w:spacing w:line="276" w:lineRule="auto"/>
              <w:jc w:val="left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L2 Hys</w:t>
            </w:r>
          </w:p>
        </w:tc>
        <w:tc>
          <w:tcPr>
            <w:tcW w:w="1984" w:type="dxa"/>
          </w:tcPr>
          <w:p w:rsidR="00D44C38" w:rsidRPr="00521517" w:rsidRDefault="00D44C38" w:rsidP="00737E28">
            <w:pPr>
              <w:spacing w:line="276" w:lineRule="auto"/>
              <w:jc w:val="left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</w:t>
            </w:r>
            <w:r>
              <w:rPr>
                <w:rFonts w:cs="Times New Roman" w:hint="eastAsia"/>
                <w:szCs w:val="24"/>
              </w:rPr>
              <w:t>3</w:t>
            </w:r>
            <w:r w:rsidRPr="00072C05">
              <w:rPr>
                <w:rFonts w:cs="Times New Roman"/>
                <w:szCs w:val="24"/>
              </w:rPr>
              <w:t>.4</w:t>
            </w:r>
            <w:r>
              <w:rPr>
                <w:rFonts w:cs="Times New Roman" w:hint="eastAsia"/>
                <w:szCs w:val="24"/>
              </w:rPr>
              <w:t>5</w:t>
            </w:r>
          </w:p>
        </w:tc>
      </w:tr>
      <w:tr w:rsidR="00D44C38" w:rsidRPr="00072C05" w:rsidTr="00283F67">
        <w:trPr>
          <w:trHeight w:val="384"/>
          <w:jc w:val="center"/>
        </w:trPr>
        <w:tc>
          <w:tcPr>
            <w:tcW w:w="2004" w:type="dxa"/>
          </w:tcPr>
          <w:p w:rsidR="00D44C38" w:rsidRPr="00072C05" w:rsidRDefault="00D44C38" w:rsidP="00737E28">
            <w:pPr>
              <w:spacing w:line="276" w:lineRule="auto"/>
              <w:jc w:val="left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No normalization</w:t>
            </w:r>
          </w:p>
        </w:tc>
        <w:tc>
          <w:tcPr>
            <w:tcW w:w="1984" w:type="dxa"/>
          </w:tcPr>
          <w:p w:rsidR="00D44C38" w:rsidRPr="00521517" w:rsidRDefault="00D44C38" w:rsidP="00737E28">
            <w:pPr>
              <w:spacing w:line="276" w:lineRule="auto"/>
              <w:jc w:val="left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80.62</w:t>
            </w:r>
          </w:p>
        </w:tc>
      </w:tr>
    </w:tbl>
    <w:p w:rsidR="000415AB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09" w:name="_Toc388366691"/>
      <w:r w:rsidRPr="00072C05">
        <w:rPr>
          <w:rFonts w:cs="Times New Roman"/>
        </w:rPr>
        <w:t>Table 4.4.</w:t>
      </w:r>
      <w:r w:rsidR="008401BD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Table_4.4. \* ARABIC </w:instrText>
      </w:r>
      <w:r w:rsidR="008401BD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3</w:t>
      </w:r>
      <w:r w:rsidR="008401BD" w:rsidRPr="00072C05">
        <w:rPr>
          <w:rFonts w:cs="Times New Roman"/>
        </w:rPr>
        <w:fldChar w:fldCharType="end"/>
      </w:r>
      <w:r w:rsidR="00815B8A">
        <w:rPr>
          <w:rFonts w:eastAsiaTheme="minorEastAsia" w:cs="Times New Roman" w:hint="eastAsia"/>
        </w:rPr>
        <w:t xml:space="preserve"> Data of different </w:t>
      </w:r>
      <w:r w:rsidR="00815B8A">
        <w:rPr>
          <w:rFonts w:eastAsiaTheme="minorEastAsia" w:cs="Times New Roman"/>
        </w:rPr>
        <w:t>normalization</w:t>
      </w:r>
      <w:r w:rsidR="00813115">
        <w:rPr>
          <w:rFonts w:eastAsiaTheme="minorEastAsia" w:cs="Times New Roman" w:hint="eastAsia"/>
        </w:rPr>
        <w:t xml:space="preserve"> methods</w:t>
      </w:r>
      <w:bookmarkEnd w:id="109"/>
    </w:p>
    <w:p w:rsidR="00283F67" w:rsidRPr="00283F67" w:rsidRDefault="00283F67" w:rsidP="00283F67">
      <w:pPr>
        <w:rPr>
          <w:rFonts w:eastAsiaTheme="minorEastAsia"/>
        </w:rPr>
      </w:pPr>
    </w:p>
    <w:p w:rsidR="000415AB" w:rsidRPr="00072C05" w:rsidRDefault="00B06F06" w:rsidP="00283F67">
      <w:pPr>
        <w:autoSpaceDE w:val="0"/>
        <w:autoSpaceDN w:val="0"/>
        <w:adjustRightInd w:val="0"/>
        <w:spacing w:line="276" w:lineRule="auto"/>
        <w:jc w:val="center"/>
        <w:rPr>
          <w:rFonts w:cs="Times New Roman"/>
          <w:i/>
          <w:color w:val="231F20"/>
          <w:kern w:val="0"/>
          <w:szCs w:val="24"/>
        </w:rPr>
      </w:pPr>
      <w:r>
        <w:rPr>
          <w:rFonts w:cs="Times New Roman"/>
          <w:i/>
          <w:noProof/>
          <w:color w:val="231F20"/>
          <w:kern w:val="0"/>
          <w:szCs w:val="24"/>
        </w:rPr>
        <w:drawing>
          <wp:inline distT="0" distB="0" distL="0" distR="0">
            <wp:extent cx="4362649" cy="3272117"/>
            <wp:effectExtent l="19050" t="0" r="0" b="0"/>
            <wp:docPr id="79" name="图片 14" descr="F:\文件\实验室\paper\useful\pic2\newbarnor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文件\实验室\paper\useful\pic2\newbarnorm.bmp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08" cy="3279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B46" w:rsidRDefault="00AE6B46" w:rsidP="00737E28">
      <w:pPr>
        <w:keepNext/>
        <w:autoSpaceDE w:val="0"/>
        <w:autoSpaceDN w:val="0"/>
        <w:adjustRightInd w:val="0"/>
        <w:spacing w:line="276" w:lineRule="auto"/>
        <w:jc w:val="center"/>
      </w:pPr>
    </w:p>
    <w:p w:rsidR="00AE6B46" w:rsidRPr="00815B8A" w:rsidRDefault="00AE6B46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10" w:name="_Toc388361139"/>
      <w:r>
        <w:t>Figure 4.4.</w:t>
      </w:r>
      <w:r w:rsidR="008401BD">
        <w:fldChar w:fldCharType="begin"/>
      </w:r>
      <w:r w:rsidR="00165164">
        <w:instrText xml:space="preserve"> SEQ Figure_4.4. \* ARABIC </w:instrText>
      </w:r>
      <w:r w:rsidR="008401BD">
        <w:fldChar w:fldCharType="separate"/>
      </w:r>
      <w:r w:rsidR="00AE69A1">
        <w:rPr>
          <w:noProof/>
        </w:rPr>
        <w:t>6</w:t>
      </w:r>
      <w:r w:rsidR="008401BD">
        <w:fldChar w:fldCharType="end"/>
      </w:r>
      <w:r>
        <w:rPr>
          <w:rFonts w:eastAsiaTheme="minorEastAsia" w:hint="eastAsia"/>
        </w:rPr>
        <w:t xml:space="preserve"> </w:t>
      </w:r>
      <w:r>
        <w:rPr>
          <w:rFonts w:eastAsiaTheme="minorEastAsia" w:cs="Times New Roman" w:hint="eastAsia"/>
        </w:rPr>
        <w:t xml:space="preserve">Performance of different </w:t>
      </w:r>
      <w:r>
        <w:rPr>
          <w:rFonts w:eastAsiaTheme="minorEastAsia" w:cs="Times New Roman"/>
        </w:rPr>
        <w:t>normalization</w:t>
      </w:r>
      <w:r w:rsidR="00813115">
        <w:rPr>
          <w:rFonts w:eastAsiaTheme="minorEastAsia" w:cs="Times New Roman" w:hint="eastAsia"/>
        </w:rPr>
        <w:t xml:space="preserve"> methods</w:t>
      </w:r>
      <w:bookmarkEnd w:id="110"/>
    </w:p>
    <w:p w:rsidR="000415AB" w:rsidRPr="00072C05" w:rsidRDefault="000415AB" w:rsidP="00737E28">
      <w:pPr>
        <w:spacing w:line="276" w:lineRule="auto"/>
        <w:rPr>
          <w:rFonts w:cs="Times New Roman"/>
        </w:rPr>
      </w:pPr>
    </w:p>
    <w:p w:rsidR="00766B7B" w:rsidRDefault="00746B7C" w:rsidP="00283F67">
      <w:pPr>
        <w:keepNext/>
        <w:jc w:val="center"/>
      </w:pPr>
      <w:r>
        <w:rPr>
          <w:rFonts w:eastAsiaTheme="minorEastAsia"/>
          <w:noProof/>
          <w:kern w:val="0"/>
        </w:rPr>
        <w:lastRenderedPageBreak/>
        <w:drawing>
          <wp:inline distT="0" distB="0" distL="0" distR="0">
            <wp:extent cx="4399613" cy="3299841"/>
            <wp:effectExtent l="19050" t="0" r="937" b="0"/>
            <wp:docPr id="24" name="图片 9" descr="F:\文件\实验室\paper\useful\pic2\filterss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文件\实验室\paper\useful\pic2\filtersss.bmp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728" cy="3302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3E" w:rsidRPr="00CD243E" w:rsidRDefault="00766B7B" w:rsidP="00CD243E">
      <w:pPr>
        <w:autoSpaceDE w:val="0"/>
        <w:autoSpaceDN w:val="0"/>
        <w:adjustRightInd w:val="0"/>
        <w:rPr>
          <w:rFonts w:ascii="Courier New" w:eastAsiaTheme="minorEastAsia" w:hAnsi="Courier New" w:cs="Courier New"/>
          <w:i/>
          <w:kern w:val="0"/>
          <w:szCs w:val="24"/>
        </w:rPr>
      </w:pPr>
      <w:bookmarkStart w:id="111" w:name="_Toc388361140"/>
      <w:r w:rsidRPr="00CD243E">
        <w:rPr>
          <w:i/>
        </w:rPr>
        <w:t>Figure 4.4.</w:t>
      </w:r>
      <w:r w:rsidR="008401BD" w:rsidRPr="00CD243E">
        <w:rPr>
          <w:i/>
        </w:rPr>
        <w:fldChar w:fldCharType="begin"/>
      </w:r>
      <w:r w:rsidRPr="00CD243E">
        <w:rPr>
          <w:i/>
        </w:rPr>
        <w:instrText xml:space="preserve"> SEQ Figure_4.4. \* ARABIC </w:instrText>
      </w:r>
      <w:r w:rsidR="008401BD" w:rsidRPr="00CD243E">
        <w:rPr>
          <w:i/>
        </w:rPr>
        <w:fldChar w:fldCharType="separate"/>
      </w:r>
      <w:r w:rsidR="00AE69A1">
        <w:rPr>
          <w:i/>
          <w:noProof/>
        </w:rPr>
        <w:t>7</w:t>
      </w:r>
      <w:r w:rsidR="008401BD" w:rsidRPr="00CD243E">
        <w:rPr>
          <w:i/>
        </w:rPr>
        <w:fldChar w:fldCharType="end"/>
      </w:r>
      <w:r w:rsidRPr="00CD243E">
        <w:rPr>
          <w:rFonts w:eastAsiaTheme="minorEastAsia" w:hint="eastAsia"/>
          <w:i/>
        </w:rPr>
        <w:t xml:space="preserve"> </w:t>
      </w:r>
      <w:r w:rsidR="00CD243E" w:rsidRPr="00CD243E">
        <w:rPr>
          <w:rFonts w:eastAsiaTheme="minorEastAsia" w:cs="Times New Roman" w:hint="eastAsia"/>
          <w:i/>
        </w:rPr>
        <w:t xml:space="preserve">Different ways </w:t>
      </w:r>
      <w:r w:rsidR="00813115">
        <w:rPr>
          <w:rFonts w:eastAsiaTheme="minorEastAsia" w:cs="Times New Roman" w:hint="eastAsia"/>
          <w:i/>
        </w:rPr>
        <w:t>to</w:t>
      </w:r>
      <w:r w:rsidR="00CD243E" w:rsidRPr="00CD243E">
        <w:rPr>
          <w:rFonts w:eastAsiaTheme="minorEastAsia" w:cs="Times New Roman" w:hint="eastAsia"/>
          <w:i/>
        </w:rPr>
        <w:t xml:space="preserve"> block </w:t>
      </w:r>
      <w:r w:rsidR="00CD243E" w:rsidRPr="00CD243E">
        <w:rPr>
          <w:rFonts w:eastAsiaTheme="minorEastAsia" w:cs="Times New Roman"/>
          <w:i/>
        </w:rPr>
        <w:t>normalization</w:t>
      </w:r>
      <w:r w:rsidR="00CD243E" w:rsidRPr="00CD243E">
        <w:rPr>
          <w:rFonts w:eastAsiaTheme="minorEastAsia" w:cs="Times New Roman" w:hint="eastAsia"/>
          <w:i/>
        </w:rPr>
        <w:t xml:space="preserve"> </w:t>
      </w:r>
      <w:r w:rsidR="00CD243E" w:rsidRPr="00CD243E">
        <w:rPr>
          <w:rFonts w:eastAsiaTheme="minorEastAsia" w:cs="Times New Roman"/>
          <w:i/>
        </w:rPr>
        <w:t>evaluation: Miss</w:t>
      </w:r>
      <w:r w:rsidR="00CD243E" w:rsidRPr="00CD243E">
        <w:rPr>
          <w:rFonts w:eastAsiaTheme="minorEastAsia" w:cs="Times New Roman" w:hint="eastAsia"/>
          <w:i/>
        </w:rPr>
        <w:t xml:space="preserve"> r</w:t>
      </w:r>
      <w:r w:rsidR="00CD243E" w:rsidRPr="00CD243E">
        <w:rPr>
          <w:rFonts w:eastAsiaTheme="minorEastAsia" w:cs="Times New Roman"/>
          <w:i/>
        </w:rPr>
        <w:t>ate</w:t>
      </w:r>
      <w:r w:rsidR="00CD243E" w:rsidRPr="00CD243E">
        <w:rPr>
          <w:rFonts w:eastAsiaTheme="minorEastAsia" w:cs="Times New Roman" w:hint="eastAsia"/>
          <w:i/>
        </w:rPr>
        <w:t xml:space="preserve"> </w:t>
      </w:r>
      <w:r w:rsidR="00CD243E" w:rsidRPr="00CD243E">
        <w:rPr>
          <w:rFonts w:eastAsiaTheme="minorEastAsia" w:cs="Times New Roman"/>
          <w:i/>
        </w:rPr>
        <w:t>vs.</w:t>
      </w:r>
      <w:r w:rsidR="00CD243E" w:rsidRPr="00CD243E">
        <w:rPr>
          <w:rFonts w:eastAsiaTheme="minorEastAsia" w:cs="Times New Roman" w:hint="eastAsia"/>
          <w:i/>
        </w:rPr>
        <w:t xml:space="preserve"> False Positive Per </w:t>
      </w:r>
      <w:r w:rsidR="00CD243E" w:rsidRPr="00CD243E">
        <w:rPr>
          <w:rFonts w:eastAsiaTheme="minorEastAsia" w:cs="Times New Roman"/>
          <w:i/>
        </w:rPr>
        <w:t>Window (</w:t>
      </w:r>
      <w:r w:rsidR="00CD243E" w:rsidRPr="00CD243E">
        <w:rPr>
          <w:rFonts w:eastAsiaTheme="minorEastAsia" w:cs="Times New Roman" w:hint="eastAsia"/>
          <w:i/>
        </w:rPr>
        <w:t xml:space="preserve">FPPW) curves. </w:t>
      </w:r>
      <w:r w:rsidR="00CD243E" w:rsidRPr="00CD243E">
        <w:rPr>
          <w:rFonts w:eastAsiaTheme="minorEastAsia" w:cs="Times New Roman"/>
          <w:i/>
        </w:rPr>
        <w:t>Lower curves show</w:t>
      </w:r>
      <w:r w:rsidR="00CD243E" w:rsidRPr="00CD243E">
        <w:rPr>
          <w:rFonts w:eastAsiaTheme="minorEastAsia" w:cs="Times New Roman" w:hint="eastAsia"/>
          <w:i/>
        </w:rPr>
        <w:t xml:space="preserve"> better performance.</w:t>
      </w:r>
      <w:bookmarkEnd w:id="111"/>
    </w:p>
    <w:p w:rsidR="000415AB" w:rsidRPr="00CD243E" w:rsidRDefault="000415AB" w:rsidP="00737E28">
      <w:pPr>
        <w:spacing w:line="276" w:lineRule="auto"/>
        <w:rPr>
          <w:rFonts w:eastAsiaTheme="minorEastAsia" w:cs="Times New Roman"/>
        </w:rPr>
      </w:pPr>
    </w:p>
    <w:p w:rsidR="000415AB" w:rsidRPr="00072C05" w:rsidRDefault="00CD243E" w:rsidP="0031767E">
      <w:pPr>
        <w:autoSpaceDE w:val="0"/>
        <w:autoSpaceDN w:val="0"/>
        <w:adjustRightInd w:val="0"/>
        <w:rPr>
          <w:rFonts w:cs="Times New Roman"/>
          <w:color w:val="231F20"/>
          <w:kern w:val="0"/>
          <w:sz w:val="28"/>
          <w:szCs w:val="28"/>
        </w:rPr>
      </w:pPr>
      <w:r>
        <w:rPr>
          <w:rFonts w:eastAsiaTheme="minorEastAsia" w:hint="eastAsia"/>
        </w:rPr>
        <w:t>In</w:t>
      </w:r>
      <w:r w:rsidR="00283F67">
        <w:rPr>
          <w:rFonts w:eastAsiaTheme="minorEastAsia" w:hint="eastAsia"/>
        </w:rPr>
        <w:t xml:space="preserve"> [</w:t>
      </w:r>
      <w:r w:rsidR="008401BD">
        <w:rPr>
          <w:rFonts w:eastAsiaTheme="minorEastAsia"/>
        </w:rPr>
        <w:fldChar w:fldCharType="begin"/>
      </w:r>
      <w:r w:rsidR="00283F67">
        <w:rPr>
          <w:rFonts w:eastAsiaTheme="minorEastAsia"/>
        </w:rPr>
        <w:instrText xml:space="preserve"> </w:instrText>
      </w:r>
      <w:r w:rsidR="00283F67">
        <w:rPr>
          <w:rFonts w:eastAsiaTheme="minorEastAsia" w:hint="eastAsia"/>
        </w:rPr>
        <w:instrText>NOTEREF _Ref383869550 \h</w:instrText>
      </w:r>
      <w:r w:rsidR="00283F67">
        <w:rPr>
          <w:rFonts w:eastAsiaTheme="minorEastAsia"/>
        </w:rPr>
        <w:instrText xml:space="preserve"> </w:instrText>
      </w:r>
      <w:r w:rsidR="008401BD">
        <w:rPr>
          <w:rFonts w:eastAsiaTheme="minorEastAsia"/>
        </w:rPr>
      </w:r>
      <w:r w:rsidR="008401BD">
        <w:rPr>
          <w:rFonts w:eastAsiaTheme="minorEastAsia"/>
        </w:rPr>
        <w:fldChar w:fldCharType="separate"/>
      </w:r>
      <w:r w:rsidR="00AE69A1">
        <w:rPr>
          <w:rFonts w:eastAsiaTheme="minorEastAsia"/>
        </w:rPr>
        <w:t>79</w:t>
      </w:r>
      <w:r w:rsidR="008401BD">
        <w:rPr>
          <w:rFonts w:eastAsiaTheme="minorEastAsia"/>
        </w:rPr>
        <w:fldChar w:fldCharType="end"/>
      </w:r>
      <w:r w:rsidR="00283F67">
        <w:rPr>
          <w:rFonts w:eastAsiaTheme="minorEastAsia" w:hint="eastAsia"/>
        </w:rPr>
        <w:t>]</w:t>
      </w:r>
      <w:r>
        <w:rPr>
          <w:rFonts w:eastAsiaTheme="minorEastAsia" w:hint="eastAsia"/>
        </w:rPr>
        <w:t xml:space="preserve">, </w:t>
      </w:r>
      <w:proofErr w:type="spellStart"/>
      <w:r>
        <w:rPr>
          <w:rFonts w:eastAsiaTheme="minorEastAsia" w:hint="eastAsia"/>
        </w:rPr>
        <w:t>Dalal</w:t>
      </w:r>
      <w:proofErr w:type="spellEnd"/>
      <w:r>
        <w:rPr>
          <w:rFonts w:eastAsiaTheme="minorEastAsia" w:hint="eastAsia"/>
        </w:rPr>
        <w:t xml:space="preserve"> </w:t>
      </w:r>
      <w:r w:rsidR="00813115">
        <w:rPr>
          <w:rFonts w:eastAsiaTheme="minorEastAsia" w:hint="eastAsia"/>
        </w:rPr>
        <w:t xml:space="preserve">et al. </w:t>
      </w:r>
      <w:r>
        <w:rPr>
          <w:rFonts w:eastAsiaTheme="minorEastAsia" w:hint="eastAsia"/>
        </w:rPr>
        <w:t xml:space="preserve">found that L1-sqrt, L2-norm and </w:t>
      </w:r>
      <w:r w:rsidR="000415AB" w:rsidRPr="00447EFD">
        <w:t>L2</w:t>
      </w:r>
      <w:r w:rsidR="00813115">
        <w:rPr>
          <w:rFonts w:eastAsiaTheme="minorEastAsia" w:hint="eastAsia"/>
        </w:rPr>
        <w:t>-</w:t>
      </w:r>
      <w:r w:rsidR="000415AB" w:rsidRPr="00447EFD">
        <w:t xml:space="preserve">Hys </w:t>
      </w:r>
      <w:r>
        <w:rPr>
          <w:rFonts w:eastAsiaTheme="minorEastAsia" w:hint="eastAsia"/>
        </w:rPr>
        <w:t xml:space="preserve">perform </w:t>
      </w:r>
      <w:r>
        <w:rPr>
          <w:rFonts w:eastAsiaTheme="minorEastAsia"/>
        </w:rPr>
        <w:t>almost</w:t>
      </w:r>
      <w:r>
        <w:rPr>
          <w:rFonts w:eastAsiaTheme="minorEastAsia" w:hint="eastAsia"/>
        </w:rPr>
        <w:t xml:space="preserve"> </w:t>
      </w:r>
      <w:r w:rsidR="00813115">
        <w:rPr>
          <w:rFonts w:eastAsiaTheme="minorEastAsia" w:hint="eastAsia"/>
        </w:rPr>
        <w:t xml:space="preserve">the </w:t>
      </w:r>
      <w:r w:rsidR="0031767E">
        <w:rPr>
          <w:rFonts w:eastAsiaTheme="minorEastAsia"/>
        </w:rPr>
        <w:t>same</w:t>
      </w:r>
      <w:r w:rsidR="00813115">
        <w:rPr>
          <w:rFonts w:eastAsiaTheme="minorEastAsia" w:hint="eastAsia"/>
        </w:rPr>
        <w:t>.</w:t>
      </w:r>
      <w:r w:rsidR="0031767E">
        <w:rPr>
          <w:rFonts w:eastAsiaTheme="minorEastAsia"/>
        </w:rPr>
        <w:t xml:space="preserve"> </w:t>
      </w:r>
      <w:r w:rsidR="00813115">
        <w:rPr>
          <w:rFonts w:eastAsiaTheme="minorEastAsia" w:hint="eastAsia"/>
        </w:rPr>
        <w:t>B</w:t>
      </w:r>
      <w:r w:rsidR="0031767E">
        <w:rPr>
          <w:rFonts w:eastAsiaTheme="minorEastAsia"/>
        </w:rPr>
        <w:t>ut</w:t>
      </w:r>
      <w:r w:rsidR="00813115">
        <w:rPr>
          <w:rFonts w:eastAsiaTheme="minorEastAsia" w:hint="eastAsia"/>
        </w:rPr>
        <w:t>,</w:t>
      </w:r>
      <w:r>
        <w:rPr>
          <w:rFonts w:eastAsiaTheme="minorEastAsia" w:hint="eastAsia"/>
        </w:rPr>
        <w:t xml:space="preserve"> </w:t>
      </w:r>
      <w:r w:rsidR="00813115">
        <w:rPr>
          <w:rFonts w:eastAsiaTheme="minorEastAsia" w:hint="eastAsia"/>
        </w:rPr>
        <w:t xml:space="preserve">the performance of </w:t>
      </w:r>
      <w:r>
        <w:rPr>
          <w:rFonts w:eastAsiaTheme="minorEastAsia" w:hint="eastAsia"/>
        </w:rPr>
        <w:t xml:space="preserve">L1-norm is little bit lower in </w:t>
      </w:r>
      <w:r>
        <w:rPr>
          <w:rFonts w:eastAsiaTheme="minorEastAsia"/>
        </w:rPr>
        <w:t>accuracy</w:t>
      </w:r>
      <w:r>
        <w:rPr>
          <w:rFonts w:eastAsiaTheme="minorEastAsia" w:hint="eastAsia"/>
        </w:rPr>
        <w:t>. In our experimen</w:t>
      </w:r>
      <w:r w:rsidR="00813115">
        <w:rPr>
          <w:rFonts w:eastAsiaTheme="minorEastAsia" w:hint="eastAsia"/>
        </w:rPr>
        <w:t>ts</w:t>
      </w:r>
      <w:r>
        <w:rPr>
          <w:rFonts w:eastAsiaTheme="minorEastAsia" w:hint="eastAsia"/>
        </w:rPr>
        <w:t xml:space="preserve">, the curves show that, </w:t>
      </w:r>
      <w:r>
        <w:rPr>
          <w:rFonts w:eastAsiaTheme="minorEastAsia"/>
        </w:rPr>
        <w:t>although</w:t>
      </w:r>
      <w:r>
        <w:rPr>
          <w:rFonts w:eastAsiaTheme="minorEastAsia" w:hint="eastAsia"/>
        </w:rPr>
        <w:t xml:space="preserve"> </w:t>
      </w:r>
      <w:r w:rsidR="0031767E">
        <w:rPr>
          <w:rFonts w:eastAsiaTheme="minorEastAsia" w:hint="eastAsia"/>
        </w:rPr>
        <w:t xml:space="preserve">there is no big difference </w:t>
      </w:r>
      <w:r w:rsidR="00813115">
        <w:rPr>
          <w:rFonts w:eastAsiaTheme="minorEastAsia" w:hint="eastAsia"/>
        </w:rPr>
        <w:t xml:space="preserve">in the </w:t>
      </w:r>
      <w:r w:rsidR="0031767E">
        <w:rPr>
          <w:rFonts w:eastAsiaTheme="minorEastAsia" w:hint="eastAsia"/>
        </w:rPr>
        <w:t xml:space="preserve">performance of L1-sqrt, L2-norm and </w:t>
      </w:r>
      <w:r w:rsidR="0031767E" w:rsidRPr="00447EFD">
        <w:t>L2</w:t>
      </w:r>
      <w:r w:rsidR="00813115">
        <w:rPr>
          <w:rFonts w:eastAsiaTheme="minorEastAsia" w:hint="eastAsia"/>
        </w:rPr>
        <w:t>-</w:t>
      </w:r>
      <w:r w:rsidR="0031767E" w:rsidRPr="00447EFD">
        <w:t>Hy</w:t>
      </w:r>
      <w:r w:rsidR="00813115">
        <w:rPr>
          <w:rFonts w:eastAsiaTheme="minorEastAsia" w:hint="eastAsia"/>
        </w:rPr>
        <w:t>s, the performance of L2-</w:t>
      </w:r>
      <w:r w:rsidR="0031767E">
        <w:rPr>
          <w:rFonts w:eastAsiaTheme="minorEastAsia" w:hint="eastAsia"/>
        </w:rPr>
        <w:t xml:space="preserve">Hys is little bit higher based on </w:t>
      </w:r>
      <w:r w:rsidR="00813115">
        <w:rPr>
          <w:rFonts w:eastAsiaTheme="minorEastAsia" w:hint="eastAsia"/>
        </w:rPr>
        <w:t xml:space="preserve">the information from </w:t>
      </w:r>
      <w:r w:rsidR="0031767E">
        <w:rPr>
          <w:rFonts w:eastAsiaTheme="minorEastAsia" w:hint="eastAsia"/>
        </w:rPr>
        <w:t>our data</w:t>
      </w:r>
      <w:r w:rsidR="00813115">
        <w:rPr>
          <w:rFonts w:eastAsiaTheme="minorEastAsia" w:hint="eastAsia"/>
        </w:rPr>
        <w:t>set. We then chose</w:t>
      </w:r>
      <w:r w:rsidR="0031767E">
        <w:rPr>
          <w:rFonts w:eastAsiaTheme="minorEastAsia" w:hint="eastAsia"/>
        </w:rPr>
        <w:t xml:space="preserve"> L2-Hys for </w:t>
      </w:r>
      <w:r w:rsidR="0031767E">
        <w:t>in the final training</w:t>
      </w:r>
      <w:r w:rsidR="0031767E">
        <w:rPr>
          <w:rFonts w:eastAsiaTheme="minorEastAsia" w:hint="eastAsia"/>
        </w:rPr>
        <w:t xml:space="preserve"> block </w:t>
      </w:r>
      <w:r w:rsidR="0031767E">
        <w:rPr>
          <w:rFonts w:eastAsiaTheme="minorEastAsia"/>
        </w:rPr>
        <w:t>normalization</w:t>
      </w:r>
      <w:r w:rsidR="00813115">
        <w:rPr>
          <w:rFonts w:eastAsiaTheme="minorEastAsia" w:hint="eastAsia"/>
        </w:rPr>
        <w:t xml:space="preserve"> process</w:t>
      </w:r>
      <w:r w:rsidR="0031767E">
        <w:rPr>
          <w:rFonts w:eastAsiaTheme="minorEastAsia" w:hint="eastAsia"/>
        </w:rPr>
        <w:t>.</w:t>
      </w:r>
      <w:r w:rsidR="000415AB" w:rsidRPr="00447EFD">
        <w:t xml:space="preserve"> </w:t>
      </w:r>
    </w:p>
    <w:p w:rsidR="000415AB" w:rsidRPr="00072C05" w:rsidRDefault="000415AB" w:rsidP="00447EFD">
      <w:pPr>
        <w:rPr>
          <w:bCs/>
          <w:kern w:val="0"/>
        </w:rPr>
      </w:pPr>
    </w:p>
    <w:p w:rsidR="0031767E" w:rsidRPr="00283F67" w:rsidRDefault="000415AB" w:rsidP="00447EFD">
      <w:pPr>
        <w:rPr>
          <w:rFonts w:eastAsiaTheme="minorEastAsia"/>
          <w:b/>
          <w:i/>
          <w:kern w:val="0"/>
          <w:sz w:val="28"/>
          <w:szCs w:val="28"/>
        </w:rPr>
      </w:pPr>
      <w:r w:rsidRPr="00283F67">
        <w:rPr>
          <w:b/>
          <w:bCs/>
          <w:i/>
          <w:kern w:val="0"/>
          <w:sz w:val="28"/>
          <w:szCs w:val="28"/>
        </w:rPr>
        <w:t>Block Overlap</w:t>
      </w:r>
    </w:p>
    <w:p w:rsidR="000415AB" w:rsidRPr="00072C05" w:rsidRDefault="000415AB" w:rsidP="00447EFD">
      <w:pPr>
        <w:rPr>
          <w:kern w:val="0"/>
        </w:rPr>
      </w:pPr>
      <w:r w:rsidRPr="00072C05">
        <w:rPr>
          <w:kern w:val="0"/>
        </w:rPr>
        <w:t>Dalal and Triggs’ study report</w:t>
      </w:r>
      <w:r w:rsidR="0031767E">
        <w:rPr>
          <w:rFonts w:eastAsiaTheme="minorEastAsia" w:hint="eastAsia"/>
          <w:kern w:val="0"/>
        </w:rPr>
        <w:t>ed</w:t>
      </w:r>
      <w:r w:rsidRPr="00072C05">
        <w:rPr>
          <w:kern w:val="0"/>
        </w:rPr>
        <w:t xml:space="preserve"> that </w:t>
      </w:r>
      <w:r w:rsidR="00803343">
        <w:rPr>
          <w:rFonts w:eastAsiaTheme="minorEastAsia" w:hint="eastAsia"/>
          <w:kern w:val="0"/>
        </w:rPr>
        <w:t xml:space="preserve">blocks </w:t>
      </w:r>
      <w:r w:rsidRPr="00072C05">
        <w:rPr>
          <w:kern w:val="0"/>
        </w:rPr>
        <w:t>overlapping blocks improves their performance significantly</w:t>
      </w:r>
      <w:r w:rsidR="0053681E">
        <w:rPr>
          <w:rFonts w:eastAsiaTheme="minorEastAsia" w:hint="eastAsia"/>
          <w:kern w:val="0"/>
        </w:rPr>
        <w:t>.</w:t>
      </w:r>
      <w:r w:rsidR="00803343">
        <w:rPr>
          <w:rFonts w:eastAsiaTheme="minorEastAsia" w:hint="eastAsia"/>
          <w:kern w:val="0"/>
        </w:rPr>
        <w:t xml:space="preserve"> </w:t>
      </w:r>
      <w:r w:rsidR="0053681E">
        <w:rPr>
          <w:rFonts w:eastAsiaTheme="minorEastAsia" w:hint="eastAsia"/>
          <w:kern w:val="0"/>
        </w:rPr>
        <w:t>T</w:t>
      </w:r>
      <w:r w:rsidR="00803343">
        <w:rPr>
          <w:rFonts w:eastAsiaTheme="minorEastAsia" w:hint="eastAsia"/>
          <w:kern w:val="0"/>
        </w:rPr>
        <w:t>his is</w:t>
      </w:r>
      <w:r w:rsidRPr="00072C05">
        <w:rPr>
          <w:kern w:val="0"/>
        </w:rPr>
        <w:t xml:space="preserve"> because with block overlap</w:t>
      </w:r>
      <w:r w:rsidR="00803343">
        <w:rPr>
          <w:rFonts w:eastAsiaTheme="minorEastAsia" w:hint="eastAsia"/>
          <w:kern w:val="0"/>
        </w:rPr>
        <w:t>ping</w:t>
      </w:r>
      <w:r w:rsidRPr="00072C05">
        <w:rPr>
          <w:kern w:val="0"/>
        </w:rPr>
        <w:t>, each cell contributes more than once to the final descriptor.</w:t>
      </w:r>
    </w:p>
    <w:p w:rsidR="000415AB" w:rsidRPr="00072C05" w:rsidRDefault="000415AB" w:rsidP="00447EFD">
      <w:pPr>
        <w:rPr>
          <w:kern w:val="0"/>
        </w:rPr>
      </w:pPr>
    </w:p>
    <w:p w:rsidR="0031767E" w:rsidRPr="00283F67" w:rsidRDefault="00803343" w:rsidP="00447EFD">
      <w:pPr>
        <w:rPr>
          <w:rFonts w:ascii="Times-Bold" w:eastAsia="Times-Bold" w:hAnsiTheme="minorHAnsi" w:cs="Times-Bold"/>
          <w:bCs/>
          <w:kern w:val="0"/>
          <w:szCs w:val="24"/>
        </w:rPr>
      </w:pPr>
      <w:r>
        <w:rPr>
          <w:kern w:val="0"/>
        </w:rPr>
        <w:t>However, when th</w:t>
      </w:r>
      <w:r>
        <w:rPr>
          <w:rFonts w:eastAsiaTheme="minorEastAsia" w:hint="eastAsia"/>
          <w:kern w:val="0"/>
        </w:rPr>
        <w:t>is</w:t>
      </w:r>
      <w:r w:rsidR="000415AB" w:rsidRPr="00072C05">
        <w:rPr>
          <w:kern w:val="0"/>
        </w:rPr>
        <w:t xml:space="preserve"> overlap increases</w:t>
      </w:r>
      <w:r w:rsidR="00283F67">
        <w:rPr>
          <w:rFonts w:eastAsiaTheme="minorEastAsia" w:hint="eastAsia"/>
          <w:kern w:val="0"/>
        </w:rPr>
        <w:t xml:space="preserve"> (</w:t>
      </w:r>
      <w:r>
        <w:rPr>
          <w:rFonts w:eastAsiaTheme="minorEastAsia" w:hint="eastAsia"/>
          <w:kern w:val="0"/>
        </w:rPr>
        <w:t>s</w:t>
      </w:r>
      <w:r w:rsidR="00283F67">
        <w:rPr>
          <w:rFonts w:eastAsiaTheme="minorEastAsia" w:hint="eastAsia"/>
          <w:kern w:val="0"/>
        </w:rPr>
        <w:t xml:space="preserve">ee Section 4.1.1 </w:t>
      </w:r>
      <w:r>
        <w:rPr>
          <w:rFonts w:eastAsiaTheme="minorEastAsia" w:hint="eastAsia"/>
          <w:kern w:val="0"/>
          <w:szCs w:val="24"/>
        </w:rPr>
        <w:t>on h</w:t>
      </w:r>
      <w:r w:rsidR="00283F67" w:rsidRPr="00283F67">
        <w:rPr>
          <w:rFonts w:eastAsiaTheme="minorEastAsia" w:hint="eastAsia"/>
          <w:kern w:val="0"/>
          <w:szCs w:val="24"/>
        </w:rPr>
        <w:t xml:space="preserve">istogram </w:t>
      </w:r>
      <w:r w:rsidR="00283F67" w:rsidRPr="00283F67">
        <w:rPr>
          <w:rFonts w:eastAsiaTheme="minorEastAsia"/>
          <w:kern w:val="0"/>
          <w:szCs w:val="24"/>
        </w:rPr>
        <w:t>normalization</w:t>
      </w:r>
      <w:r w:rsidR="00283F67" w:rsidRPr="00283F67">
        <w:rPr>
          <w:rFonts w:eastAsiaTheme="minorEastAsia" w:hint="eastAsia"/>
          <w:kern w:val="0"/>
          <w:szCs w:val="24"/>
        </w:rPr>
        <w:t xml:space="preserve"> and descriptor blocks</w:t>
      </w:r>
      <w:r w:rsidR="00283F67">
        <w:rPr>
          <w:rFonts w:ascii="Times-Bold" w:eastAsia="Times-Bold" w:hAnsiTheme="minorHAnsi" w:cs="Times-Bold" w:hint="eastAsia"/>
          <w:bCs/>
          <w:kern w:val="0"/>
          <w:szCs w:val="24"/>
        </w:rPr>
        <w:t xml:space="preserve"> </w:t>
      </w:r>
      <w:r w:rsidR="00283F67">
        <w:rPr>
          <w:rFonts w:eastAsiaTheme="minorEastAsia" w:hint="eastAsia"/>
          <w:kern w:val="0"/>
        </w:rPr>
        <w:t>for detail)</w:t>
      </w:r>
      <w:r>
        <w:rPr>
          <w:rFonts w:eastAsiaTheme="minorEastAsia" w:hint="eastAsia"/>
          <w:kern w:val="0"/>
        </w:rPr>
        <w:t>,</w:t>
      </w:r>
      <w:r w:rsidR="00283F67">
        <w:rPr>
          <w:rFonts w:eastAsiaTheme="minorEastAsia" w:hint="eastAsia"/>
          <w:kern w:val="0"/>
        </w:rPr>
        <w:t xml:space="preserve"> </w:t>
      </w:r>
      <w:r w:rsidR="000415AB" w:rsidRPr="00072C05">
        <w:rPr>
          <w:kern w:val="0"/>
        </w:rPr>
        <w:t xml:space="preserve">the length of </w:t>
      </w:r>
      <w:r>
        <w:rPr>
          <w:rFonts w:eastAsiaTheme="minorEastAsia" w:hint="eastAsia"/>
          <w:kern w:val="0"/>
        </w:rPr>
        <w:t xml:space="preserve">the </w:t>
      </w:r>
      <w:r w:rsidR="000415AB" w:rsidRPr="00072C05">
        <w:rPr>
          <w:kern w:val="0"/>
        </w:rPr>
        <w:t xml:space="preserve">feature vector will increase and it will </w:t>
      </w:r>
      <w:r>
        <w:rPr>
          <w:rFonts w:eastAsiaTheme="minorEastAsia" w:hint="eastAsia"/>
          <w:kern w:val="0"/>
        </w:rPr>
        <w:t>expend</w:t>
      </w:r>
      <w:r w:rsidR="000415AB" w:rsidRPr="00072C05">
        <w:rPr>
          <w:kern w:val="0"/>
        </w:rPr>
        <w:t xml:space="preserve"> more time. </w:t>
      </w:r>
      <w:r w:rsidR="000415AB" w:rsidRPr="00072C05">
        <w:rPr>
          <w:i/>
          <w:kern w:val="0"/>
        </w:rPr>
        <w:t>Table 4.4.</w:t>
      </w:r>
      <w:r w:rsidR="00283F67">
        <w:rPr>
          <w:rFonts w:eastAsiaTheme="minorEastAsia" w:hint="eastAsia"/>
          <w:i/>
          <w:kern w:val="0"/>
        </w:rPr>
        <w:t>5</w:t>
      </w:r>
      <w:r w:rsidR="000415AB" w:rsidRPr="00072C05">
        <w:rPr>
          <w:kern w:val="0"/>
        </w:rPr>
        <w:t xml:space="preserve"> shows the performance obtained by varying the </w:t>
      </w:r>
      <w:r w:rsidR="000415AB" w:rsidRPr="00072C05">
        <w:rPr>
          <w:kern w:val="0"/>
        </w:rPr>
        <w:lastRenderedPageBreak/>
        <w:t xml:space="preserve">amount of </w:t>
      </w:r>
      <w:r>
        <w:rPr>
          <w:rFonts w:eastAsiaTheme="minorEastAsia" w:hint="eastAsia"/>
          <w:kern w:val="0"/>
        </w:rPr>
        <w:t xml:space="preserve">the </w:t>
      </w:r>
      <w:r w:rsidR="000415AB" w:rsidRPr="00072C05">
        <w:rPr>
          <w:kern w:val="0"/>
        </w:rPr>
        <w:t xml:space="preserve">overlap. </w:t>
      </w:r>
    </w:p>
    <w:p w:rsidR="0031767E" w:rsidRPr="0031767E" w:rsidRDefault="0031767E" w:rsidP="00447EFD">
      <w:pPr>
        <w:rPr>
          <w:rFonts w:eastAsiaTheme="minorEastAsia"/>
          <w:kern w:val="0"/>
        </w:rPr>
      </w:pPr>
    </w:p>
    <w:tbl>
      <w:tblPr>
        <w:tblStyle w:val="a7"/>
        <w:tblW w:w="0" w:type="auto"/>
        <w:jc w:val="center"/>
        <w:tblInd w:w="-162" w:type="dxa"/>
        <w:tblLook w:val="04A0"/>
      </w:tblPr>
      <w:tblGrid>
        <w:gridCol w:w="1548"/>
        <w:gridCol w:w="1417"/>
        <w:gridCol w:w="1915"/>
      </w:tblGrid>
      <w:tr w:rsidR="00283F67" w:rsidRPr="00072C05" w:rsidTr="00C13062">
        <w:trPr>
          <w:jc w:val="center"/>
        </w:trPr>
        <w:tc>
          <w:tcPr>
            <w:tcW w:w="1548" w:type="dxa"/>
          </w:tcPr>
          <w:p w:rsidR="00283F67" w:rsidRPr="00283F67" w:rsidRDefault="00283F67" w:rsidP="00283F67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Overlap</w:t>
            </w:r>
            <w:r>
              <w:rPr>
                <w:rFonts w:eastAsiaTheme="minorEastAsia" w:cs="Times New Roman" w:hint="eastAsia"/>
                <w:szCs w:val="24"/>
              </w:rPr>
              <w:t xml:space="preserve"> (%)</w:t>
            </w:r>
          </w:p>
        </w:tc>
        <w:tc>
          <w:tcPr>
            <w:tcW w:w="1417" w:type="dxa"/>
          </w:tcPr>
          <w:p w:rsidR="00283F67" w:rsidRPr="00283F67" w:rsidRDefault="00283F67" w:rsidP="00737E28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Stride</w:t>
            </w:r>
            <w:r>
              <w:rPr>
                <w:rFonts w:eastAsiaTheme="minorEastAsia" w:cs="Times New Roman" w:hint="eastAsia"/>
                <w:szCs w:val="24"/>
              </w:rPr>
              <w:t xml:space="preserve"> (pixels)</w:t>
            </w:r>
          </w:p>
        </w:tc>
        <w:tc>
          <w:tcPr>
            <w:tcW w:w="1915" w:type="dxa"/>
          </w:tcPr>
          <w:p w:rsidR="00283F67" w:rsidRPr="00283F67" w:rsidRDefault="00283F67" w:rsidP="00737E28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Performance</w:t>
            </w:r>
            <w:r>
              <w:rPr>
                <w:rFonts w:eastAsiaTheme="minorEastAsia" w:cs="Times New Roman" w:hint="eastAsia"/>
                <w:szCs w:val="24"/>
              </w:rPr>
              <w:t xml:space="preserve"> (%)</w:t>
            </w:r>
          </w:p>
        </w:tc>
      </w:tr>
      <w:tr w:rsidR="00283F67" w:rsidRPr="00072C05" w:rsidTr="00C13062">
        <w:trPr>
          <w:jc w:val="center"/>
        </w:trPr>
        <w:tc>
          <w:tcPr>
            <w:tcW w:w="1548" w:type="dxa"/>
          </w:tcPr>
          <w:p w:rsidR="00283F67" w:rsidRPr="00072C05" w:rsidRDefault="00283F67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0</w:t>
            </w:r>
          </w:p>
        </w:tc>
        <w:tc>
          <w:tcPr>
            <w:tcW w:w="1417" w:type="dxa"/>
          </w:tcPr>
          <w:p w:rsidR="00283F67" w:rsidRPr="00283F67" w:rsidRDefault="00283F67" w:rsidP="00283F67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16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4"/>
                </w:rPr>
                <m:t>×</m:t>
              </m:r>
            </m:oMath>
            <w:r>
              <w:rPr>
                <w:rFonts w:eastAsiaTheme="minorEastAsia" w:cs="Times New Roman" w:hint="eastAsia"/>
                <w:szCs w:val="24"/>
              </w:rPr>
              <w:t>16</w:t>
            </w:r>
          </w:p>
        </w:tc>
        <w:tc>
          <w:tcPr>
            <w:tcW w:w="1915" w:type="dxa"/>
          </w:tcPr>
          <w:p w:rsidR="00283F67" w:rsidRPr="00283F67" w:rsidRDefault="00283F67" w:rsidP="00737E28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88.33</w:t>
            </w:r>
          </w:p>
        </w:tc>
      </w:tr>
      <w:tr w:rsidR="00283F67" w:rsidRPr="00072C05" w:rsidTr="00C13062">
        <w:trPr>
          <w:jc w:val="center"/>
        </w:trPr>
        <w:tc>
          <w:tcPr>
            <w:tcW w:w="1548" w:type="dxa"/>
          </w:tcPr>
          <w:p w:rsidR="00283F67" w:rsidRPr="00072C05" w:rsidRDefault="00283F67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0.5</w:t>
            </w:r>
          </w:p>
        </w:tc>
        <w:tc>
          <w:tcPr>
            <w:tcW w:w="1417" w:type="dxa"/>
          </w:tcPr>
          <w:p w:rsidR="00283F67" w:rsidRPr="00072C05" w:rsidRDefault="00283F67" w:rsidP="00283F67">
            <w:pPr>
              <w:spacing w:line="276" w:lineRule="auto"/>
              <w:rPr>
                <w:rFonts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>8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4"/>
                </w:rPr>
                <m:t>×</m:t>
              </m:r>
            </m:oMath>
            <w:r>
              <w:rPr>
                <w:rFonts w:eastAsiaTheme="minorEastAsia" w:cs="Times New Roman" w:hint="eastAsia"/>
                <w:szCs w:val="24"/>
              </w:rPr>
              <w:t>8</w:t>
            </w:r>
          </w:p>
        </w:tc>
        <w:tc>
          <w:tcPr>
            <w:tcW w:w="1915" w:type="dxa"/>
          </w:tcPr>
          <w:p w:rsidR="00283F67" w:rsidRPr="00283F67" w:rsidRDefault="00283F67" w:rsidP="00737E28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91.93</w:t>
            </w:r>
          </w:p>
        </w:tc>
      </w:tr>
      <w:tr w:rsidR="00283F67" w:rsidRPr="00072C05" w:rsidTr="00C13062">
        <w:trPr>
          <w:jc w:val="center"/>
        </w:trPr>
        <w:tc>
          <w:tcPr>
            <w:tcW w:w="1548" w:type="dxa"/>
          </w:tcPr>
          <w:p w:rsidR="00283F67" w:rsidRPr="00072C05" w:rsidRDefault="00283F67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0.75</w:t>
            </w:r>
          </w:p>
        </w:tc>
        <w:tc>
          <w:tcPr>
            <w:tcW w:w="1417" w:type="dxa"/>
          </w:tcPr>
          <w:p w:rsidR="00283F67" w:rsidRPr="00072C05" w:rsidRDefault="00283F67" w:rsidP="00283F67">
            <w:pPr>
              <w:spacing w:line="276" w:lineRule="auto"/>
              <w:rPr>
                <w:rFonts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>4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4"/>
                </w:rPr>
                <m:t>×</m:t>
              </m:r>
            </m:oMath>
            <w:r>
              <w:rPr>
                <w:rFonts w:eastAsiaTheme="minorEastAsia" w:cs="Times New Roman" w:hint="eastAsia"/>
                <w:szCs w:val="24"/>
              </w:rPr>
              <w:t>4</w:t>
            </w:r>
          </w:p>
        </w:tc>
        <w:tc>
          <w:tcPr>
            <w:tcW w:w="1915" w:type="dxa"/>
          </w:tcPr>
          <w:p w:rsidR="00283F67" w:rsidRPr="00072C05" w:rsidRDefault="00283F67" w:rsidP="00283F67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92.29</w:t>
            </w:r>
          </w:p>
        </w:tc>
      </w:tr>
    </w:tbl>
    <w:p w:rsidR="008E2EFE" w:rsidRDefault="0031767E" w:rsidP="0031767E">
      <w:pPr>
        <w:pStyle w:val="af"/>
        <w:jc w:val="center"/>
        <w:rPr>
          <w:rFonts w:eastAsiaTheme="minorEastAsia" w:cs="Times New Roman"/>
          <w:noProof/>
        </w:rPr>
      </w:pPr>
      <w:bookmarkStart w:id="112" w:name="_Toc388366692"/>
      <w:r>
        <w:t>Table 4.4.</w:t>
      </w:r>
      <w:r w:rsidR="008401BD">
        <w:fldChar w:fldCharType="begin"/>
      </w:r>
      <w:r w:rsidR="00230D35">
        <w:instrText xml:space="preserve"> SEQ Table_4.4. \* ARABIC </w:instrText>
      </w:r>
      <w:r w:rsidR="008401BD">
        <w:fldChar w:fldCharType="separate"/>
      </w:r>
      <w:r w:rsidR="00AE69A1">
        <w:rPr>
          <w:noProof/>
        </w:rPr>
        <w:t>4</w:t>
      </w:r>
      <w:r w:rsidR="008401BD">
        <w:fldChar w:fldCharType="end"/>
      </w:r>
      <w:r>
        <w:rPr>
          <w:rFonts w:eastAsiaTheme="minorEastAsia" w:hint="eastAsia"/>
        </w:rPr>
        <w:t xml:space="preserve"> </w:t>
      </w:r>
      <w:r w:rsidR="00815B8A">
        <w:rPr>
          <w:rFonts w:eastAsiaTheme="minorEastAsia" w:cs="Times New Roman" w:hint="eastAsia"/>
        </w:rPr>
        <w:t>Data of different overlap</w:t>
      </w:r>
      <w:r w:rsidR="00803343">
        <w:rPr>
          <w:rFonts w:eastAsiaTheme="minorEastAsia" w:cs="Times New Roman" w:hint="eastAsia"/>
        </w:rPr>
        <w:t>s</w:t>
      </w:r>
      <w:bookmarkEnd w:id="112"/>
    </w:p>
    <w:p w:rsidR="0031767E" w:rsidRDefault="000415AB" w:rsidP="0031767E">
      <w:pPr>
        <w:pStyle w:val="af"/>
        <w:jc w:val="center"/>
      </w:pPr>
      <w:r w:rsidRPr="00072C05">
        <w:rPr>
          <w:rFonts w:cs="Times New Roman"/>
          <w:noProof/>
          <w:color w:val="231F20"/>
          <w:sz w:val="28"/>
          <w:szCs w:val="28"/>
        </w:rPr>
        <w:drawing>
          <wp:inline distT="0" distB="0" distL="0" distR="0">
            <wp:extent cx="4176500" cy="3126792"/>
            <wp:effectExtent l="19050" t="0" r="0" b="0"/>
            <wp:docPr id="176" name="图片 7" descr="F:\2\curve\GTSRB\overlapb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2\curve\GTSRB\overlapbar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170" cy="3132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Pr="0031767E" w:rsidRDefault="0031767E" w:rsidP="0031767E">
      <w:pPr>
        <w:pStyle w:val="af"/>
        <w:jc w:val="center"/>
        <w:rPr>
          <w:rFonts w:cs="Times New Roman"/>
        </w:rPr>
      </w:pPr>
      <w:bookmarkStart w:id="113" w:name="_Toc388361141"/>
      <w:r>
        <w:t>Figure 4.4.</w:t>
      </w:r>
      <w:r w:rsidR="008401BD">
        <w:fldChar w:fldCharType="begin"/>
      </w:r>
      <w:r w:rsidR="00165164">
        <w:instrText xml:space="preserve"> SEQ Figure_4.4. \* ARABIC </w:instrText>
      </w:r>
      <w:r w:rsidR="008401BD">
        <w:fldChar w:fldCharType="separate"/>
      </w:r>
      <w:r w:rsidR="00AE69A1">
        <w:rPr>
          <w:noProof/>
        </w:rPr>
        <w:t>8</w:t>
      </w:r>
      <w:r w:rsidR="008401BD">
        <w:fldChar w:fldCharType="end"/>
      </w:r>
      <w:bookmarkStart w:id="114" w:name="_Toc385018782"/>
      <w:bookmarkStart w:id="115" w:name="_Toc385019368"/>
      <w:r>
        <w:rPr>
          <w:rFonts w:eastAsiaTheme="minorEastAsia" w:cs="Times New Roman" w:hint="eastAsia"/>
        </w:rPr>
        <w:t xml:space="preserve"> </w:t>
      </w:r>
      <w:r w:rsidR="00815B8A">
        <w:rPr>
          <w:rFonts w:eastAsiaTheme="minorEastAsia" w:cs="Times New Roman" w:hint="eastAsia"/>
        </w:rPr>
        <w:t>Performance of different overlap</w:t>
      </w:r>
      <w:bookmarkEnd w:id="114"/>
      <w:bookmarkEnd w:id="115"/>
      <w:r w:rsidR="00803343">
        <w:rPr>
          <w:rFonts w:eastAsiaTheme="minorEastAsia" w:cs="Times New Roman" w:hint="eastAsia"/>
        </w:rPr>
        <w:t>s</w:t>
      </w:r>
      <w:bookmarkEnd w:id="113"/>
    </w:p>
    <w:p w:rsidR="000415AB" w:rsidRPr="00072C05" w:rsidRDefault="000415AB" w:rsidP="00737E28">
      <w:pPr>
        <w:spacing w:line="276" w:lineRule="auto"/>
        <w:rPr>
          <w:rFonts w:cs="Times New Roman"/>
        </w:rPr>
      </w:pPr>
    </w:p>
    <w:p w:rsidR="00982C3F" w:rsidRPr="00803343" w:rsidRDefault="000415AB" w:rsidP="00283F67">
      <w:pPr>
        <w:rPr>
          <w:rFonts w:eastAsiaTheme="minorEastAsia"/>
        </w:rPr>
      </w:pPr>
      <w:r w:rsidRPr="00072C05">
        <w:t xml:space="preserve">The curves reflect </w:t>
      </w:r>
      <w:r w:rsidR="00803343">
        <w:rPr>
          <w:rFonts w:eastAsiaTheme="minorEastAsia" w:hint="eastAsia"/>
        </w:rPr>
        <w:t xml:space="preserve">the </w:t>
      </w:r>
      <w:r w:rsidRPr="00072C05">
        <w:t>detail accuracy</w:t>
      </w:r>
      <w:r w:rsidR="00803343">
        <w:rPr>
          <w:rFonts w:eastAsiaTheme="minorEastAsia" w:hint="eastAsia"/>
        </w:rPr>
        <w:t>.</w:t>
      </w:r>
    </w:p>
    <w:p w:rsidR="0031767E" w:rsidRDefault="000415AB" w:rsidP="0031767E">
      <w:pPr>
        <w:pStyle w:val="af"/>
        <w:keepNext/>
        <w:spacing w:line="276" w:lineRule="auto"/>
        <w:jc w:val="center"/>
      </w:pPr>
      <w:r w:rsidRPr="00072C05">
        <w:rPr>
          <w:rFonts w:cs="Times New Roman"/>
        </w:rPr>
        <w:br/>
      </w:r>
      <w:r w:rsidR="0031767E">
        <w:rPr>
          <w:noProof/>
        </w:rPr>
        <w:lastRenderedPageBreak/>
        <w:drawing>
          <wp:inline distT="0" distB="0" distL="0" distR="0">
            <wp:extent cx="4571802" cy="3428988"/>
            <wp:effectExtent l="19050" t="0" r="198" b="0"/>
            <wp:docPr id="25" name="图片 10" descr="F:\文件\实验室\paper\useful\pic2\overla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文件\实验室\paper\useful\pic2\overlap.bmp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760" cy="3432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67E" w:rsidRPr="0031767E" w:rsidRDefault="0031767E" w:rsidP="0031767E">
      <w:pPr>
        <w:autoSpaceDE w:val="0"/>
        <w:autoSpaceDN w:val="0"/>
        <w:adjustRightInd w:val="0"/>
        <w:rPr>
          <w:rFonts w:ascii="Courier New" w:eastAsiaTheme="minorEastAsia" w:hAnsi="Courier New" w:cs="Courier New"/>
          <w:i/>
          <w:kern w:val="0"/>
          <w:szCs w:val="24"/>
        </w:rPr>
      </w:pPr>
      <w:bookmarkStart w:id="116" w:name="_Toc388361142"/>
      <w:r w:rsidRPr="0031767E">
        <w:rPr>
          <w:i/>
          <w:szCs w:val="24"/>
        </w:rPr>
        <w:t>Figure 4.4.</w:t>
      </w:r>
      <w:r w:rsidR="008401BD" w:rsidRPr="0031767E">
        <w:rPr>
          <w:i/>
          <w:szCs w:val="24"/>
        </w:rPr>
        <w:fldChar w:fldCharType="begin"/>
      </w:r>
      <w:r w:rsidRPr="0031767E">
        <w:rPr>
          <w:i/>
          <w:szCs w:val="24"/>
        </w:rPr>
        <w:instrText xml:space="preserve"> SEQ Figure_4.4. \* ARABIC </w:instrText>
      </w:r>
      <w:r w:rsidR="008401BD" w:rsidRPr="0031767E">
        <w:rPr>
          <w:i/>
          <w:szCs w:val="24"/>
        </w:rPr>
        <w:fldChar w:fldCharType="separate"/>
      </w:r>
      <w:r w:rsidR="00AE69A1">
        <w:rPr>
          <w:i/>
          <w:noProof/>
          <w:szCs w:val="24"/>
        </w:rPr>
        <w:t>9</w:t>
      </w:r>
      <w:r w:rsidR="008401BD" w:rsidRPr="0031767E">
        <w:rPr>
          <w:i/>
          <w:szCs w:val="24"/>
        </w:rPr>
        <w:fldChar w:fldCharType="end"/>
      </w:r>
      <w:r w:rsidRPr="0031767E">
        <w:rPr>
          <w:i/>
          <w:szCs w:val="24"/>
        </w:rPr>
        <w:t xml:space="preserve"> </w:t>
      </w:r>
      <w:r w:rsidRPr="0031767E">
        <w:rPr>
          <w:rFonts w:eastAsiaTheme="minorEastAsia" w:cs="Times New Roman" w:hint="eastAsia"/>
          <w:i/>
          <w:szCs w:val="24"/>
        </w:rPr>
        <w:t xml:space="preserve">Different size of block overlap </w:t>
      </w:r>
      <w:r w:rsidRPr="0031767E">
        <w:rPr>
          <w:rFonts w:eastAsiaTheme="minorEastAsia" w:cs="Times New Roman"/>
          <w:i/>
          <w:szCs w:val="24"/>
        </w:rPr>
        <w:t>evaluation: Miss</w:t>
      </w:r>
      <w:r w:rsidRPr="0031767E">
        <w:rPr>
          <w:rFonts w:eastAsiaTheme="minorEastAsia" w:cs="Times New Roman" w:hint="eastAsia"/>
          <w:i/>
          <w:szCs w:val="24"/>
        </w:rPr>
        <w:t xml:space="preserve"> r</w:t>
      </w:r>
      <w:r w:rsidRPr="0031767E">
        <w:rPr>
          <w:rFonts w:eastAsiaTheme="minorEastAsia" w:cs="Times New Roman"/>
          <w:i/>
          <w:szCs w:val="24"/>
        </w:rPr>
        <w:t>ate</w:t>
      </w:r>
      <w:r w:rsidRPr="0031767E">
        <w:rPr>
          <w:rFonts w:eastAsiaTheme="minorEastAsia" w:cs="Times New Roman" w:hint="eastAsia"/>
          <w:i/>
          <w:szCs w:val="24"/>
        </w:rPr>
        <w:t xml:space="preserve"> </w:t>
      </w:r>
      <w:r w:rsidRPr="0031767E">
        <w:rPr>
          <w:rFonts w:eastAsiaTheme="minorEastAsia" w:cs="Times New Roman"/>
          <w:i/>
          <w:szCs w:val="24"/>
        </w:rPr>
        <w:t>vs.</w:t>
      </w:r>
      <w:r w:rsidRPr="0031767E">
        <w:rPr>
          <w:rFonts w:eastAsiaTheme="minorEastAsia" w:cs="Times New Roman" w:hint="eastAsia"/>
          <w:i/>
          <w:szCs w:val="24"/>
        </w:rPr>
        <w:t xml:space="preserve"> False Positive Per </w:t>
      </w:r>
      <w:r w:rsidRPr="0031767E">
        <w:rPr>
          <w:rFonts w:eastAsiaTheme="minorEastAsia" w:cs="Times New Roman"/>
          <w:i/>
          <w:szCs w:val="24"/>
        </w:rPr>
        <w:t>Window (</w:t>
      </w:r>
      <w:r w:rsidRPr="0031767E">
        <w:rPr>
          <w:rFonts w:eastAsiaTheme="minorEastAsia" w:cs="Times New Roman" w:hint="eastAsia"/>
          <w:i/>
          <w:szCs w:val="24"/>
        </w:rPr>
        <w:t xml:space="preserve">FPPW) curves. </w:t>
      </w:r>
      <w:r w:rsidRPr="0031767E">
        <w:rPr>
          <w:rFonts w:eastAsiaTheme="minorEastAsia" w:cs="Times New Roman"/>
          <w:i/>
          <w:szCs w:val="24"/>
        </w:rPr>
        <w:t>Lower curves show</w:t>
      </w:r>
      <w:r w:rsidRPr="0031767E">
        <w:rPr>
          <w:rFonts w:eastAsiaTheme="minorEastAsia" w:cs="Times New Roman" w:hint="eastAsia"/>
          <w:i/>
          <w:szCs w:val="24"/>
        </w:rPr>
        <w:t xml:space="preserve"> better performance.</w:t>
      </w:r>
      <w:bookmarkEnd w:id="116"/>
    </w:p>
    <w:p w:rsidR="00815B8A" w:rsidRPr="0031767E" w:rsidRDefault="00815B8A" w:rsidP="0031767E">
      <w:pPr>
        <w:rPr>
          <w:rFonts w:eastAsiaTheme="minorEastAsia"/>
          <w:szCs w:val="24"/>
        </w:rPr>
      </w:pPr>
    </w:p>
    <w:p w:rsidR="000415AB" w:rsidRPr="0031767E" w:rsidRDefault="000415AB" w:rsidP="0031767E">
      <w:pPr>
        <w:rPr>
          <w:kern w:val="0"/>
          <w:szCs w:val="24"/>
        </w:rPr>
      </w:pPr>
      <w:r w:rsidRPr="0031767E">
        <w:rPr>
          <w:kern w:val="0"/>
          <w:szCs w:val="24"/>
        </w:rPr>
        <w:t xml:space="preserve">The </w:t>
      </w:r>
      <w:r w:rsidR="0031767E" w:rsidRPr="0031767E">
        <w:rPr>
          <w:rFonts w:eastAsiaTheme="minorEastAsia" w:hint="eastAsia"/>
          <w:kern w:val="0"/>
          <w:szCs w:val="24"/>
        </w:rPr>
        <w:t>curves</w:t>
      </w:r>
      <w:r w:rsidRPr="0031767E">
        <w:rPr>
          <w:kern w:val="0"/>
          <w:szCs w:val="24"/>
        </w:rPr>
        <w:t xml:space="preserve"> and </w:t>
      </w:r>
      <w:r w:rsidR="00803343">
        <w:rPr>
          <w:rFonts w:eastAsiaTheme="minorEastAsia" w:hint="eastAsia"/>
          <w:kern w:val="0"/>
          <w:szCs w:val="24"/>
        </w:rPr>
        <w:t xml:space="preserve">the </w:t>
      </w:r>
      <w:r w:rsidRPr="0031767E">
        <w:rPr>
          <w:kern w:val="0"/>
          <w:szCs w:val="24"/>
        </w:rPr>
        <w:t xml:space="preserve">table above show that, when the </w:t>
      </w:r>
      <w:r w:rsidR="0031767E" w:rsidRPr="0031767E">
        <w:rPr>
          <w:rFonts w:eastAsiaTheme="minorEastAsia" w:hint="eastAsia"/>
          <w:kern w:val="0"/>
          <w:szCs w:val="24"/>
        </w:rPr>
        <w:t>stride equals</w:t>
      </w:r>
      <m:oMath>
        <m:r>
          <m:rPr>
            <m:sty m:val="p"/>
          </m:rPr>
          <w:rPr>
            <w:rFonts w:ascii="Cambria Math" w:eastAsiaTheme="minorEastAsia" w:hAnsi="Cambria Math"/>
            <w:kern w:val="0"/>
            <w:szCs w:val="24"/>
          </w:rPr>
          <m:t xml:space="preserve"> 4×4</m:t>
        </m:r>
      </m:oMath>
      <w:r w:rsidR="00283F67">
        <w:rPr>
          <w:rFonts w:eastAsiaTheme="minorEastAsia" w:hint="eastAsia"/>
          <w:kern w:val="0"/>
          <w:szCs w:val="24"/>
        </w:rPr>
        <w:t xml:space="preserve"> </w:t>
      </w:r>
      <w:r w:rsidR="0031767E" w:rsidRPr="0031767E">
        <w:rPr>
          <w:rFonts w:eastAsiaTheme="minorEastAsia" w:hint="eastAsia"/>
          <w:kern w:val="0"/>
          <w:szCs w:val="24"/>
        </w:rPr>
        <w:t>pixels every time (</w:t>
      </w:r>
      <w:r w:rsidRPr="0031767E">
        <w:rPr>
          <w:kern w:val="0"/>
          <w:szCs w:val="24"/>
        </w:rPr>
        <w:t xml:space="preserve">overlap </w:t>
      </w:r>
      <w:r w:rsidR="0031767E" w:rsidRPr="0031767E">
        <w:rPr>
          <w:rFonts w:eastAsiaTheme="minorEastAsia" w:hint="eastAsia"/>
          <w:kern w:val="0"/>
          <w:szCs w:val="24"/>
        </w:rPr>
        <w:t>=75%)</w:t>
      </w:r>
      <w:r w:rsidR="00815B8A" w:rsidRPr="0031767E">
        <w:rPr>
          <w:rFonts w:hint="eastAsia"/>
          <w:kern w:val="0"/>
          <w:szCs w:val="24"/>
        </w:rPr>
        <w:t>,</w:t>
      </w:r>
      <w:r w:rsidRPr="0031767E">
        <w:rPr>
          <w:kern w:val="0"/>
          <w:szCs w:val="24"/>
        </w:rPr>
        <w:t xml:space="preserve"> </w:t>
      </w:r>
      <w:r w:rsidR="00BC1335" w:rsidRPr="0031767E">
        <w:rPr>
          <w:rFonts w:eastAsiaTheme="minorEastAsia" w:hint="eastAsia"/>
          <w:kern w:val="0"/>
          <w:szCs w:val="24"/>
        </w:rPr>
        <w:t xml:space="preserve">we </w:t>
      </w:r>
      <w:r w:rsidRPr="0031767E">
        <w:rPr>
          <w:kern w:val="0"/>
          <w:szCs w:val="24"/>
        </w:rPr>
        <w:t xml:space="preserve">got better </w:t>
      </w:r>
      <w:r w:rsidR="00283F67">
        <w:rPr>
          <w:rFonts w:eastAsiaTheme="minorEastAsia" w:hint="eastAsia"/>
          <w:kern w:val="0"/>
          <w:szCs w:val="24"/>
        </w:rPr>
        <w:t>performance</w:t>
      </w:r>
      <w:r w:rsidR="00803343">
        <w:rPr>
          <w:rFonts w:eastAsiaTheme="minorEastAsia" w:hint="eastAsia"/>
          <w:kern w:val="0"/>
          <w:szCs w:val="24"/>
        </w:rPr>
        <w:t>;</w:t>
      </w:r>
      <w:r w:rsidRPr="0031767E">
        <w:rPr>
          <w:kern w:val="0"/>
          <w:szCs w:val="24"/>
        </w:rPr>
        <w:t xml:space="preserve"> but</w:t>
      </w:r>
      <w:r w:rsidR="00803343">
        <w:rPr>
          <w:rFonts w:eastAsiaTheme="minorEastAsia" w:hint="eastAsia"/>
          <w:kern w:val="0"/>
          <w:szCs w:val="24"/>
        </w:rPr>
        <w:t>,</w:t>
      </w:r>
      <w:r w:rsidRPr="0031767E">
        <w:rPr>
          <w:kern w:val="0"/>
          <w:szCs w:val="24"/>
        </w:rPr>
        <w:t xml:space="preserve"> </w:t>
      </w:r>
      <w:r w:rsidR="00547BF8">
        <w:rPr>
          <w:rFonts w:eastAsiaTheme="minorEastAsia" w:hint="eastAsia"/>
          <w:kern w:val="0"/>
          <w:szCs w:val="24"/>
        </w:rPr>
        <w:t xml:space="preserve">it increase the feature dimension and </w:t>
      </w:r>
      <w:r w:rsidR="00B03E61">
        <w:rPr>
          <w:rFonts w:eastAsiaTheme="minorEastAsia" w:hint="eastAsia"/>
          <w:kern w:val="0"/>
          <w:szCs w:val="24"/>
        </w:rPr>
        <w:t>a lot of time</w:t>
      </w:r>
      <w:r w:rsidR="00803343">
        <w:rPr>
          <w:rFonts w:eastAsiaTheme="minorEastAsia" w:hint="eastAsia"/>
          <w:kern w:val="0"/>
          <w:szCs w:val="24"/>
        </w:rPr>
        <w:t xml:space="preserve"> was </w:t>
      </w:r>
      <w:r w:rsidR="00803343" w:rsidRPr="0031767E">
        <w:rPr>
          <w:kern w:val="0"/>
          <w:szCs w:val="24"/>
        </w:rPr>
        <w:t>consum</w:t>
      </w:r>
      <w:r w:rsidR="00803343">
        <w:rPr>
          <w:rFonts w:eastAsiaTheme="minorEastAsia" w:hint="eastAsia"/>
          <w:kern w:val="0"/>
          <w:szCs w:val="24"/>
        </w:rPr>
        <w:t>ed</w:t>
      </w:r>
      <w:r w:rsidR="00547BF8">
        <w:rPr>
          <w:rFonts w:eastAsiaTheme="minorEastAsia" w:hint="eastAsia"/>
          <w:kern w:val="0"/>
          <w:szCs w:val="24"/>
        </w:rPr>
        <w:t xml:space="preserve"> in our experiments</w:t>
      </w:r>
      <w:r w:rsidRPr="0031767E">
        <w:rPr>
          <w:kern w:val="0"/>
          <w:szCs w:val="24"/>
        </w:rPr>
        <w:t xml:space="preserve">. So, </w:t>
      </w:r>
      <w:r w:rsidR="00BC1335" w:rsidRPr="0031767E">
        <w:rPr>
          <w:rFonts w:eastAsiaTheme="minorEastAsia" w:hint="eastAsia"/>
          <w:kern w:val="0"/>
          <w:szCs w:val="24"/>
        </w:rPr>
        <w:t>we</w:t>
      </w:r>
      <w:r w:rsidRPr="0031767E">
        <w:rPr>
          <w:kern w:val="0"/>
          <w:szCs w:val="24"/>
        </w:rPr>
        <w:t xml:space="preserve"> cho</w:t>
      </w:r>
      <w:r w:rsidR="0053681E">
        <w:rPr>
          <w:rFonts w:eastAsiaTheme="minorEastAsia" w:hint="eastAsia"/>
          <w:kern w:val="0"/>
          <w:szCs w:val="24"/>
        </w:rPr>
        <w:t>o</w:t>
      </w:r>
      <w:r w:rsidRPr="0031767E">
        <w:rPr>
          <w:kern w:val="0"/>
          <w:szCs w:val="24"/>
        </w:rPr>
        <w:t xml:space="preserve">se </w:t>
      </w:r>
      <w:r w:rsidR="00283F67">
        <w:rPr>
          <w:rFonts w:eastAsiaTheme="minorEastAsia" w:hint="eastAsia"/>
          <w:kern w:val="0"/>
          <w:szCs w:val="24"/>
        </w:rPr>
        <w:t xml:space="preserve">the parameter </w:t>
      </w:r>
      <w:r w:rsidR="00803343">
        <w:rPr>
          <w:rFonts w:eastAsiaTheme="minorEastAsia" w:hint="eastAsia"/>
          <w:kern w:val="0"/>
          <w:szCs w:val="24"/>
        </w:rPr>
        <w:t xml:space="preserve">of </w:t>
      </w:r>
      <w:r w:rsidR="00283F67">
        <w:rPr>
          <w:rFonts w:eastAsiaTheme="minorEastAsia" w:hint="eastAsia"/>
          <w:kern w:val="0"/>
          <w:szCs w:val="24"/>
        </w:rPr>
        <w:t>as stride equal</w:t>
      </w:r>
      <w:r w:rsidR="0053681E">
        <w:rPr>
          <w:rFonts w:eastAsiaTheme="minorEastAsia" w:hint="eastAsia"/>
          <w:kern w:val="0"/>
          <w:szCs w:val="24"/>
        </w:rPr>
        <w:t xml:space="preserve"> to</w:t>
      </w:r>
      <w:r w:rsidR="00283F67">
        <w:rPr>
          <w:rFonts w:eastAsiaTheme="minorEastAsia" w:hint="eastAsia"/>
          <w:kern w:val="0"/>
          <w:szCs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kern w:val="0"/>
            <w:szCs w:val="24"/>
          </w:rPr>
          <m:t>8×8</m:t>
        </m:r>
      </m:oMath>
      <w:r w:rsidR="007A47FE">
        <w:rPr>
          <w:rFonts w:eastAsiaTheme="minorEastAsia" w:hint="eastAsia"/>
          <w:kern w:val="0"/>
          <w:szCs w:val="24"/>
        </w:rPr>
        <w:t xml:space="preserve"> pixels (overlap</w:t>
      </w:r>
      <w:r w:rsidR="00283F67">
        <w:rPr>
          <w:rFonts w:eastAsiaTheme="minorEastAsia" w:hint="eastAsia"/>
          <w:kern w:val="0"/>
          <w:szCs w:val="24"/>
        </w:rPr>
        <w:t xml:space="preserve"> </w:t>
      </w:r>
      <w:r w:rsidRPr="0031767E">
        <w:rPr>
          <w:kern w:val="0"/>
          <w:szCs w:val="24"/>
        </w:rPr>
        <w:t>= 50%</w:t>
      </w:r>
      <w:r w:rsidR="007A47FE">
        <w:rPr>
          <w:rFonts w:eastAsiaTheme="minorEastAsia" w:hint="eastAsia"/>
          <w:kern w:val="0"/>
          <w:szCs w:val="24"/>
        </w:rPr>
        <w:t>)</w:t>
      </w:r>
      <w:r w:rsidRPr="0031767E">
        <w:rPr>
          <w:kern w:val="0"/>
          <w:szCs w:val="24"/>
        </w:rPr>
        <w:t xml:space="preserve"> in the final training process.</w:t>
      </w:r>
    </w:p>
    <w:p w:rsidR="000415AB" w:rsidRPr="00283F67" w:rsidRDefault="000415AB" w:rsidP="0031767E">
      <w:pPr>
        <w:autoSpaceDE w:val="0"/>
        <w:autoSpaceDN w:val="0"/>
        <w:adjustRightInd w:val="0"/>
        <w:jc w:val="left"/>
        <w:rPr>
          <w:rFonts w:cs="Times New Roman"/>
          <w:bCs/>
          <w:color w:val="231F20"/>
          <w:kern w:val="0"/>
          <w:szCs w:val="24"/>
        </w:rPr>
      </w:pPr>
    </w:p>
    <w:p w:rsidR="0031767E" w:rsidRPr="007A47FE" w:rsidRDefault="000415AB" w:rsidP="00447EFD">
      <w:pPr>
        <w:rPr>
          <w:rFonts w:eastAsiaTheme="minorEastAsia"/>
          <w:b/>
          <w:i/>
          <w:kern w:val="0"/>
          <w:sz w:val="28"/>
          <w:szCs w:val="28"/>
        </w:rPr>
      </w:pPr>
      <w:r w:rsidRPr="007A47FE">
        <w:rPr>
          <w:b/>
          <w:i/>
          <w:kern w:val="0"/>
          <w:sz w:val="28"/>
          <w:szCs w:val="28"/>
        </w:rPr>
        <w:t>Descriptor blocks</w:t>
      </w:r>
    </w:p>
    <w:p w:rsidR="000415AB" w:rsidRPr="00072C05" w:rsidRDefault="000415AB" w:rsidP="00447EFD">
      <w:pPr>
        <w:rPr>
          <w:kern w:val="0"/>
        </w:rPr>
      </w:pPr>
      <w:r w:rsidRPr="00072C05">
        <w:rPr>
          <w:kern w:val="0"/>
        </w:rPr>
        <w:t xml:space="preserve">HOG obtains features by separating blocks and cells </w:t>
      </w:r>
      <w:r w:rsidR="008F4154">
        <w:rPr>
          <w:rFonts w:eastAsiaTheme="minorEastAsia" w:hint="eastAsia"/>
          <w:kern w:val="0"/>
        </w:rPr>
        <w:t>so that</w:t>
      </w:r>
      <w:r w:rsidRPr="00072C05">
        <w:rPr>
          <w:kern w:val="0"/>
        </w:rPr>
        <w:t xml:space="preserve"> the size of blocks, cells and strides are also important factors. In this section,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will demonstrate the influence of cell and block size by testing different combinations. Below,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will try different sizes to find a good </w:t>
      </w:r>
      <w:r w:rsidR="00803343">
        <w:rPr>
          <w:rFonts w:eastAsiaTheme="minorEastAsia" w:hint="eastAsia"/>
          <w:kern w:val="0"/>
        </w:rPr>
        <w:t>combination</w:t>
      </w:r>
      <w:r w:rsidRPr="00072C05">
        <w:rPr>
          <w:kern w:val="0"/>
        </w:rPr>
        <w:t>, according to HOG performance.</w:t>
      </w:r>
    </w:p>
    <w:p w:rsidR="000415AB" w:rsidRPr="00072C05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bCs/>
          <w:color w:val="231F20"/>
          <w:kern w:val="0"/>
          <w:sz w:val="28"/>
          <w:szCs w:val="28"/>
        </w:rPr>
      </w:pPr>
    </w:p>
    <w:p w:rsidR="00815B8A" w:rsidRDefault="000415AB" w:rsidP="00521517">
      <w:pPr>
        <w:rPr>
          <w:rFonts w:eastAsiaTheme="minorEastAsia"/>
          <w:kern w:val="0"/>
        </w:rPr>
      </w:pPr>
      <w:r w:rsidRPr="00072C05">
        <w:rPr>
          <w:bCs/>
          <w:kern w:val="0"/>
        </w:rPr>
        <w:t xml:space="preserve">The results are shown in </w:t>
      </w:r>
      <w:r w:rsidRPr="00072C05">
        <w:rPr>
          <w:bCs/>
          <w:i/>
          <w:kern w:val="0"/>
        </w:rPr>
        <w:t>Table 4.4.5</w:t>
      </w:r>
      <w:r w:rsidRPr="00072C05">
        <w:rPr>
          <w:bCs/>
          <w:kern w:val="0"/>
        </w:rPr>
        <w:t xml:space="preserve"> and </w:t>
      </w:r>
      <w:r w:rsidRPr="00072C05">
        <w:rPr>
          <w:bCs/>
          <w:i/>
          <w:kern w:val="0"/>
        </w:rPr>
        <w:t xml:space="preserve">4.4.6 </w:t>
      </w:r>
      <w:r w:rsidRPr="00072C05">
        <w:rPr>
          <w:bCs/>
          <w:kern w:val="0"/>
        </w:rPr>
        <w:t>below (</w:t>
      </w:r>
      <w:r w:rsidR="00803343">
        <w:rPr>
          <w:rFonts w:eastAsiaTheme="minorEastAsia" w:hint="eastAsia"/>
          <w:kern w:val="0"/>
        </w:rPr>
        <w:t>i</w:t>
      </w:r>
      <w:r w:rsidRPr="00072C05">
        <w:rPr>
          <w:kern w:val="0"/>
        </w:rPr>
        <w:t>mage size</w:t>
      </w:r>
      <w:r w:rsidR="007A47FE">
        <w:rPr>
          <w:rFonts w:eastAsiaTheme="minorEastAsia" w:hint="eastAsia"/>
          <w:kern w:val="0"/>
        </w:rPr>
        <w:t xml:space="preserve"> </w:t>
      </w:r>
      <w:r w:rsidR="007A47FE">
        <w:rPr>
          <w:rFonts w:eastAsiaTheme="minorEastAsia" w:cs="Times New Roman" w:hint="eastAsia"/>
          <w:szCs w:val="24"/>
        </w:rPr>
        <w:t>4</w:t>
      </w:r>
      <w:r w:rsidR="007A47FE" w:rsidRPr="00072C05">
        <w:rPr>
          <w:rFonts w:cs="Times New Roman"/>
          <w:szCs w:val="24"/>
        </w:rPr>
        <w:t>0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×</m:t>
        </m:r>
      </m:oMath>
      <w:r w:rsidR="007A47FE">
        <w:rPr>
          <w:rFonts w:eastAsiaTheme="minorEastAsia" w:cs="Times New Roman" w:hint="eastAsia"/>
          <w:szCs w:val="24"/>
        </w:rPr>
        <w:t>4</w:t>
      </w:r>
      <w:r w:rsidR="007A47FE" w:rsidRPr="00072C05">
        <w:rPr>
          <w:rFonts w:cs="Times New Roman"/>
          <w:szCs w:val="24"/>
        </w:rPr>
        <w:t>0</w:t>
      </w:r>
      <w:r w:rsidRPr="00072C05">
        <w:rPr>
          <w:kern w:val="0"/>
        </w:rPr>
        <w:t>)</w:t>
      </w:r>
      <w:r w:rsidRPr="00072C05">
        <w:rPr>
          <w:bCs/>
          <w:kern w:val="0"/>
        </w:rPr>
        <w:t xml:space="preserve">. </w:t>
      </w:r>
      <w:r w:rsidRPr="00072C05">
        <w:rPr>
          <w:kern w:val="0"/>
        </w:rPr>
        <w:t xml:space="preserve">The data in the following table shows </w:t>
      </w:r>
      <w:r w:rsidR="00803343">
        <w:rPr>
          <w:rFonts w:eastAsiaTheme="minorEastAsia" w:hint="eastAsia"/>
          <w:kern w:val="0"/>
        </w:rPr>
        <w:t xml:space="preserve">sets of </w:t>
      </w:r>
      <w:r w:rsidRPr="00072C05">
        <w:rPr>
          <w:kern w:val="0"/>
        </w:rPr>
        <w:t>the HOG descriptor parameters:</w:t>
      </w:r>
    </w:p>
    <w:p w:rsidR="00803343" w:rsidRPr="00803343" w:rsidRDefault="00803343" w:rsidP="00521517">
      <w:pPr>
        <w:rPr>
          <w:rFonts w:eastAsiaTheme="minorEastAsia"/>
          <w:kern w:val="0"/>
        </w:rPr>
      </w:pPr>
    </w:p>
    <w:tbl>
      <w:tblPr>
        <w:tblStyle w:val="a7"/>
        <w:tblW w:w="8965" w:type="dxa"/>
        <w:jc w:val="center"/>
        <w:tblLook w:val="04A0"/>
      </w:tblPr>
      <w:tblGrid>
        <w:gridCol w:w="858"/>
        <w:gridCol w:w="729"/>
        <w:gridCol w:w="932"/>
        <w:gridCol w:w="839"/>
        <w:gridCol w:w="657"/>
        <w:gridCol w:w="989"/>
        <w:gridCol w:w="1270"/>
        <w:gridCol w:w="1443"/>
        <w:gridCol w:w="1248"/>
      </w:tblGrid>
      <w:tr w:rsidR="007A47FE" w:rsidRPr="00072C05" w:rsidTr="007A47FE">
        <w:trPr>
          <w:jc w:val="center"/>
        </w:trPr>
        <w:tc>
          <w:tcPr>
            <w:tcW w:w="858" w:type="dxa"/>
          </w:tcPr>
          <w:p w:rsidR="007A47FE" w:rsidRPr="00072C05" w:rsidRDefault="007A47FE" w:rsidP="007417FB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Name</w:t>
            </w:r>
          </w:p>
        </w:tc>
        <w:tc>
          <w:tcPr>
            <w:tcW w:w="72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Cell</w:t>
            </w:r>
          </w:p>
        </w:tc>
        <w:tc>
          <w:tcPr>
            <w:tcW w:w="932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Block</w:t>
            </w:r>
          </w:p>
        </w:tc>
        <w:tc>
          <w:tcPr>
            <w:tcW w:w="83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Stride</w:t>
            </w:r>
          </w:p>
        </w:tc>
        <w:tc>
          <w:tcPr>
            <w:tcW w:w="657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Bins</w:t>
            </w:r>
          </w:p>
        </w:tc>
        <w:tc>
          <w:tcPr>
            <w:tcW w:w="98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Overlap</w:t>
            </w:r>
          </w:p>
        </w:tc>
        <w:tc>
          <w:tcPr>
            <w:tcW w:w="1270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Dimension</w:t>
            </w:r>
          </w:p>
        </w:tc>
        <w:tc>
          <w:tcPr>
            <w:tcW w:w="1443" w:type="dxa"/>
          </w:tcPr>
          <w:p w:rsid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 xml:space="preserve">Performance </w:t>
            </w:r>
          </w:p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>(%)</w:t>
            </w:r>
          </w:p>
        </w:tc>
        <w:tc>
          <w:tcPr>
            <w:tcW w:w="1248" w:type="dxa"/>
          </w:tcPr>
          <w:p w:rsid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Recall rate</w:t>
            </w:r>
            <w:r>
              <w:rPr>
                <w:rFonts w:eastAsiaTheme="minorEastAsia" w:cs="Times New Roman" w:hint="eastAsia"/>
                <w:szCs w:val="24"/>
              </w:rPr>
              <w:t xml:space="preserve"> </w:t>
            </w:r>
          </w:p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>(%)</w:t>
            </w:r>
          </w:p>
        </w:tc>
      </w:tr>
      <w:tr w:rsidR="007A47FE" w:rsidRPr="00072C05" w:rsidTr="007A47FE">
        <w:trPr>
          <w:jc w:val="center"/>
        </w:trPr>
        <w:tc>
          <w:tcPr>
            <w:tcW w:w="858" w:type="dxa"/>
          </w:tcPr>
          <w:p w:rsidR="007A47FE" w:rsidRPr="00072C05" w:rsidRDefault="007A47FE" w:rsidP="007417FB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HOG1</w:t>
            </w:r>
          </w:p>
        </w:tc>
        <w:tc>
          <w:tcPr>
            <w:tcW w:w="729" w:type="dxa"/>
          </w:tcPr>
          <w:p w:rsidR="007A47FE" w:rsidRPr="00072C05" w:rsidRDefault="007A47FE" w:rsidP="007417FB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5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5</w:t>
            </w:r>
          </w:p>
        </w:tc>
        <w:tc>
          <w:tcPr>
            <w:tcW w:w="932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10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10</w:t>
            </w:r>
          </w:p>
        </w:tc>
        <w:tc>
          <w:tcPr>
            <w:tcW w:w="83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5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5</w:t>
            </w:r>
          </w:p>
        </w:tc>
        <w:tc>
          <w:tcPr>
            <w:tcW w:w="657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98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1/2</w:t>
            </w:r>
          </w:p>
        </w:tc>
        <w:tc>
          <w:tcPr>
            <w:tcW w:w="1270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1568</w:t>
            </w:r>
          </w:p>
        </w:tc>
        <w:tc>
          <w:tcPr>
            <w:tcW w:w="1443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95.06</w:t>
            </w:r>
          </w:p>
        </w:tc>
        <w:tc>
          <w:tcPr>
            <w:tcW w:w="1248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76.48</w:t>
            </w:r>
          </w:p>
        </w:tc>
      </w:tr>
      <w:tr w:rsidR="007A47FE" w:rsidRPr="00072C05" w:rsidTr="007A47FE">
        <w:trPr>
          <w:jc w:val="center"/>
        </w:trPr>
        <w:tc>
          <w:tcPr>
            <w:tcW w:w="858" w:type="dxa"/>
          </w:tcPr>
          <w:p w:rsidR="007A47FE" w:rsidRPr="00072C05" w:rsidRDefault="007A47FE" w:rsidP="007417FB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HOG2</w:t>
            </w:r>
          </w:p>
        </w:tc>
        <w:tc>
          <w:tcPr>
            <w:tcW w:w="72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5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5</w:t>
            </w:r>
          </w:p>
        </w:tc>
        <w:tc>
          <w:tcPr>
            <w:tcW w:w="932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10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10</w:t>
            </w:r>
          </w:p>
        </w:tc>
        <w:tc>
          <w:tcPr>
            <w:tcW w:w="83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5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5</w:t>
            </w:r>
          </w:p>
        </w:tc>
        <w:tc>
          <w:tcPr>
            <w:tcW w:w="657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</w:t>
            </w:r>
          </w:p>
        </w:tc>
        <w:tc>
          <w:tcPr>
            <w:tcW w:w="98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1/2</w:t>
            </w:r>
          </w:p>
        </w:tc>
        <w:tc>
          <w:tcPr>
            <w:tcW w:w="1270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1764</w:t>
            </w:r>
          </w:p>
        </w:tc>
        <w:tc>
          <w:tcPr>
            <w:tcW w:w="1443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95.01</w:t>
            </w:r>
          </w:p>
        </w:tc>
        <w:tc>
          <w:tcPr>
            <w:tcW w:w="1248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76.26</w:t>
            </w:r>
          </w:p>
        </w:tc>
      </w:tr>
      <w:tr w:rsidR="007A47FE" w:rsidRPr="00072C05" w:rsidTr="007A47FE">
        <w:trPr>
          <w:jc w:val="center"/>
        </w:trPr>
        <w:tc>
          <w:tcPr>
            <w:tcW w:w="858" w:type="dxa"/>
          </w:tcPr>
          <w:p w:rsidR="007A47FE" w:rsidRPr="00072C05" w:rsidRDefault="007A47FE" w:rsidP="007417FB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HOG3</w:t>
            </w:r>
          </w:p>
        </w:tc>
        <w:tc>
          <w:tcPr>
            <w:tcW w:w="72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4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4</w:t>
            </w:r>
          </w:p>
        </w:tc>
        <w:tc>
          <w:tcPr>
            <w:tcW w:w="932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83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4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4</w:t>
            </w:r>
          </w:p>
        </w:tc>
        <w:tc>
          <w:tcPr>
            <w:tcW w:w="657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</w:t>
            </w:r>
          </w:p>
        </w:tc>
        <w:tc>
          <w:tcPr>
            <w:tcW w:w="98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1/2</w:t>
            </w:r>
          </w:p>
        </w:tc>
        <w:tc>
          <w:tcPr>
            <w:tcW w:w="1270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2916</w:t>
            </w:r>
          </w:p>
        </w:tc>
        <w:tc>
          <w:tcPr>
            <w:tcW w:w="1443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94.03</w:t>
            </w:r>
          </w:p>
        </w:tc>
        <w:tc>
          <w:tcPr>
            <w:tcW w:w="1248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71.58</w:t>
            </w:r>
          </w:p>
        </w:tc>
      </w:tr>
      <w:tr w:rsidR="007A47FE" w:rsidRPr="00072C05" w:rsidTr="007A47FE">
        <w:trPr>
          <w:jc w:val="center"/>
        </w:trPr>
        <w:tc>
          <w:tcPr>
            <w:tcW w:w="858" w:type="dxa"/>
          </w:tcPr>
          <w:p w:rsidR="007A47FE" w:rsidRPr="00072C05" w:rsidRDefault="007A47FE" w:rsidP="007417FB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HOG4</w:t>
            </w:r>
          </w:p>
        </w:tc>
        <w:tc>
          <w:tcPr>
            <w:tcW w:w="72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4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4</w:t>
            </w:r>
          </w:p>
        </w:tc>
        <w:tc>
          <w:tcPr>
            <w:tcW w:w="932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83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4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4</w:t>
            </w:r>
          </w:p>
        </w:tc>
        <w:tc>
          <w:tcPr>
            <w:tcW w:w="657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98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1/2</w:t>
            </w:r>
          </w:p>
        </w:tc>
        <w:tc>
          <w:tcPr>
            <w:tcW w:w="1270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2592</w:t>
            </w:r>
          </w:p>
        </w:tc>
        <w:tc>
          <w:tcPr>
            <w:tcW w:w="1443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93.76</w:t>
            </w:r>
          </w:p>
        </w:tc>
        <w:tc>
          <w:tcPr>
            <w:tcW w:w="1248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70.32</w:t>
            </w:r>
          </w:p>
        </w:tc>
      </w:tr>
      <w:tr w:rsidR="007A47FE" w:rsidRPr="00072C05" w:rsidTr="007A47FE">
        <w:trPr>
          <w:jc w:val="center"/>
        </w:trPr>
        <w:tc>
          <w:tcPr>
            <w:tcW w:w="858" w:type="dxa"/>
          </w:tcPr>
          <w:p w:rsidR="007A47FE" w:rsidRPr="00072C05" w:rsidRDefault="007A47FE" w:rsidP="007417FB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HOG5</w:t>
            </w:r>
          </w:p>
        </w:tc>
        <w:tc>
          <w:tcPr>
            <w:tcW w:w="72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932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16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16</w:t>
            </w:r>
          </w:p>
        </w:tc>
        <w:tc>
          <w:tcPr>
            <w:tcW w:w="83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657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</w:t>
            </w:r>
          </w:p>
        </w:tc>
        <w:tc>
          <w:tcPr>
            <w:tcW w:w="98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1/2</w:t>
            </w:r>
          </w:p>
        </w:tc>
        <w:tc>
          <w:tcPr>
            <w:tcW w:w="1270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576</w:t>
            </w:r>
          </w:p>
        </w:tc>
        <w:tc>
          <w:tcPr>
            <w:tcW w:w="1443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96.93</w:t>
            </w:r>
          </w:p>
        </w:tc>
        <w:tc>
          <w:tcPr>
            <w:tcW w:w="1248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cs="Times New Roman"/>
                <w:szCs w:val="24"/>
              </w:rPr>
              <w:t>85.39</w:t>
            </w:r>
          </w:p>
        </w:tc>
      </w:tr>
      <w:tr w:rsidR="007A47FE" w:rsidRPr="00072C05" w:rsidTr="007A47FE">
        <w:trPr>
          <w:jc w:val="center"/>
        </w:trPr>
        <w:tc>
          <w:tcPr>
            <w:tcW w:w="858" w:type="dxa"/>
          </w:tcPr>
          <w:p w:rsidR="007A47FE" w:rsidRPr="00072C05" w:rsidRDefault="007A47FE" w:rsidP="007417FB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HOG6</w:t>
            </w:r>
          </w:p>
        </w:tc>
        <w:tc>
          <w:tcPr>
            <w:tcW w:w="72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932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16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16</w:t>
            </w:r>
          </w:p>
        </w:tc>
        <w:tc>
          <w:tcPr>
            <w:tcW w:w="83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657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8</w:t>
            </w:r>
          </w:p>
        </w:tc>
        <w:tc>
          <w:tcPr>
            <w:tcW w:w="989" w:type="dxa"/>
          </w:tcPr>
          <w:p w:rsidR="007A47FE" w:rsidRPr="00072C05" w:rsidRDefault="007A47FE" w:rsidP="00737E28">
            <w:pPr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1/2</w:t>
            </w:r>
          </w:p>
        </w:tc>
        <w:tc>
          <w:tcPr>
            <w:tcW w:w="1270" w:type="dxa"/>
          </w:tcPr>
          <w:p w:rsidR="007A47FE" w:rsidRPr="00072C05" w:rsidRDefault="007A47FE" w:rsidP="00737E28">
            <w:pPr>
              <w:keepNext/>
              <w:spacing w:line="276" w:lineRule="auto"/>
              <w:rPr>
                <w:rFonts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512</w:t>
            </w:r>
          </w:p>
        </w:tc>
        <w:tc>
          <w:tcPr>
            <w:tcW w:w="1443" w:type="dxa"/>
          </w:tcPr>
          <w:p w:rsidR="007A47FE" w:rsidRPr="007A47FE" w:rsidRDefault="007A47FE" w:rsidP="003459AA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 w:rsidRPr="00072C05">
              <w:rPr>
                <w:rFonts w:cs="Times New Roman"/>
                <w:szCs w:val="24"/>
              </w:rPr>
              <w:t>9</w:t>
            </w:r>
            <w:r>
              <w:rPr>
                <w:rFonts w:eastAsiaTheme="minorEastAsia" w:cs="Times New Roman" w:hint="eastAsia"/>
                <w:szCs w:val="24"/>
              </w:rPr>
              <w:t>5.80</w:t>
            </w:r>
          </w:p>
        </w:tc>
        <w:tc>
          <w:tcPr>
            <w:tcW w:w="1248" w:type="dxa"/>
          </w:tcPr>
          <w:p w:rsidR="007A47FE" w:rsidRPr="007A47FE" w:rsidRDefault="007A47FE" w:rsidP="003459AA">
            <w:pPr>
              <w:keepNext/>
              <w:spacing w:line="276" w:lineRule="auto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>80</w:t>
            </w:r>
            <w:r>
              <w:rPr>
                <w:rFonts w:cs="Times New Roman"/>
                <w:szCs w:val="24"/>
              </w:rPr>
              <w:t>.48</w:t>
            </w:r>
          </w:p>
        </w:tc>
      </w:tr>
    </w:tbl>
    <w:p w:rsidR="000415AB" w:rsidRPr="00815B8A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17" w:name="_Toc388366693"/>
      <w:r w:rsidRPr="00072C05">
        <w:rPr>
          <w:rFonts w:cs="Times New Roman"/>
        </w:rPr>
        <w:t>Table 4.4.</w:t>
      </w:r>
      <w:r w:rsidR="008401BD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Table_4.4. \* ARABIC </w:instrText>
      </w:r>
      <w:r w:rsidR="008401BD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5</w:t>
      </w:r>
      <w:r w:rsidR="008401BD" w:rsidRPr="00072C05">
        <w:rPr>
          <w:rFonts w:cs="Times New Roman"/>
        </w:rPr>
        <w:fldChar w:fldCharType="end"/>
      </w:r>
      <w:r w:rsidR="00815B8A">
        <w:rPr>
          <w:rFonts w:eastAsiaTheme="minorEastAsia" w:cs="Times New Roman" w:hint="eastAsia"/>
        </w:rPr>
        <w:t xml:space="preserve"> Data of different size</w:t>
      </w:r>
      <w:r w:rsidR="00803343">
        <w:rPr>
          <w:rFonts w:eastAsiaTheme="minorEastAsia" w:cs="Times New Roman" w:hint="eastAsia"/>
        </w:rPr>
        <w:t>s</w:t>
      </w:r>
      <w:r w:rsidR="00815B8A">
        <w:rPr>
          <w:rFonts w:eastAsiaTheme="minorEastAsia" w:cs="Times New Roman" w:hint="eastAsia"/>
        </w:rPr>
        <w:t xml:space="preserve"> of HOG cell</w:t>
      </w:r>
      <w:r w:rsidR="00803343">
        <w:rPr>
          <w:rFonts w:eastAsiaTheme="minorEastAsia" w:cs="Times New Roman" w:hint="eastAsia"/>
        </w:rPr>
        <w:t>s</w:t>
      </w:r>
      <w:r w:rsidR="00815B8A">
        <w:rPr>
          <w:rFonts w:eastAsiaTheme="minorEastAsia" w:cs="Times New Roman" w:hint="eastAsia"/>
        </w:rPr>
        <w:t>, block</w:t>
      </w:r>
      <w:r w:rsidR="00803343">
        <w:rPr>
          <w:rFonts w:eastAsiaTheme="minorEastAsia" w:cs="Times New Roman" w:hint="eastAsia"/>
        </w:rPr>
        <w:t>s</w:t>
      </w:r>
      <w:r w:rsidR="00A244D2">
        <w:rPr>
          <w:rFonts w:eastAsiaTheme="minorEastAsia" w:cs="Times New Roman" w:hint="eastAsia"/>
        </w:rPr>
        <w:t xml:space="preserve">, </w:t>
      </w:r>
      <w:r w:rsidR="00815B8A">
        <w:rPr>
          <w:rFonts w:eastAsiaTheme="minorEastAsia" w:cs="Times New Roman" w:hint="eastAsia"/>
        </w:rPr>
        <w:t>etc</w:t>
      </w:r>
      <w:r w:rsidR="00803343">
        <w:rPr>
          <w:rFonts w:eastAsiaTheme="minorEastAsia" w:cs="Times New Roman" w:hint="eastAsia"/>
        </w:rPr>
        <w:t>.</w:t>
      </w:r>
      <w:bookmarkEnd w:id="117"/>
    </w:p>
    <w:p w:rsidR="000415AB" w:rsidRPr="00C46301" w:rsidRDefault="000415AB" w:rsidP="00C46301">
      <w:pPr>
        <w:pStyle w:val="af"/>
        <w:spacing w:line="276" w:lineRule="auto"/>
        <w:jc w:val="center"/>
        <w:rPr>
          <w:rFonts w:eastAsiaTheme="minorEastAsia" w:cs="Times New Roman"/>
        </w:rPr>
      </w:pPr>
    </w:p>
    <w:p w:rsidR="000415AB" w:rsidRPr="00072C05" w:rsidRDefault="00FA40B6" w:rsidP="00737E28">
      <w:pPr>
        <w:keepNext/>
        <w:autoSpaceDE w:val="0"/>
        <w:autoSpaceDN w:val="0"/>
        <w:adjustRightInd w:val="0"/>
        <w:spacing w:line="276" w:lineRule="auto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>
            <wp:extent cx="4479530" cy="3359781"/>
            <wp:effectExtent l="19050" t="0" r="0" b="0"/>
            <wp:docPr id="81" name="图片 16" descr="F:\文件\实验室\paper\useful\pic2\hognewba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文件\实验室\paper\useful\pic2\hognewbar.bmp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952" cy="3360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B8A" w:rsidRPr="00815B8A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18" w:name="_Toc385018785"/>
      <w:bookmarkStart w:id="119" w:name="_Toc385019371"/>
      <w:bookmarkStart w:id="120" w:name="_Toc388361143"/>
      <w:r w:rsidRPr="00072C05">
        <w:rPr>
          <w:rFonts w:cs="Times New Roman"/>
        </w:rPr>
        <w:t>Figure 4.4.</w:t>
      </w:r>
      <w:r w:rsidR="008401BD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Figure_4.4. \* ARABIC </w:instrText>
      </w:r>
      <w:r w:rsidR="008401BD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10</w:t>
      </w:r>
      <w:r w:rsidR="008401BD" w:rsidRPr="00072C05">
        <w:rPr>
          <w:rFonts w:cs="Times New Roman"/>
        </w:rPr>
        <w:fldChar w:fldCharType="end"/>
      </w:r>
      <w:r w:rsidR="00815B8A">
        <w:rPr>
          <w:rFonts w:eastAsiaTheme="minorEastAsia" w:cs="Times New Roman" w:hint="eastAsia"/>
        </w:rPr>
        <w:t xml:space="preserve"> Performance of different size</w:t>
      </w:r>
      <w:r w:rsidR="00803343">
        <w:rPr>
          <w:rFonts w:eastAsiaTheme="minorEastAsia" w:cs="Times New Roman" w:hint="eastAsia"/>
        </w:rPr>
        <w:t>s</w:t>
      </w:r>
      <w:r w:rsidR="00815B8A">
        <w:rPr>
          <w:rFonts w:eastAsiaTheme="minorEastAsia" w:cs="Times New Roman" w:hint="eastAsia"/>
        </w:rPr>
        <w:t xml:space="preserve"> of HOG cell</w:t>
      </w:r>
      <w:r w:rsidR="00803343">
        <w:rPr>
          <w:rFonts w:eastAsiaTheme="minorEastAsia" w:cs="Times New Roman" w:hint="eastAsia"/>
        </w:rPr>
        <w:t>s</w:t>
      </w:r>
      <w:r w:rsidR="00815B8A">
        <w:rPr>
          <w:rFonts w:eastAsiaTheme="minorEastAsia" w:cs="Times New Roman" w:hint="eastAsia"/>
        </w:rPr>
        <w:t>, block</w:t>
      </w:r>
      <w:r w:rsidR="00A244D2">
        <w:rPr>
          <w:rFonts w:eastAsiaTheme="minorEastAsia" w:cs="Times New Roman" w:hint="eastAsia"/>
        </w:rPr>
        <w:t xml:space="preserve">s, </w:t>
      </w:r>
      <w:r w:rsidR="00815B8A">
        <w:rPr>
          <w:rFonts w:eastAsiaTheme="minorEastAsia" w:cs="Times New Roman" w:hint="eastAsia"/>
        </w:rPr>
        <w:t>etc</w:t>
      </w:r>
      <w:bookmarkEnd w:id="118"/>
      <w:bookmarkEnd w:id="119"/>
      <w:r w:rsidR="00803343">
        <w:rPr>
          <w:rFonts w:eastAsiaTheme="minorEastAsia" w:cs="Times New Roman" w:hint="eastAsia"/>
        </w:rPr>
        <w:t>.</w:t>
      </w:r>
      <w:bookmarkEnd w:id="120"/>
      <w:r w:rsidR="00815B8A">
        <w:rPr>
          <w:rFonts w:eastAsiaTheme="minorEastAsia" w:cs="Times New Roman" w:hint="eastAsia"/>
        </w:rPr>
        <w:t xml:space="preserve"> </w:t>
      </w:r>
    </w:p>
    <w:p w:rsidR="000415AB" w:rsidRPr="00815B8A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</w:p>
    <w:p w:rsidR="00C46301" w:rsidRDefault="00C46301" w:rsidP="007A47FE">
      <w:pPr>
        <w:keepNext/>
        <w:autoSpaceDE w:val="0"/>
        <w:autoSpaceDN w:val="0"/>
        <w:adjustRightInd w:val="0"/>
        <w:jc w:val="center"/>
      </w:pPr>
      <w:r>
        <w:rPr>
          <w:rFonts w:eastAsiaTheme="minorEastAsia"/>
          <w:noProof/>
          <w:szCs w:val="24"/>
        </w:rPr>
        <w:lastRenderedPageBreak/>
        <w:drawing>
          <wp:inline distT="0" distB="0" distL="0" distR="0">
            <wp:extent cx="4800984" cy="3600881"/>
            <wp:effectExtent l="19050" t="0" r="0" b="0"/>
            <wp:docPr id="26" name="图片 11" descr="F:\文件\实验室\paper\useful\pic2\hogsss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文件\实验室\paper\useful\pic2\hogssss.bmp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429" cy="3604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301" w:rsidRPr="00C46301" w:rsidRDefault="00C46301" w:rsidP="00C46301">
      <w:pPr>
        <w:pStyle w:val="af"/>
        <w:rPr>
          <w:rFonts w:eastAsiaTheme="minorEastAsia"/>
          <w:szCs w:val="24"/>
        </w:rPr>
      </w:pPr>
      <w:bookmarkStart w:id="121" w:name="_Toc388361144"/>
      <w:r w:rsidRPr="00C46301">
        <w:t>Figure 4.4.</w:t>
      </w:r>
      <w:r w:rsidR="008401BD">
        <w:fldChar w:fldCharType="begin"/>
      </w:r>
      <w:r w:rsidR="00230D35">
        <w:instrText xml:space="preserve"> SEQ Figure_4.4. \* ARABIC </w:instrText>
      </w:r>
      <w:r w:rsidR="008401BD">
        <w:fldChar w:fldCharType="separate"/>
      </w:r>
      <w:r w:rsidR="00AE69A1">
        <w:rPr>
          <w:noProof/>
        </w:rPr>
        <w:t>11</w:t>
      </w:r>
      <w:r w:rsidR="008401BD">
        <w:fldChar w:fldCharType="end"/>
      </w:r>
      <w:r w:rsidRPr="00C46301">
        <w:rPr>
          <w:rFonts w:eastAsiaTheme="minorEastAsia" w:hint="eastAsia"/>
        </w:rPr>
        <w:t xml:space="preserve"> </w:t>
      </w:r>
      <w:r w:rsidR="00170FE4">
        <w:rPr>
          <w:rFonts w:eastAsiaTheme="minorEastAsia" w:cs="Times New Roman" w:hint="eastAsia"/>
          <w:szCs w:val="24"/>
        </w:rPr>
        <w:t>Different size of block and</w:t>
      </w:r>
      <w:r w:rsidRPr="00C46301">
        <w:rPr>
          <w:rFonts w:eastAsiaTheme="minorEastAsia" w:cs="Times New Roman" w:hint="eastAsia"/>
          <w:szCs w:val="24"/>
        </w:rPr>
        <w:t xml:space="preserve"> cell combination </w:t>
      </w:r>
      <w:r w:rsidRPr="00C46301">
        <w:rPr>
          <w:rFonts w:eastAsiaTheme="minorEastAsia" w:cs="Times New Roman"/>
          <w:szCs w:val="24"/>
        </w:rPr>
        <w:t>evaluation: Miss</w:t>
      </w:r>
      <w:r w:rsidRPr="00C46301">
        <w:rPr>
          <w:rFonts w:eastAsiaTheme="minorEastAsia" w:cs="Times New Roman" w:hint="eastAsia"/>
          <w:szCs w:val="24"/>
        </w:rPr>
        <w:t xml:space="preserve"> r</w:t>
      </w:r>
      <w:r w:rsidRPr="00C46301">
        <w:rPr>
          <w:rFonts w:eastAsiaTheme="minorEastAsia" w:cs="Times New Roman"/>
          <w:szCs w:val="24"/>
        </w:rPr>
        <w:t>ate</w:t>
      </w:r>
      <w:r w:rsidRPr="00C46301">
        <w:rPr>
          <w:rFonts w:eastAsiaTheme="minorEastAsia" w:cs="Times New Roman" w:hint="eastAsia"/>
          <w:szCs w:val="24"/>
        </w:rPr>
        <w:t xml:space="preserve"> </w:t>
      </w:r>
      <w:r w:rsidRPr="00C46301">
        <w:rPr>
          <w:rFonts w:eastAsiaTheme="minorEastAsia" w:cs="Times New Roman"/>
          <w:szCs w:val="24"/>
        </w:rPr>
        <w:t>vs.</w:t>
      </w:r>
      <w:r w:rsidRPr="00C46301">
        <w:rPr>
          <w:rFonts w:eastAsiaTheme="minorEastAsia" w:cs="Times New Roman" w:hint="eastAsia"/>
          <w:szCs w:val="24"/>
        </w:rPr>
        <w:t xml:space="preserve"> False Positive Per </w:t>
      </w:r>
      <w:r w:rsidRPr="00C46301">
        <w:rPr>
          <w:rFonts w:eastAsiaTheme="minorEastAsia" w:cs="Times New Roman"/>
          <w:szCs w:val="24"/>
        </w:rPr>
        <w:t>Window (</w:t>
      </w:r>
      <w:r w:rsidRPr="00C46301">
        <w:rPr>
          <w:rFonts w:eastAsiaTheme="minorEastAsia" w:cs="Times New Roman" w:hint="eastAsia"/>
          <w:szCs w:val="24"/>
        </w:rPr>
        <w:t xml:space="preserve">FPPW) curves. </w:t>
      </w:r>
      <w:r w:rsidRPr="00C46301">
        <w:rPr>
          <w:rFonts w:eastAsiaTheme="minorEastAsia" w:cs="Times New Roman"/>
          <w:szCs w:val="24"/>
        </w:rPr>
        <w:t>Lower curves show</w:t>
      </w:r>
      <w:r w:rsidRPr="00C46301">
        <w:rPr>
          <w:rFonts w:eastAsiaTheme="minorEastAsia" w:cs="Times New Roman" w:hint="eastAsia"/>
          <w:szCs w:val="24"/>
        </w:rPr>
        <w:t xml:space="preserve"> better performance</w:t>
      </w:r>
      <w:bookmarkEnd w:id="121"/>
    </w:p>
    <w:p w:rsidR="00C46301" w:rsidRDefault="00C46301" w:rsidP="00C46301">
      <w:pPr>
        <w:autoSpaceDE w:val="0"/>
        <w:autoSpaceDN w:val="0"/>
        <w:adjustRightInd w:val="0"/>
        <w:rPr>
          <w:rFonts w:eastAsiaTheme="minorEastAsia"/>
          <w:szCs w:val="24"/>
        </w:rPr>
      </w:pPr>
    </w:p>
    <w:p w:rsidR="00C46301" w:rsidRDefault="00C46301" w:rsidP="00C46301">
      <w:pPr>
        <w:autoSpaceDE w:val="0"/>
        <w:autoSpaceDN w:val="0"/>
        <w:adjustRightInd w:val="0"/>
        <w:rPr>
          <w:rFonts w:eastAsiaTheme="minorEastAsia"/>
          <w:szCs w:val="24"/>
        </w:rPr>
      </w:pPr>
      <w:r>
        <w:rPr>
          <w:rFonts w:eastAsiaTheme="minorEastAsia" w:hint="eastAsia"/>
          <w:szCs w:val="24"/>
        </w:rPr>
        <w:t xml:space="preserve">We can obviously find </w:t>
      </w:r>
      <w:r>
        <w:rPr>
          <w:rFonts w:eastAsiaTheme="minorEastAsia"/>
          <w:szCs w:val="24"/>
        </w:rPr>
        <w:t>that</w:t>
      </w:r>
      <w:r>
        <w:rPr>
          <w:rFonts w:eastAsiaTheme="minorEastAsia" w:hint="eastAsia"/>
          <w:szCs w:val="24"/>
        </w:rPr>
        <w:t xml:space="preserve"> HOG 5 has </w:t>
      </w:r>
      <w:r w:rsidR="00170FE4">
        <w:rPr>
          <w:rFonts w:eastAsiaTheme="minorEastAsia" w:hint="eastAsia"/>
          <w:szCs w:val="24"/>
        </w:rPr>
        <w:t>a better</w:t>
      </w:r>
      <w:r>
        <w:rPr>
          <w:rFonts w:eastAsiaTheme="minorEastAsia" w:hint="eastAsia"/>
          <w:szCs w:val="24"/>
        </w:rPr>
        <w:t xml:space="preserve"> performance than other</w:t>
      </w:r>
      <w:r w:rsidR="00170FE4">
        <w:rPr>
          <w:rFonts w:eastAsiaTheme="minorEastAsia" w:hint="eastAsia"/>
          <w:szCs w:val="24"/>
        </w:rPr>
        <w:t xml:space="preserve"> combination</w:t>
      </w:r>
      <w:r>
        <w:rPr>
          <w:rFonts w:eastAsiaTheme="minorEastAsia" w:hint="eastAsia"/>
          <w:szCs w:val="24"/>
        </w:rPr>
        <w:t xml:space="preserve"> in this test</w:t>
      </w:r>
      <w:r w:rsidR="00170FE4">
        <w:rPr>
          <w:rFonts w:eastAsiaTheme="minorEastAsia" w:hint="eastAsia"/>
          <w:szCs w:val="24"/>
        </w:rPr>
        <w:t xml:space="preserve">. And, </w:t>
      </w:r>
      <w:r>
        <w:rPr>
          <w:rFonts w:eastAsiaTheme="minorEastAsia" w:hint="eastAsia"/>
          <w:szCs w:val="24"/>
        </w:rPr>
        <w:t>we set</w:t>
      </w:r>
      <w:r w:rsidR="00170FE4">
        <w:rPr>
          <w:rFonts w:eastAsiaTheme="minorEastAsia" w:hint="eastAsia"/>
          <w:szCs w:val="24"/>
        </w:rPr>
        <w:t xml:space="preserve"> the</w:t>
      </w:r>
      <w:r>
        <w:rPr>
          <w:rFonts w:eastAsiaTheme="minorEastAsia" w:hint="eastAsia"/>
          <w:szCs w:val="24"/>
        </w:rPr>
        <w:t xml:space="preserve"> block and cell size </w:t>
      </w:r>
      <w:r w:rsidR="00170FE4">
        <w:rPr>
          <w:rFonts w:eastAsiaTheme="minorEastAsia" w:hint="eastAsia"/>
          <w:szCs w:val="24"/>
        </w:rPr>
        <w:t xml:space="preserve">HOG 5 </w:t>
      </w:r>
      <w:r>
        <w:rPr>
          <w:rFonts w:eastAsiaTheme="minorEastAsia" w:hint="eastAsia"/>
          <w:szCs w:val="24"/>
        </w:rPr>
        <w:t>for our data</w:t>
      </w:r>
      <w:r w:rsidR="007A47FE">
        <w:rPr>
          <w:rFonts w:eastAsiaTheme="minorEastAsia" w:hint="eastAsia"/>
          <w:szCs w:val="24"/>
        </w:rPr>
        <w:t>set</w:t>
      </w:r>
      <w:r>
        <w:rPr>
          <w:rFonts w:eastAsiaTheme="minorEastAsia" w:hint="eastAsia"/>
          <w:szCs w:val="24"/>
        </w:rPr>
        <w:t xml:space="preserve"> training</w:t>
      </w:r>
      <w:r w:rsidR="00170FE4">
        <w:rPr>
          <w:rFonts w:eastAsiaTheme="minorEastAsia" w:hint="eastAsia"/>
          <w:szCs w:val="24"/>
        </w:rPr>
        <w:t>.</w:t>
      </w:r>
    </w:p>
    <w:p w:rsidR="00170FE4" w:rsidRDefault="00170FE4" w:rsidP="00C46301">
      <w:pPr>
        <w:autoSpaceDE w:val="0"/>
        <w:autoSpaceDN w:val="0"/>
        <w:adjustRightInd w:val="0"/>
        <w:rPr>
          <w:rFonts w:eastAsiaTheme="minorEastAsia"/>
          <w:szCs w:val="24"/>
        </w:rPr>
      </w:pPr>
    </w:p>
    <w:p w:rsidR="000415AB" w:rsidRPr="00072C05" w:rsidRDefault="000415AB" w:rsidP="00C46301">
      <w:pPr>
        <w:autoSpaceDE w:val="0"/>
        <w:autoSpaceDN w:val="0"/>
        <w:adjustRightInd w:val="0"/>
        <w:rPr>
          <w:rFonts w:cs="Times New Roman"/>
          <w:color w:val="231F20"/>
          <w:kern w:val="0"/>
          <w:sz w:val="28"/>
          <w:szCs w:val="28"/>
        </w:rPr>
      </w:pPr>
      <w:r w:rsidRPr="00447EFD">
        <w:rPr>
          <w:szCs w:val="24"/>
        </w:rPr>
        <w:t>The data above demonstrates that, by fine-tuning the HOG parameters, it is possible to improve the</w:t>
      </w:r>
      <w:r w:rsidR="007A47FE">
        <w:rPr>
          <w:szCs w:val="24"/>
        </w:rPr>
        <w:t xml:space="preserve"> performance considerably for a</w:t>
      </w:r>
      <w:r w:rsidR="007A47FE">
        <w:rPr>
          <w:rFonts w:eastAsiaTheme="minorEastAsia" w:hint="eastAsia"/>
          <w:szCs w:val="24"/>
        </w:rPr>
        <w:t xml:space="preserve"> </w:t>
      </w:r>
      <w:r w:rsidRPr="00447EFD">
        <w:rPr>
          <w:szCs w:val="24"/>
        </w:rPr>
        <w:t xml:space="preserve">specific problem. Of course, the performance is based on </w:t>
      </w:r>
      <w:r w:rsidR="008F4154">
        <w:rPr>
          <w:rFonts w:eastAsiaTheme="minorEastAsia" w:hint="eastAsia"/>
          <w:szCs w:val="24"/>
        </w:rPr>
        <w:t>our</w:t>
      </w:r>
      <w:r w:rsidRPr="00447EFD">
        <w:rPr>
          <w:szCs w:val="24"/>
        </w:rPr>
        <w:t xml:space="preserve"> data</w:t>
      </w:r>
      <w:r w:rsidR="007A47FE">
        <w:rPr>
          <w:rFonts w:eastAsiaTheme="minorEastAsia" w:hint="eastAsia"/>
          <w:szCs w:val="24"/>
        </w:rPr>
        <w:t>set</w:t>
      </w:r>
      <w:r w:rsidRPr="00447EFD">
        <w:rPr>
          <w:szCs w:val="24"/>
        </w:rPr>
        <w:t>, a</w:t>
      </w:r>
      <w:r w:rsidR="008F4154">
        <w:rPr>
          <w:rFonts w:eastAsiaTheme="minorEastAsia" w:hint="eastAsia"/>
          <w:szCs w:val="24"/>
        </w:rPr>
        <w:t>s</w:t>
      </w:r>
      <w:r w:rsidRPr="00447EFD">
        <w:rPr>
          <w:szCs w:val="24"/>
        </w:rPr>
        <w:t xml:space="preserve"> there is no specific parameter that fits all objects</w:t>
      </w:r>
      <w:r w:rsidR="00170FE4">
        <w:rPr>
          <w:rFonts w:eastAsiaTheme="minorEastAsia" w:hint="eastAsia"/>
          <w:szCs w:val="24"/>
        </w:rPr>
        <w:t>. T</w:t>
      </w:r>
      <w:r w:rsidRPr="00447EFD">
        <w:rPr>
          <w:szCs w:val="24"/>
        </w:rPr>
        <w:t xml:space="preserve">he only way to find the right parameter is by </w:t>
      </w:r>
      <w:r w:rsidR="00170FE4">
        <w:rPr>
          <w:rFonts w:eastAsiaTheme="minorEastAsia" w:hint="eastAsia"/>
          <w:szCs w:val="24"/>
        </w:rPr>
        <w:t>performing</w:t>
      </w:r>
      <w:r w:rsidRPr="00447EFD">
        <w:rPr>
          <w:szCs w:val="24"/>
        </w:rPr>
        <w:t xml:space="preserve"> experiment</w:t>
      </w:r>
      <w:r w:rsidR="008F4154">
        <w:rPr>
          <w:rFonts w:eastAsiaTheme="minorEastAsia" w:hint="eastAsia"/>
          <w:szCs w:val="24"/>
        </w:rPr>
        <w:t>s</w:t>
      </w:r>
      <w:r w:rsidRPr="00447EFD">
        <w:rPr>
          <w:szCs w:val="24"/>
        </w:rPr>
        <w:t xml:space="preserve"> to get </w:t>
      </w:r>
      <w:r w:rsidR="00170FE4">
        <w:rPr>
          <w:rFonts w:eastAsiaTheme="minorEastAsia" w:hint="eastAsia"/>
          <w:szCs w:val="24"/>
        </w:rPr>
        <w:t>a</w:t>
      </w:r>
      <w:r w:rsidRPr="00447EFD">
        <w:rPr>
          <w:szCs w:val="24"/>
        </w:rPr>
        <w:t xml:space="preserve"> balance</w:t>
      </w:r>
      <w:r w:rsidR="00170FE4">
        <w:rPr>
          <w:rFonts w:eastAsiaTheme="minorEastAsia" w:hint="eastAsia"/>
          <w:szCs w:val="24"/>
        </w:rPr>
        <w:t>d</w:t>
      </w:r>
      <w:r w:rsidRPr="00447EFD">
        <w:rPr>
          <w:szCs w:val="24"/>
        </w:rPr>
        <w:t xml:space="preserve"> consideration </w:t>
      </w:r>
      <w:r w:rsidR="007A47FE">
        <w:rPr>
          <w:rFonts w:eastAsiaTheme="minorEastAsia" w:hint="eastAsia"/>
          <w:szCs w:val="24"/>
        </w:rPr>
        <w:t xml:space="preserve">of performance and </w:t>
      </w:r>
      <w:r w:rsidR="00170FE4">
        <w:rPr>
          <w:rFonts w:eastAsiaTheme="minorEastAsia" w:hint="eastAsia"/>
          <w:szCs w:val="24"/>
        </w:rPr>
        <w:t xml:space="preserve">the </w:t>
      </w:r>
      <w:r w:rsidR="007A47FE">
        <w:rPr>
          <w:rFonts w:eastAsiaTheme="minorEastAsia" w:hint="eastAsia"/>
          <w:szCs w:val="24"/>
        </w:rPr>
        <w:t xml:space="preserve">time cost </w:t>
      </w:r>
      <w:r w:rsidR="00170FE4">
        <w:rPr>
          <w:rFonts w:eastAsiaTheme="minorEastAsia" w:hint="eastAsia"/>
          <w:szCs w:val="24"/>
        </w:rPr>
        <w:t xml:space="preserve">incurred </w:t>
      </w:r>
      <w:r w:rsidRPr="00447EFD">
        <w:rPr>
          <w:szCs w:val="24"/>
        </w:rPr>
        <w:t xml:space="preserve">when building </w:t>
      </w:r>
      <w:r w:rsidR="00170FE4">
        <w:rPr>
          <w:rFonts w:eastAsiaTheme="minorEastAsia" w:hint="eastAsia"/>
          <w:szCs w:val="24"/>
        </w:rPr>
        <w:t xml:space="preserve">a </w:t>
      </w:r>
      <w:r w:rsidRPr="00447EFD">
        <w:rPr>
          <w:szCs w:val="24"/>
        </w:rPr>
        <w:t xml:space="preserve">descriptor. Different parameters will </w:t>
      </w:r>
      <w:r w:rsidRPr="00447EFD">
        <w:rPr>
          <w:rFonts w:cs="Times New Roman"/>
          <w:color w:val="231F20"/>
          <w:kern w:val="0"/>
          <w:szCs w:val="24"/>
        </w:rPr>
        <w:t xml:space="preserve">give </w:t>
      </w:r>
      <w:r w:rsidRPr="00447EFD">
        <w:t>different results</w:t>
      </w:r>
      <w:r w:rsidR="007A47FE">
        <w:rPr>
          <w:rFonts w:eastAsiaTheme="minorEastAsia" w:hint="eastAsia"/>
        </w:rPr>
        <w:t xml:space="preserve">. </w:t>
      </w:r>
      <w:r w:rsidR="00170FE4">
        <w:t>Therefore,</w:t>
      </w:r>
      <w:r w:rsidR="00170FE4">
        <w:rPr>
          <w:rFonts w:eastAsiaTheme="minorEastAsia" w:hint="eastAsia"/>
        </w:rPr>
        <w:t xml:space="preserve"> an</w:t>
      </w:r>
      <w:r w:rsidRPr="00447EFD">
        <w:t xml:space="preserve"> extensive study of HOG parameter performance is recommended for any given </w:t>
      </w:r>
      <w:r w:rsidR="00170FE4">
        <w:rPr>
          <w:rFonts w:eastAsiaTheme="minorEastAsia" w:hint="eastAsia"/>
        </w:rPr>
        <w:t xml:space="preserve">new </w:t>
      </w:r>
      <w:r w:rsidRPr="00447EFD">
        <w:t>problem.</w:t>
      </w:r>
    </w:p>
    <w:p w:rsidR="000415AB" w:rsidRPr="00170FE4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</w:p>
    <w:p w:rsidR="000415AB" w:rsidRPr="00072C05" w:rsidRDefault="000415AB" w:rsidP="00737E28">
      <w:pPr>
        <w:pStyle w:val="3"/>
        <w:spacing w:line="276" w:lineRule="auto"/>
      </w:pPr>
      <w:bookmarkStart w:id="122" w:name="_Toc384654397"/>
      <w:bookmarkStart w:id="123" w:name="_Toc388350420"/>
      <w:r w:rsidRPr="00072C05">
        <w:lastRenderedPageBreak/>
        <w:t>4.</w:t>
      </w:r>
      <w:r w:rsidRPr="00072C05">
        <w:rPr>
          <w:rFonts w:hint="eastAsia"/>
        </w:rPr>
        <w:t>4.1</w:t>
      </w:r>
      <w:r w:rsidRPr="00072C05">
        <w:t xml:space="preserve"> </w:t>
      </w:r>
      <w:r w:rsidRPr="00072C05">
        <w:rPr>
          <w:rFonts w:hint="eastAsia"/>
        </w:rPr>
        <w:t>Building a</w:t>
      </w:r>
      <w:r w:rsidR="00170FE4">
        <w:rPr>
          <w:rFonts w:hint="eastAsia"/>
        </w:rPr>
        <w:t>n</w:t>
      </w:r>
      <w:r w:rsidRPr="00072C05">
        <w:rPr>
          <w:rFonts w:hint="eastAsia"/>
        </w:rPr>
        <w:t xml:space="preserve"> </w:t>
      </w:r>
      <w:r w:rsidR="00FE4F53">
        <w:rPr>
          <w:rFonts w:hint="eastAsia"/>
        </w:rPr>
        <w:t xml:space="preserve">Effective </w:t>
      </w:r>
      <w:r w:rsidRPr="00072C05">
        <w:t>W</w:t>
      </w:r>
      <w:r w:rsidRPr="00072C05">
        <w:rPr>
          <w:rFonts w:hint="eastAsia"/>
        </w:rPr>
        <w:t xml:space="preserve">eight </w:t>
      </w:r>
      <w:r w:rsidRPr="00072C05">
        <w:t>V</w:t>
      </w:r>
      <w:r w:rsidRPr="00072C05">
        <w:rPr>
          <w:rFonts w:hint="eastAsia"/>
        </w:rPr>
        <w:t>ector</w:t>
      </w:r>
      <w:bookmarkEnd w:id="122"/>
      <w:bookmarkEnd w:id="123"/>
    </w:p>
    <w:p w:rsidR="000415AB" w:rsidRPr="00F375FB" w:rsidRDefault="000415AB" w:rsidP="00447EFD">
      <w:pPr>
        <w:rPr>
          <w:kern w:val="0"/>
          <w:szCs w:val="24"/>
        </w:rPr>
      </w:pPr>
      <w:r w:rsidRPr="00F375FB">
        <w:rPr>
          <w:kern w:val="0"/>
          <w:szCs w:val="24"/>
        </w:rPr>
        <w:t>Object detection based on HOG and SVM algorithms in image processing is a model</w:t>
      </w:r>
      <w:r w:rsidR="00636CB5" w:rsidRPr="00F375FB">
        <w:rPr>
          <w:rFonts w:hint="eastAsia"/>
          <w:kern w:val="0"/>
          <w:szCs w:val="24"/>
        </w:rPr>
        <w:t xml:space="preserve"> </w:t>
      </w:r>
      <w:r w:rsidR="00170FE4">
        <w:rPr>
          <w:rFonts w:eastAsiaTheme="minorEastAsia"/>
          <w:kern w:val="0"/>
          <w:szCs w:val="24"/>
        </w:rPr>
        <w:t>that</w:t>
      </w:r>
      <w:r w:rsidR="00170FE4">
        <w:rPr>
          <w:rFonts w:eastAsiaTheme="minorEastAsia" w:hint="eastAsia"/>
          <w:kern w:val="0"/>
          <w:szCs w:val="24"/>
        </w:rPr>
        <w:t xml:space="preserve"> cannot be separated </w:t>
      </w:r>
      <w:r w:rsidR="00636CB5" w:rsidRPr="0081167B">
        <w:rPr>
          <w:rFonts w:hint="eastAsia"/>
          <w:kern w:val="0"/>
          <w:szCs w:val="24"/>
        </w:rPr>
        <w:t>[</w:t>
      </w:r>
      <w:fldSimple w:instr=" NOTEREF _Ref383869550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79</w:t>
        </w:r>
      </w:fldSimple>
      <w:r w:rsidR="00636CB5" w:rsidRPr="0081167B">
        <w:rPr>
          <w:rFonts w:hint="eastAsia"/>
          <w:kern w:val="0"/>
          <w:szCs w:val="24"/>
        </w:rPr>
        <w:t>]</w:t>
      </w:r>
      <w:r w:rsidRPr="0081167B">
        <w:rPr>
          <w:kern w:val="0"/>
          <w:szCs w:val="24"/>
        </w:rPr>
        <w:t>.</w:t>
      </w:r>
      <w:r w:rsidR="00745E75">
        <w:rPr>
          <w:rFonts w:eastAsiaTheme="minorEastAsia" w:hint="eastAsia"/>
          <w:kern w:val="0"/>
          <w:szCs w:val="24"/>
        </w:rPr>
        <w:t xml:space="preserve"> </w:t>
      </w:r>
      <w:r w:rsidR="00BC1335" w:rsidRPr="00F375FB">
        <w:rPr>
          <w:kern w:val="0"/>
          <w:szCs w:val="24"/>
        </w:rPr>
        <w:t>In</w:t>
      </w:r>
      <w:r w:rsidR="00BC1335" w:rsidRPr="00F375FB">
        <w:rPr>
          <w:rFonts w:eastAsiaTheme="minorEastAsia"/>
          <w:kern w:val="0"/>
          <w:szCs w:val="24"/>
          <w:vertAlign w:val="superscript"/>
        </w:rPr>
        <w:t xml:space="preserve"> </w:t>
      </w:r>
      <w:r w:rsidR="00BC1335" w:rsidRPr="0081167B">
        <w:rPr>
          <w:rFonts w:eastAsiaTheme="minorEastAsia"/>
          <w:kern w:val="0"/>
          <w:szCs w:val="24"/>
        </w:rPr>
        <w:t>[</w:t>
      </w:r>
      <w:fldSimple w:instr=" NOTEREF _Ref383869550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79</w:t>
        </w:r>
      </w:fldSimple>
      <w:r w:rsidR="005856A5" w:rsidRPr="0081167B">
        <w:rPr>
          <w:rFonts w:eastAsiaTheme="minorEastAsia" w:hint="eastAsia"/>
          <w:szCs w:val="24"/>
        </w:rPr>
        <w:t>]</w:t>
      </w:r>
      <w:r w:rsidRPr="0081167B">
        <w:rPr>
          <w:kern w:val="0"/>
          <w:szCs w:val="24"/>
        </w:rPr>
        <w:t>,</w:t>
      </w:r>
      <w:r w:rsidRPr="00F375FB">
        <w:rPr>
          <w:kern w:val="0"/>
          <w:szCs w:val="24"/>
        </w:rPr>
        <w:t xml:space="preserve"> the training step consists of using HOG to get the pedestrian feature. The data</w:t>
      </w:r>
      <w:r w:rsidR="00745E75">
        <w:rPr>
          <w:rFonts w:eastAsiaTheme="minorEastAsia" w:hint="eastAsia"/>
          <w:kern w:val="0"/>
          <w:szCs w:val="24"/>
        </w:rPr>
        <w:t>set</w:t>
      </w:r>
      <w:r w:rsidRPr="00F375FB">
        <w:rPr>
          <w:kern w:val="0"/>
          <w:szCs w:val="24"/>
        </w:rPr>
        <w:t xml:space="preserve"> contains positive pedestrian samples and negative</w:t>
      </w:r>
      <w:r w:rsidR="00745E75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 xml:space="preserve">non-pedestrian samples. A kind of cell and block-based HOG feature </w:t>
      </w:r>
      <w:r w:rsidR="00170FE4">
        <w:rPr>
          <w:rFonts w:eastAsiaTheme="minorEastAsia" w:hint="eastAsia"/>
          <w:kern w:val="0"/>
          <w:szCs w:val="24"/>
        </w:rPr>
        <w:t>is</w:t>
      </w:r>
      <w:r w:rsidRPr="00F375FB">
        <w:rPr>
          <w:kern w:val="0"/>
          <w:szCs w:val="24"/>
        </w:rPr>
        <w:t xml:space="preserve"> extracted to describe each image sample</w:t>
      </w:r>
      <w:r w:rsidR="00170FE4">
        <w:rPr>
          <w:rFonts w:eastAsiaTheme="minorEastAsia" w:hint="eastAsia"/>
          <w:kern w:val="0"/>
          <w:szCs w:val="24"/>
        </w:rPr>
        <w:t>;</w:t>
      </w:r>
      <w:r w:rsidRPr="00F375FB">
        <w:rPr>
          <w:kern w:val="0"/>
          <w:szCs w:val="24"/>
        </w:rPr>
        <w:t xml:space="preserve"> and, according to the author of the article</w:t>
      </w:r>
      <w:r w:rsidR="008F4154">
        <w:rPr>
          <w:rFonts w:eastAsiaTheme="minorEastAsia" w:hint="eastAsia"/>
          <w:kern w:val="0"/>
          <w:szCs w:val="24"/>
        </w:rPr>
        <w:t xml:space="preserve"> [</w:t>
      </w:r>
      <w:r w:rsidR="008401BD">
        <w:rPr>
          <w:rFonts w:eastAsiaTheme="minorEastAsia"/>
          <w:kern w:val="0"/>
          <w:szCs w:val="24"/>
        </w:rPr>
        <w:fldChar w:fldCharType="begin"/>
      </w:r>
      <w:r w:rsidR="008F4154">
        <w:rPr>
          <w:rFonts w:eastAsiaTheme="minorEastAsia"/>
          <w:kern w:val="0"/>
          <w:szCs w:val="24"/>
        </w:rPr>
        <w:instrText xml:space="preserve"> </w:instrText>
      </w:r>
      <w:r w:rsidR="008F4154">
        <w:rPr>
          <w:rFonts w:eastAsiaTheme="minorEastAsia" w:hint="eastAsia"/>
          <w:kern w:val="0"/>
          <w:szCs w:val="24"/>
        </w:rPr>
        <w:instrText>NOTEREF _Ref383869550 \h</w:instrText>
      </w:r>
      <w:r w:rsidR="008F4154">
        <w:rPr>
          <w:rFonts w:eastAsiaTheme="minorEastAsia"/>
          <w:kern w:val="0"/>
          <w:szCs w:val="24"/>
        </w:rPr>
        <w:instrText xml:space="preserve"> </w:instrText>
      </w:r>
      <w:r w:rsidR="008401BD">
        <w:rPr>
          <w:rFonts w:eastAsiaTheme="minorEastAsia"/>
          <w:kern w:val="0"/>
          <w:szCs w:val="24"/>
        </w:rPr>
      </w:r>
      <w:r w:rsidR="008401BD">
        <w:rPr>
          <w:rFonts w:eastAsiaTheme="minorEastAsia"/>
          <w:kern w:val="0"/>
          <w:szCs w:val="24"/>
        </w:rPr>
        <w:fldChar w:fldCharType="separate"/>
      </w:r>
      <w:r w:rsidR="00AE69A1">
        <w:rPr>
          <w:rFonts w:eastAsiaTheme="minorEastAsia"/>
          <w:kern w:val="0"/>
          <w:szCs w:val="24"/>
        </w:rPr>
        <w:t>79</w:t>
      </w:r>
      <w:r w:rsidR="008401BD">
        <w:rPr>
          <w:rFonts w:eastAsiaTheme="minorEastAsia"/>
          <w:kern w:val="0"/>
          <w:szCs w:val="24"/>
        </w:rPr>
        <w:fldChar w:fldCharType="end"/>
      </w:r>
      <w:r w:rsidR="008F4154">
        <w:rPr>
          <w:rFonts w:eastAsiaTheme="minorEastAsia" w:hint="eastAsia"/>
          <w:kern w:val="0"/>
          <w:szCs w:val="24"/>
        </w:rPr>
        <w:t>]</w:t>
      </w:r>
      <w:r w:rsidRPr="00F375FB">
        <w:rPr>
          <w:kern w:val="0"/>
          <w:szCs w:val="24"/>
        </w:rPr>
        <w:t xml:space="preserve">, the descriptor has a high dimension (3780 dimensions in </w:t>
      </w:r>
      <w:r w:rsidR="00170FE4">
        <w:rPr>
          <w:rFonts w:eastAsiaTheme="minorEastAsia" w:hint="eastAsia"/>
          <w:kern w:val="0"/>
          <w:szCs w:val="24"/>
        </w:rPr>
        <w:t xml:space="preserve">a </w:t>
      </w:r>
      <w:r w:rsidRPr="00F375FB">
        <w:rPr>
          <w:kern w:val="0"/>
          <w:szCs w:val="24"/>
        </w:rPr>
        <w:t>64</w:t>
      </w:r>
      <w:r w:rsidRPr="00F375FB">
        <w:rPr>
          <w:rFonts w:eastAsia="CMSY10"/>
          <w:kern w:val="0"/>
          <w:szCs w:val="24"/>
        </w:rPr>
        <w:t>×</w:t>
      </w:r>
      <w:r w:rsidRPr="00F375FB">
        <w:rPr>
          <w:kern w:val="0"/>
          <w:szCs w:val="24"/>
        </w:rPr>
        <w:t>128 window)</w:t>
      </w:r>
      <w:r w:rsidR="00170FE4">
        <w:rPr>
          <w:rFonts w:eastAsiaTheme="minorEastAsia" w:hint="eastAsia"/>
          <w:kern w:val="0"/>
          <w:szCs w:val="24"/>
        </w:rPr>
        <w:t>.</w:t>
      </w:r>
      <w:r w:rsidRPr="00F375FB">
        <w:rPr>
          <w:kern w:val="0"/>
          <w:szCs w:val="24"/>
        </w:rPr>
        <w:t xml:space="preserve"> </w:t>
      </w:r>
      <w:r w:rsidR="00170FE4">
        <w:rPr>
          <w:rFonts w:eastAsiaTheme="minorEastAsia" w:hint="eastAsia"/>
          <w:kern w:val="0"/>
          <w:szCs w:val="24"/>
        </w:rPr>
        <w:t xml:space="preserve">This may be equated to </w:t>
      </w:r>
      <m:oMath>
        <m:sSub>
          <m:sSubPr>
            <m:ctrlPr>
              <w:rPr>
                <w:rFonts w:ascii="Cambria Math" w:eastAsia="CMMI12" w:hAnsi="Cambria Math"/>
                <w:i/>
                <w:kern w:val="0"/>
                <w:szCs w:val="24"/>
              </w:rPr>
            </m:ctrlPr>
          </m:sSubPr>
          <m:e>
            <m:r>
              <w:rPr>
                <w:rFonts w:ascii="Cambria Math" w:eastAsia="CMMI12" w:hAnsi="Cambria Math"/>
                <w:kern w:val="0"/>
                <w:szCs w:val="24"/>
              </w:rPr>
              <m:t>x</m:t>
            </m:r>
          </m:e>
          <m:sub>
            <m:r>
              <w:rPr>
                <w:rFonts w:ascii="Cambria Math" w:eastAsia="CMMI12" w:hAnsi="Cambria Math"/>
                <w:kern w:val="0"/>
                <w:szCs w:val="24"/>
              </w:rPr>
              <m:t>i</m:t>
            </m:r>
          </m:sub>
        </m:sSub>
      </m:oMath>
      <w:r w:rsidRPr="00F375FB">
        <w:rPr>
          <w:rFonts w:eastAsia="CMMI8"/>
          <w:kern w:val="0"/>
          <w:szCs w:val="24"/>
        </w:rPr>
        <w:t xml:space="preserve"> </w:t>
      </w:r>
      <w:r w:rsidR="00170FE4">
        <w:rPr>
          <w:rFonts w:eastAsia="CMMI8" w:hint="eastAsia"/>
          <w:kern w:val="0"/>
          <w:szCs w:val="24"/>
        </w:rPr>
        <w:t xml:space="preserve">that </w:t>
      </w:r>
      <w:r w:rsidR="008F4154">
        <w:rPr>
          <w:kern w:val="0"/>
          <w:szCs w:val="24"/>
        </w:rPr>
        <w:t xml:space="preserve">appears in </w:t>
      </w:r>
      <w:r w:rsidR="0053681E">
        <w:rPr>
          <w:rFonts w:eastAsiaTheme="minorEastAsia" w:hint="eastAsia"/>
          <w:kern w:val="0"/>
          <w:szCs w:val="24"/>
        </w:rPr>
        <w:t>Equation</w:t>
      </w:r>
      <w:r w:rsidR="00745E75">
        <w:rPr>
          <w:rFonts w:eastAsiaTheme="minorEastAsia" w:hint="eastAsia"/>
          <w:kern w:val="0"/>
          <w:szCs w:val="24"/>
        </w:rPr>
        <w:t xml:space="preserve"> </w:t>
      </w:r>
      <w:r w:rsidR="008F4154">
        <w:rPr>
          <w:kern w:val="0"/>
          <w:szCs w:val="24"/>
        </w:rPr>
        <w:t>4.3.1</w:t>
      </w:r>
      <w:r w:rsidR="008F4154">
        <w:rPr>
          <w:rFonts w:eastAsiaTheme="minorEastAsia" w:hint="eastAsia"/>
          <w:kern w:val="0"/>
          <w:szCs w:val="24"/>
        </w:rPr>
        <w:t>.</w:t>
      </w:r>
      <w:r w:rsidRPr="00F375FB">
        <w:rPr>
          <w:kern w:val="0"/>
          <w:szCs w:val="24"/>
        </w:rPr>
        <w:t xml:space="preserve">1. The SVM algorithm aims to find vector w and threshold b with the minimum value of </w:t>
      </w:r>
      <w:r w:rsidR="0053681E">
        <w:rPr>
          <w:rFonts w:eastAsiaTheme="minorEastAsia" w:hint="eastAsia"/>
          <w:kern w:val="0"/>
          <w:szCs w:val="24"/>
        </w:rPr>
        <w:t>Equation</w:t>
      </w:r>
      <w:r w:rsidR="00745E75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4.3.1</w:t>
      </w:r>
      <w:r w:rsidR="008F4154">
        <w:rPr>
          <w:rFonts w:eastAsiaTheme="minorEastAsia" w:hint="eastAsia"/>
          <w:kern w:val="0"/>
          <w:szCs w:val="24"/>
        </w:rPr>
        <w:t>.8</w:t>
      </w:r>
      <w:r w:rsidRPr="00F375FB">
        <w:rPr>
          <w:kern w:val="0"/>
          <w:szCs w:val="24"/>
        </w:rPr>
        <w:t>.</w:t>
      </w:r>
    </w:p>
    <w:p w:rsidR="000415AB" w:rsidRPr="00072C05" w:rsidRDefault="000415AB" w:rsidP="00447EFD"/>
    <w:p w:rsidR="000415AB" w:rsidRDefault="000415AB" w:rsidP="00BC1335">
      <w:pPr>
        <w:rPr>
          <w:rFonts w:eastAsiaTheme="minorEastAsia"/>
          <w:kern w:val="0"/>
          <w:szCs w:val="24"/>
        </w:rPr>
      </w:pPr>
      <w:r w:rsidRPr="00F375FB">
        <w:rPr>
          <w:kern w:val="0"/>
          <w:szCs w:val="24"/>
        </w:rPr>
        <w:t xml:space="preserve">After </w:t>
      </w:r>
      <w:r w:rsidR="00170FE4">
        <w:rPr>
          <w:kern w:val="0"/>
          <w:szCs w:val="24"/>
        </w:rPr>
        <w:t>the description of HOG and SVM</w:t>
      </w:r>
      <w:r w:rsidRPr="00F375FB">
        <w:rPr>
          <w:kern w:val="0"/>
          <w:szCs w:val="24"/>
        </w:rPr>
        <w:t xml:space="preserve">, </w:t>
      </w:r>
      <w:r w:rsidR="00170FE4">
        <w:rPr>
          <w:rFonts w:eastAsiaTheme="minorEastAsia"/>
          <w:kern w:val="0"/>
          <w:szCs w:val="24"/>
        </w:rPr>
        <w:t>additional</w:t>
      </w:r>
      <w:r w:rsidR="00170FE4">
        <w:rPr>
          <w:rFonts w:eastAsiaTheme="minorEastAsia" w:hint="eastAsia"/>
          <w:kern w:val="0"/>
          <w:szCs w:val="24"/>
        </w:rPr>
        <w:t xml:space="preserve"> </w:t>
      </w:r>
      <w:r w:rsidRPr="00F375FB">
        <w:rPr>
          <w:kern w:val="0"/>
          <w:szCs w:val="24"/>
        </w:rPr>
        <w:t>properties of th</w:t>
      </w:r>
      <w:r w:rsidR="00170FE4">
        <w:rPr>
          <w:rFonts w:eastAsiaTheme="minorEastAsia" w:hint="eastAsia"/>
          <w:kern w:val="0"/>
          <w:szCs w:val="24"/>
        </w:rPr>
        <w:t>e</w:t>
      </w:r>
      <w:r w:rsidRPr="00F375FB">
        <w:rPr>
          <w:kern w:val="0"/>
          <w:szCs w:val="24"/>
        </w:rPr>
        <w:t>s</w:t>
      </w:r>
      <w:r w:rsidR="00170FE4">
        <w:rPr>
          <w:rFonts w:eastAsiaTheme="minorEastAsia" w:hint="eastAsia"/>
          <w:kern w:val="0"/>
          <w:szCs w:val="24"/>
        </w:rPr>
        <w:t>e</w:t>
      </w:r>
      <w:r w:rsidRPr="00F375FB">
        <w:rPr>
          <w:kern w:val="0"/>
          <w:szCs w:val="24"/>
        </w:rPr>
        <w:t xml:space="preserve"> two </w:t>
      </w:r>
      <w:r w:rsidR="00170FE4">
        <w:rPr>
          <w:rFonts w:eastAsiaTheme="minorEastAsia" w:hint="eastAsia"/>
          <w:kern w:val="0"/>
          <w:szCs w:val="24"/>
        </w:rPr>
        <w:t xml:space="preserve">algorithms are </w:t>
      </w:r>
      <w:r w:rsidR="0053681E">
        <w:rPr>
          <w:rFonts w:eastAsiaTheme="minorEastAsia" w:hint="eastAsia"/>
          <w:kern w:val="0"/>
          <w:szCs w:val="24"/>
        </w:rPr>
        <w:t xml:space="preserve">given </w:t>
      </w:r>
      <w:r w:rsidR="00170FE4">
        <w:rPr>
          <w:rFonts w:eastAsiaTheme="minorEastAsia" w:hint="eastAsia"/>
          <w:kern w:val="0"/>
          <w:szCs w:val="24"/>
        </w:rPr>
        <w:t xml:space="preserve">as </w:t>
      </w:r>
      <w:r w:rsidRPr="00F375FB">
        <w:rPr>
          <w:kern w:val="0"/>
          <w:szCs w:val="24"/>
        </w:rPr>
        <w:t>follows</w:t>
      </w:r>
      <w:r w:rsidR="00170FE4">
        <w:rPr>
          <w:rFonts w:eastAsiaTheme="minorEastAsia" w:hint="eastAsia"/>
          <w:kern w:val="0"/>
          <w:szCs w:val="24"/>
        </w:rPr>
        <w:t>. In the case</w:t>
      </w:r>
      <w:r w:rsidRPr="00F375FB">
        <w:rPr>
          <w:kern w:val="0"/>
          <w:szCs w:val="24"/>
        </w:rPr>
        <w:t xml:space="preserve"> of HOG:</w:t>
      </w:r>
    </w:p>
    <w:p w:rsidR="000415AB" w:rsidRPr="0071411B" w:rsidRDefault="00745E75" w:rsidP="0071411B">
      <w:pPr>
        <w:pStyle w:val="a3"/>
        <w:numPr>
          <w:ilvl w:val="0"/>
          <w:numId w:val="9"/>
        </w:numPr>
        <w:ind w:firstLineChars="0"/>
        <w:rPr>
          <w:rFonts w:eastAsiaTheme="minorEastAsia"/>
          <w:kern w:val="0"/>
          <w:szCs w:val="24"/>
        </w:rPr>
      </w:pPr>
      <w:r w:rsidRPr="0071411B">
        <w:rPr>
          <w:kern w:val="0"/>
          <w:szCs w:val="24"/>
        </w:rPr>
        <w:t>HOG focuses on the grid unit, which makes the descriptor subtler</w:t>
      </w:r>
      <w:r w:rsidRPr="0071411B">
        <w:rPr>
          <w:color w:val="231F20"/>
          <w:kern w:val="0"/>
          <w:szCs w:val="24"/>
        </w:rPr>
        <w:t xml:space="preserve"> and shows superior</w:t>
      </w:r>
      <w:r w:rsidRPr="0071411B">
        <w:rPr>
          <w:rFonts w:eastAsiaTheme="minorEastAsia" w:hint="eastAsia"/>
          <w:color w:val="231F20"/>
          <w:kern w:val="0"/>
          <w:szCs w:val="24"/>
        </w:rPr>
        <w:t xml:space="preserve"> </w:t>
      </w:r>
      <w:r w:rsidRPr="0071411B">
        <w:rPr>
          <w:color w:val="231F20"/>
          <w:kern w:val="0"/>
          <w:szCs w:val="24"/>
        </w:rPr>
        <w:t xml:space="preserve">performance in object detection. </w:t>
      </w:r>
      <w:r w:rsidRPr="0071411B">
        <w:rPr>
          <w:kern w:val="0"/>
          <w:szCs w:val="24"/>
        </w:rPr>
        <w:t>HOG maintains invariance of image geometry and</w:t>
      </w:r>
      <w:r w:rsidRPr="0071411B">
        <w:rPr>
          <w:rFonts w:eastAsiaTheme="minorEastAsia" w:hint="eastAsia"/>
          <w:kern w:val="0"/>
          <w:szCs w:val="24"/>
        </w:rPr>
        <w:t xml:space="preserve"> </w:t>
      </w:r>
      <w:r w:rsidR="000415AB" w:rsidRPr="0071411B">
        <w:rPr>
          <w:kern w:val="0"/>
          <w:szCs w:val="24"/>
        </w:rPr>
        <w:t>optical deformation.</w:t>
      </w:r>
    </w:p>
    <w:p w:rsidR="000415AB" w:rsidRPr="0071411B" w:rsidRDefault="00745E75" w:rsidP="0071411B">
      <w:pPr>
        <w:pStyle w:val="a3"/>
        <w:numPr>
          <w:ilvl w:val="0"/>
          <w:numId w:val="9"/>
        </w:numPr>
        <w:ind w:firstLineChars="0"/>
        <w:rPr>
          <w:rFonts w:eastAsiaTheme="minorEastAsia"/>
          <w:kern w:val="0"/>
          <w:szCs w:val="24"/>
        </w:rPr>
      </w:pPr>
      <w:r w:rsidRPr="0071411B">
        <w:rPr>
          <w:rFonts w:eastAsiaTheme="minorEastAsia" w:hint="eastAsia"/>
          <w:kern w:val="0"/>
          <w:szCs w:val="24"/>
        </w:rPr>
        <w:t xml:space="preserve">In the first paper </w:t>
      </w:r>
      <w:r w:rsidR="005856A5" w:rsidRPr="0071411B">
        <w:rPr>
          <w:rFonts w:eastAsiaTheme="minorEastAsia" w:hint="eastAsia"/>
          <w:kern w:val="0"/>
          <w:szCs w:val="24"/>
        </w:rPr>
        <w:t>[</w:t>
      </w:r>
      <w:fldSimple w:instr=" NOTEREF _Ref383869550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79</w:t>
        </w:r>
      </w:fldSimple>
      <w:r w:rsidR="005856A5" w:rsidRPr="0071411B">
        <w:rPr>
          <w:rFonts w:eastAsiaTheme="minorEastAsia" w:hint="eastAsia"/>
          <w:szCs w:val="24"/>
        </w:rPr>
        <w:t>]</w:t>
      </w:r>
      <w:r w:rsidR="000415AB" w:rsidRPr="0071411B">
        <w:rPr>
          <w:kern w:val="0"/>
          <w:szCs w:val="24"/>
        </w:rPr>
        <w:t>, some subtle human body mo</w:t>
      </w:r>
      <w:r w:rsidRPr="0071411B">
        <w:rPr>
          <w:kern w:val="0"/>
          <w:szCs w:val="24"/>
        </w:rPr>
        <w:t>vements occurred, which w</w:t>
      </w:r>
      <w:r w:rsidR="00170FE4">
        <w:rPr>
          <w:rFonts w:eastAsiaTheme="minorEastAsia" w:hint="eastAsia"/>
          <w:kern w:val="0"/>
          <w:szCs w:val="24"/>
        </w:rPr>
        <w:t xml:space="preserve">ould </w:t>
      </w:r>
      <w:r w:rsidRPr="0071411B">
        <w:rPr>
          <w:rFonts w:eastAsiaTheme="minorEastAsia" w:hint="eastAsia"/>
          <w:kern w:val="0"/>
          <w:szCs w:val="24"/>
        </w:rPr>
        <w:t>be ignored by HOG.</w:t>
      </w:r>
    </w:p>
    <w:p w:rsidR="00745E75" w:rsidRPr="0071411B" w:rsidRDefault="00745E75" w:rsidP="0071411B">
      <w:pPr>
        <w:pStyle w:val="a3"/>
        <w:numPr>
          <w:ilvl w:val="0"/>
          <w:numId w:val="9"/>
        </w:numPr>
        <w:ind w:firstLineChars="0"/>
        <w:rPr>
          <w:rFonts w:eastAsiaTheme="minorEastAsia"/>
          <w:kern w:val="0"/>
          <w:szCs w:val="24"/>
        </w:rPr>
      </w:pPr>
      <w:r w:rsidRPr="0071411B">
        <w:rPr>
          <w:rFonts w:eastAsiaTheme="minorEastAsia" w:hint="eastAsia"/>
          <w:kern w:val="0"/>
          <w:szCs w:val="24"/>
        </w:rPr>
        <w:t xml:space="preserve">Aside from </w:t>
      </w:r>
      <w:r w:rsidRPr="0071411B">
        <w:rPr>
          <w:rFonts w:eastAsiaTheme="minorEastAsia"/>
          <w:kern w:val="0"/>
          <w:szCs w:val="24"/>
        </w:rPr>
        <w:t>pedestrians</w:t>
      </w:r>
      <w:r w:rsidRPr="0071411B">
        <w:rPr>
          <w:rFonts w:eastAsiaTheme="minorEastAsia" w:hint="eastAsia"/>
          <w:kern w:val="0"/>
          <w:szCs w:val="24"/>
        </w:rPr>
        <w:t xml:space="preserve"> and animals, our </w:t>
      </w:r>
      <w:r w:rsidR="00DE1E1B">
        <w:rPr>
          <w:rFonts w:eastAsiaTheme="minorEastAsia" w:hint="eastAsia"/>
          <w:kern w:val="0"/>
          <w:szCs w:val="24"/>
        </w:rPr>
        <w:t>traffic signs</w:t>
      </w:r>
      <w:r w:rsidRPr="0071411B">
        <w:rPr>
          <w:rFonts w:eastAsiaTheme="minorEastAsia" w:hint="eastAsia"/>
          <w:kern w:val="0"/>
          <w:szCs w:val="24"/>
        </w:rPr>
        <w:t xml:space="preserve"> w</w:t>
      </w:r>
      <w:r w:rsidR="00170FE4">
        <w:rPr>
          <w:rFonts w:eastAsiaTheme="minorEastAsia" w:hint="eastAsia"/>
          <w:kern w:val="0"/>
          <w:szCs w:val="24"/>
        </w:rPr>
        <w:t>ill</w:t>
      </w:r>
      <w:r w:rsidRPr="0071411B">
        <w:rPr>
          <w:rFonts w:eastAsiaTheme="minorEastAsia" w:hint="eastAsia"/>
          <w:kern w:val="0"/>
          <w:szCs w:val="24"/>
        </w:rPr>
        <w:t xml:space="preserve"> not move independently</w:t>
      </w:r>
      <w:r w:rsidR="00170FE4">
        <w:rPr>
          <w:rFonts w:eastAsiaTheme="minorEastAsia" w:hint="eastAsia"/>
          <w:kern w:val="0"/>
          <w:szCs w:val="24"/>
        </w:rPr>
        <w:t>. T</w:t>
      </w:r>
      <w:r w:rsidR="0071411B" w:rsidRPr="0071411B">
        <w:rPr>
          <w:rFonts w:eastAsiaTheme="minorEastAsia" w:hint="eastAsia"/>
          <w:kern w:val="0"/>
          <w:szCs w:val="24"/>
        </w:rPr>
        <w:t>he characteristics w</w:t>
      </w:r>
      <w:r w:rsidR="00170FE4">
        <w:rPr>
          <w:rFonts w:eastAsiaTheme="minorEastAsia" w:hint="eastAsia"/>
          <w:kern w:val="0"/>
          <w:szCs w:val="24"/>
        </w:rPr>
        <w:t>ill</w:t>
      </w:r>
      <w:r w:rsidR="0071411B" w:rsidRPr="0071411B">
        <w:rPr>
          <w:rFonts w:eastAsiaTheme="minorEastAsia" w:hint="eastAsia"/>
          <w:kern w:val="0"/>
          <w:szCs w:val="24"/>
        </w:rPr>
        <w:t xml:space="preserve"> be more or less stable</w:t>
      </w:r>
      <w:r w:rsidR="00170FE4">
        <w:rPr>
          <w:rFonts w:eastAsiaTheme="minorEastAsia" w:hint="eastAsia"/>
          <w:kern w:val="0"/>
          <w:szCs w:val="24"/>
        </w:rPr>
        <w:t>;</w:t>
      </w:r>
      <w:r w:rsidR="0071411B" w:rsidRPr="0071411B">
        <w:rPr>
          <w:rFonts w:eastAsiaTheme="minorEastAsia" w:hint="eastAsia"/>
          <w:kern w:val="0"/>
          <w:szCs w:val="24"/>
        </w:rPr>
        <w:t xml:space="preserve"> </w:t>
      </w:r>
      <w:r w:rsidR="00DE1E1B">
        <w:rPr>
          <w:rFonts w:eastAsiaTheme="minorEastAsia"/>
          <w:kern w:val="0"/>
          <w:szCs w:val="24"/>
        </w:rPr>
        <w:t>thus</w:t>
      </w:r>
      <w:r w:rsidR="00DE1E1B">
        <w:rPr>
          <w:rFonts w:eastAsiaTheme="minorEastAsia" w:hint="eastAsia"/>
          <w:kern w:val="0"/>
          <w:szCs w:val="24"/>
        </w:rPr>
        <w:t>,</w:t>
      </w:r>
      <w:r w:rsidR="0071411B" w:rsidRPr="0071411B">
        <w:rPr>
          <w:rFonts w:eastAsiaTheme="minorEastAsia" w:hint="eastAsia"/>
          <w:kern w:val="0"/>
          <w:szCs w:val="24"/>
        </w:rPr>
        <w:t xml:space="preserve"> </w:t>
      </w:r>
      <w:r w:rsidR="00DE1E1B">
        <w:rPr>
          <w:rFonts w:eastAsiaTheme="minorEastAsia" w:hint="eastAsia"/>
          <w:kern w:val="0"/>
          <w:szCs w:val="24"/>
        </w:rPr>
        <w:t>traffic signs</w:t>
      </w:r>
      <w:r w:rsidR="00170FE4">
        <w:rPr>
          <w:rFonts w:eastAsiaTheme="minorEastAsia" w:hint="eastAsia"/>
          <w:kern w:val="0"/>
          <w:szCs w:val="24"/>
        </w:rPr>
        <w:t xml:space="preserve"> will</w:t>
      </w:r>
      <w:r w:rsidR="0071411B" w:rsidRPr="0071411B">
        <w:rPr>
          <w:rFonts w:eastAsiaTheme="minorEastAsia" w:hint="eastAsia"/>
          <w:kern w:val="0"/>
          <w:szCs w:val="24"/>
        </w:rPr>
        <w:t xml:space="preserve"> then be effectively represented by HOG descriptors.</w:t>
      </w:r>
    </w:p>
    <w:p w:rsidR="000415AB" w:rsidRPr="00072C05" w:rsidRDefault="000415AB" w:rsidP="00447EFD">
      <w:pPr>
        <w:rPr>
          <w:ins w:id="124" w:author="Cindy" w:date="2014-04-11T01:01:00Z"/>
          <w:kern w:val="0"/>
        </w:rPr>
      </w:pPr>
    </w:p>
    <w:p w:rsidR="000415AB" w:rsidRPr="00723799" w:rsidRDefault="000415AB" w:rsidP="00447EFD">
      <w:pPr>
        <w:rPr>
          <w:rFonts w:eastAsiaTheme="minorEastAsia"/>
          <w:kern w:val="0"/>
        </w:rPr>
      </w:pPr>
      <w:r w:rsidRPr="00072C05">
        <w:rPr>
          <w:kern w:val="0"/>
        </w:rPr>
        <w:t>SVM</w:t>
      </w:r>
      <w:r w:rsidR="005856A5">
        <w:rPr>
          <w:rFonts w:eastAsiaTheme="minorEastAsia" w:hint="eastAsia"/>
          <w:kern w:val="0"/>
        </w:rPr>
        <w:t xml:space="preserve"> will</w:t>
      </w:r>
      <w:r w:rsidRPr="00072C05">
        <w:rPr>
          <w:kern w:val="0"/>
        </w:rPr>
        <w:t xml:space="preserve"> provide accurate classifiers</w:t>
      </w:r>
      <w:r w:rsidR="005856A5">
        <w:rPr>
          <w:rFonts w:eastAsiaTheme="minorEastAsia" w:hint="eastAsia"/>
          <w:kern w:val="0"/>
        </w:rPr>
        <w:t xml:space="preserve"> and </w:t>
      </w:r>
      <w:r w:rsidR="00170FE4">
        <w:rPr>
          <w:rFonts w:eastAsiaTheme="minorEastAsia" w:hint="eastAsia"/>
          <w:kern w:val="0"/>
        </w:rPr>
        <w:t>will be</w:t>
      </w:r>
      <w:r w:rsidRPr="00072C05">
        <w:t xml:space="preserve"> noise tolerant</w:t>
      </w:r>
      <w:r w:rsidR="005856A5">
        <w:rPr>
          <w:rFonts w:eastAsiaTheme="minorEastAsia" w:hint="eastAsia"/>
          <w:kern w:val="0"/>
        </w:rPr>
        <w:t xml:space="preserve">. </w:t>
      </w:r>
      <w:r w:rsidRPr="00072C05">
        <w:rPr>
          <w:kern w:val="0"/>
        </w:rPr>
        <w:t xml:space="preserve">It </w:t>
      </w:r>
      <w:r w:rsidR="005856A5">
        <w:rPr>
          <w:rFonts w:eastAsiaTheme="minorEastAsia" w:hint="eastAsia"/>
          <w:kern w:val="0"/>
        </w:rPr>
        <w:t xml:space="preserve">also can </w:t>
      </w:r>
      <w:r w:rsidR="005856A5" w:rsidRPr="00072C05">
        <w:rPr>
          <w:kern w:val="0"/>
        </w:rPr>
        <w:t>solve</w:t>
      </w:r>
      <w:r w:rsidRPr="00072C05">
        <w:rPr>
          <w:kern w:val="0"/>
        </w:rPr>
        <w:t xml:space="preserve"> high-dimensional problems. </w:t>
      </w:r>
      <w:r w:rsidR="00170FE4">
        <w:rPr>
          <w:rFonts w:eastAsiaTheme="minorEastAsia" w:hint="eastAsia"/>
          <w:kern w:val="0"/>
        </w:rPr>
        <w:t xml:space="preserve">This is the reason for </w:t>
      </w:r>
      <w:r w:rsidRPr="00072C05">
        <w:rPr>
          <w:kern w:val="0"/>
        </w:rPr>
        <w:t xml:space="preserve">why HOG+SVM </w:t>
      </w:r>
      <w:r w:rsidR="00170FE4">
        <w:rPr>
          <w:rFonts w:eastAsiaTheme="minorEastAsia" w:hint="eastAsia"/>
          <w:kern w:val="0"/>
        </w:rPr>
        <w:t xml:space="preserve">are </w:t>
      </w:r>
      <w:r w:rsidR="0053681E">
        <w:rPr>
          <w:rFonts w:eastAsiaTheme="minorEastAsia" w:hint="eastAsia"/>
          <w:kern w:val="0"/>
        </w:rPr>
        <w:t>used</w:t>
      </w:r>
      <w:r w:rsidR="00170FE4">
        <w:rPr>
          <w:rFonts w:eastAsiaTheme="minorEastAsia" w:hint="eastAsia"/>
          <w:kern w:val="0"/>
        </w:rPr>
        <w:t xml:space="preserve"> together in the</w:t>
      </w:r>
      <w:r w:rsidRPr="00072C05">
        <w:rPr>
          <w:kern w:val="0"/>
        </w:rPr>
        <w:t xml:space="preserve"> whole </w:t>
      </w:r>
      <w:r w:rsidR="00170FE4">
        <w:rPr>
          <w:rFonts w:eastAsiaTheme="minorEastAsia" w:hint="eastAsia"/>
          <w:kern w:val="0"/>
        </w:rPr>
        <w:t>system.</w:t>
      </w:r>
      <w:r w:rsidRPr="00072C05">
        <w:rPr>
          <w:kern w:val="0"/>
        </w:rPr>
        <w:t xml:space="preserve"> </w:t>
      </w:r>
      <w:r w:rsidR="00170FE4">
        <w:rPr>
          <w:rFonts w:eastAsiaTheme="minorEastAsia" w:hint="eastAsia"/>
          <w:kern w:val="0"/>
        </w:rPr>
        <w:t xml:space="preserve">The </w:t>
      </w:r>
      <w:r w:rsidR="00170FE4">
        <w:rPr>
          <w:rFonts w:eastAsiaTheme="minorEastAsia"/>
          <w:kern w:val="0"/>
        </w:rPr>
        <w:t>r</w:t>
      </w:r>
      <w:r w:rsidR="00170FE4">
        <w:rPr>
          <w:rFonts w:eastAsiaTheme="minorEastAsia" w:hint="eastAsia"/>
          <w:kern w:val="0"/>
        </w:rPr>
        <w:t>at</w:t>
      </w:r>
      <w:r w:rsidR="00170FE4">
        <w:rPr>
          <w:rFonts w:eastAsiaTheme="minorEastAsia"/>
          <w:kern w:val="0"/>
        </w:rPr>
        <w:t>ional</w:t>
      </w:r>
      <w:r w:rsidR="00170FE4">
        <w:rPr>
          <w:rFonts w:eastAsiaTheme="minorEastAsia" w:hint="eastAsia"/>
          <w:kern w:val="0"/>
        </w:rPr>
        <w:t xml:space="preserve"> for this is that </w:t>
      </w:r>
      <w:r w:rsidRPr="00072C05">
        <w:rPr>
          <w:kern w:val="0"/>
        </w:rPr>
        <w:t xml:space="preserve">since the feature descriptor built by HOG will be a high-dimensional </w:t>
      </w:r>
      <w:r w:rsidR="005D5831" w:rsidRPr="00072C05">
        <w:rPr>
          <w:kern w:val="0"/>
        </w:rPr>
        <w:t>feature</w:t>
      </w:r>
      <w:r w:rsidR="00170FE4">
        <w:rPr>
          <w:rFonts w:eastAsiaTheme="minorEastAsia" w:hint="eastAsia"/>
          <w:kern w:val="0"/>
        </w:rPr>
        <w:t>,</w:t>
      </w:r>
      <w:r w:rsidR="00170FE4">
        <w:rPr>
          <w:rFonts w:eastAsiaTheme="minorEastAsia"/>
          <w:kern w:val="0"/>
        </w:rPr>
        <w:t xml:space="preserve"> </w:t>
      </w:r>
      <w:r w:rsidR="00170FE4">
        <w:rPr>
          <w:rFonts w:eastAsiaTheme="minorEastAsia" w:hint="eastAsia"/>
          <w:kern w:val="0"/>
        </w:rPr>
        <w:t>s</w:t>
      </w:r>
      <w:r w:rsidR="005D5831">
        <w:rPr>
          <w:rFonts w:eastAsiaTheme="minorEastAsia"/>
          <w:kern w:val="0"/>
        </w:rPr>
        <w:t>ee</w:t>
      </w:r>
      <w:r w:rsidR="00723799">
        <w:rPr>
          <w:rFonts w:eastAsiaTheme="minorEastAsia" w:hint="eastAsia"/>
          <w:kern w:val="0"/>
        </w:rPr>
        <w:t xml:space="preserve"> Figure 4.4.1.</w:t>
      </w:r>
      <w:r w:rsidR="00E16E61">
        <w:rPr>
          <w:rFonts w:eastAsiaTheme="minorEastAsia" w:hint="eastAsia"/>
          <w:kern w:val="0"/>
        </w:rPr>
        <w:t>1</w:t>
      </w:r>
    </w:p>
    <w:p w:rsidR="00723799" w:rsidRDefault="00B43486" w:rsidP="00B43486">
      <w:pPr>
        <w:jc w:val="right"/>
        <w:rPr>
          <w:rFonts w:eastAsiaTheme="minorEastAsia"/>
          <w:kern w:val="0"/>
        </w:rPr>
      </w:pPr>
      <w:r>
        <w:rPr>
          <w:rFonts w:eastAsiaTheme="minorEastAsia"/>
          <w:noProof/>
          <w:kern w:val="0"/>
        </w:rPr>
        <w:lastRenderedPageBreak/>
        <w:drawing>
          <wp:anchor distT="0" distB="0" distL="114300" distR="114300" simplePos="0" relativeHeight="251649536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982980</wp:posOffset>
            </wp:positionV>
            <wp:extent cx="1203325" cy="1112520"/>
            <wp:effectExtent l="19050" t="0" r="0" b="0"/>
            <wp:wrapSquare wrapText="bothSides"/>
            <wp:docPr id="28" name="图片 1" descr="D:\Documents\Visual Studio 2010\Projects\ca\1zhang\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 descr="D:\Documents\Visual Studio 2010\Projects\ca\1zhang\77.png"/>
                    <pic:cNvPicPr/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325" cy="111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3486">
        <w:rPr>
          <w:rFonts w:eastAsiaTheme="minorEastAsia"/>
          <w:noProof/>
          <w:kern w:val="0"/>
        </w:rPr>
        <w:drawing>
          <wp:inline distT="0" distB="0" distL="0" distR="0">
            <wp:extent cx="4156349" cy="3117385"/>
            <wp:effectExtent l="19050" t="0" r="0" b="0"/>
            <wp:docPr id="100" name="图片 30" descr="F:\文件\实验室\paper\useful\pic2\vecvalu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:\文件\实验室\paper\useful\pic2\vecvalue.bmp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607" cy="3121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799" w:rsidRPr="00723799" w:rsidRDefault="00723799" w:rsidP="005D5831">
      <w:pPr>
        <w:jc w:val="right"/>
        <w:rPr>
          <w:rFonts w:eastAsiaTheme="minorEastAsia"/>
          <w:kern w:val="0"/>
        </w:rPr>
      </w:pPr>
    </w:p>
    <w:p w:rsidR="000415AB" w:rsidRDefault="000415AB" w:rsidP="00723799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25" w:name="_Toc385018793"/>
      <w:bookmarkStart w:id="126" w:name="_Toc388350915"/>
      <w:r w:rsidRPr="00072C05">
        <w:rPr>
          <w:rFonts w:cs="Times New Roman"/>
        </w:rPr>
        <w:t>Figure 4.4.1.</w:t>
      </w:r>
      <w:r w:rsidR="008401BD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Figure_4.4.1. \* ARABIC </w:instrText>
      </w:r>
      <w:r w:rsidR="008401BD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1</w:t>
      </w:r>
      <w:bookmarkEnd w:id="125"/>
      <w:r w:rsidR="008401BD" w:rsidRPr="00072C05">
        <w:rPr>
          <w:rFonts w:cs="Times New Roman"/>
        </w:rPr>
        <w:fldChar w:fldCharType="end"/>
      </w:r>
      <w:r w:rsidR="006E2CC9">
        <w:rPr>
          <w:rFonts w:eastAsiaTheme="minorEastAsia" w:cs="Times New Roman" w:hint="eastAsia"/>
        </w:rPr>
        <w:t xml:space="preserve"> High dimension of HOG features</w:t>
      </w:r>
      <w:bookmarkEnd w:id="126"/>
    </w:p>
    <w:p w:rsidR="00636CB5" w:rsidRPr="00636CB5" w:rsidRDefault="00636CB5" w:rsidP="00737E28">
      <w:pPr>
        <w:spacing w:line="276" w:lineRule="auto"/>
      </w:pPr>
    </w:p>
    <w:p w:rsidR="000415AB" w:rsidRPr="00F375FB" w:rsidRDefault="000415AB" w:rsidP="00BC1335">
      <w:pPr>
        <w:rPr>
          <w:kern w:val="0"/>
          <w:szCs w:val="24"/>
        </w:rPr>
      </w:pPr>
      <w:r w:rsidRPr="00F375FB">
        <w:rPr>
          <w:kern w:val="0"/>
          <w:szCs w:val="24"/>
        </w:rPr>
        <w:t xml:space="preserve">As long as </w:t>
      </w:r>
      <w:r w:rsidR="00BC1335">
        <w:rPr>
          <w:rFonts w:eastAsiaTheme="minorEastAsia" w:hint="eastAsia"/>
          <w:kern w:val="0"/>
          <w:szCs w:val="24"/>
        </w:rPr>
        <w:t>we</w:t>
      </w:r>
      <w:r w:rsidRPr="00F375FB">
        <w:rPr>
          <w:kern w:val="0"/>
          <w:szCs w:val="24"/>
        </w:rPr>
        <w:t xml:space="preserve"> ha</w:t>
      </w:r>
      <w:r w:rsidR="00170FE4">
        <w:rPr>
          <w:rFonts w:eastAsiaTheme="minorEastAsia" w:hint="eastAsia"/>
          <w:kern w:val="0"/>
          <w:szCs w:val="24"/>
        </w:rPr>
        <w:t>ve</w:t>
      </w:r>
      <w:r w:rsidRPr="00F375FB">
        <w:rPr>
          <w:kern w:val="0"/>
          <w:szCs w:val="24"/>
        </w:rPr>
        <w:t xml:space="preserve"> the data</w:t>
      </w:r>
      <w:r w:rsidR="0071411B">
        <w:rPr>
          <w:rFonts w:eastAsiaTheme="minorEastAsia" w:hint="eastAsia"/>
          <w:kern w:val="0"/>
          <w:szCs w:val="24"/>
        </w:rPr>
        <w:t xml:space="preserve">set </w:t>
      </w:r>
      <w:r w:rsidRPr="00F375FB">
        <w:rPr>
          <w:kern w:val="0"/>
          <w:szCs w:val="24"/>
        </w:rPr>
        <w:t xml:space="preserve">and </w:t>
      </w:r>
      <w:r w:rsidR="008F4154">
        <w:rPr>
          <w:rFonts w:eastAsiaTheme="minorEastAsia" w:hint="eastAsia"/>
          <w:kern w:val="0"/>
          <w:szCs w:val="24"/>
        </w:rPr>
        <w:t xml:space="preserve">parameter </w:t>
      </w:r>
      <w:r w:rsidRPr="00F375FB">
        <w:rPr>
          <w:kern w:val="0"/>
          <w:szCs w:val="24"/>
        </w:rPr>
        <w:t>setting</w:t>
      </w:r>
      <w:r w:rsidR="00170FE4">
        <w:rPr>
          <w:rFonts w:eastAsiaTheme="minorEastAsia" w:hint="eastAsia"/>
          <w:kern w:val="0"/>
          <w:szCs w:val="24"/>
        </w:rPr>
        <w:t>s</w:t>
      </w:r>
      <w:r w:rsidRPr="00F375FB">
        <w:rPr>
          <w:kern w:val="0"/>
          <w:szCs w:val="24"/>
        </w:rPr>
        <w:t xml:space="preserve"> prepared, the image information </w:t>
      </w:r>
      <w:r w:rsidR="008F4154">
        <w:rPr>
          <w:rFonts w:eastAsiaTheme="minorEastAsia" w:hint="eastAsia"/>
          <w:kern w:val="0"/>
          <w:szCs w:val="24"/>
        </w:rPr>
        <w:t xml:space="preserve">will be changed </w:t>
      </w:r>
      <w:r w:rsidRPr="00F375FB">
        <w:rPr>
          <w:kern w:val="0"/>
          <w:szCs w:val="24"/>
        </w:rPr>
        <w:t>into data information so that the computer c</w:t>
      </w:r>
      <w:r w:rsidR="000307C5">
        <w:rPr>
          <w:rFonts w:eastAsiaTheme="minorEastAsia" w:hint="eastAsia"/>
          <w:kern w:val="0"/>
          <w:szCs w:val="24"/>
        </w:rPr>
        <w:t>an</w:t>
      </w:r>
      <w:r w:rsidRPr="00F375FB">
        <w:rPr>
          <w:kern w:val="0"/>
          <w:szCs w:val="24"/>
        </w:rPr>
        <w:t xml:space="preserve"> learn them.</w:t>
      </w:r>
    </w:p>
    <w:p w:rsidR="000415AB" w:rsidRPr="008F4154" w:rsidRDefault="000415AB" w:rsidP="00BC1335">
      <w:pPr>
        <w:rPr>
          <w:rFonts w:eastAsiaTheme="minorEastAsia"/>
          <w:kern w:val="0"/>
          <w:szCs w:val="24"/>
        </w:rPr>
      </w:pPr>
    </w:p>
    <w:p w:rsidR="000415AB" w:rsidRPr="00F375FB" w:rsidRDefault="000415AB" w:rsidP="00BC1335">
      <w:pPr>
        <w:rPr>
          <w:rFonts w:eastAsiaTheme="minorEastAsia"/>
          <w:kern w:val="0"/>
          <w:szCs w:val="24"/>
        </w:rPr>
      </w:pPr>
      <w:r w:rsidRPr="00F375FB">
        <w:rPr>
          <w:kern w:val="0"/>
          <w:szCs w:val="24"/>
        </w:rPr>
        <w:t xml:space="preserve">The first step is to resize the </w:t>
      </w:r>
      <w:r w:rsidR="000307C5">
        <w:rPr>
          <w:rFonts w:eastAsiaTheme="minorEastAsia" w:hint="eastAsia"/>
          <w:kern w:val="0"/>
          <w:szCs w:val="24"/>
        </w:rPr>
        <w:t xml:space="preserve">extracted versions of the </w:t>
      </w:r>
      <w:r w:rsidRPr="00F375FB">
        <w:rPr>
          <w:kern w:val="0"/>
          <w:szCs w:val="24"/>
        </w:rPr>
        <w:t xml:space="preserve">image into the same size. Because the image </w:t>
      </w:r>
      <w:r w:rsidR="000307C5">
        <w:rPr>
          <w:rFonts w:eastAsiaTheme="minorEastAsia" w:hint="eastAsia"/>
          <w:kern w:val="0"/>
          <w:szCs w:val="24"/>
        </w:rPr>
        <w:t>i</w:t>
      </w:r>
      <w:r w:rsidRPr="00F375FB">
        <w:rPr>
          <w:kern w:val="0"/>
          <w:szCs w:val="24"/>
        </w:rPr>
        <w:t xml:space="preserve">s not the same size when </w:t>
      </w:r>
      <w:r w:rsidR="0053681E">
        <w:rPr>
          <w:rFonts w:eastAsiaTheme="minorEastAsia" w:hint="eastAsia"/>
          <w:kern w:val="0"/>
          <w:szCs w:val="24"/>
        </w:rPr>
        <w:t>it is taken</w:t>
      </w:r>
      <w:r w:rsidRPr="00F375FB">
        <w:rPr>
          <w:kern w:val="0"/>
          <w:szCs w:val="24"/>
        </w:rPr>
        <w:t xml:space="preserve"> from the different frames, </w:t>
      </w:r>
      <w:r w:rsidR="00BC1335">
        <w:rPr>
          <w:rFonts w:eastAsiaTheme="minorEastAsia" w:hint="eastAsia"/>
          <w:kern w:val="0"/>
          <w:szCs w:val="24"/>
        </w:rPr>
        <w:t>we</w:t>
      </w:r>
      <w:r w:rsidRPr="00F375FB">
        <w:rPr>
          <w:kern w:val="0"/>
          <w:szCs w:val="24"/>
        </w:rPr>
        <w:t xml:space="preserve"> resized it to 40</w:t>
      </w:r>
      <m:oMath>
        <m:r>
          <m:rPr>
            <m:sty m:val="p"/>
          </m:rPr>
          <w:rPr>
            <w:rFonts w:ascii="Cambria Math" w:hAnsi="Cambria Math"/>
            <w:kern w:val="0"/>
            <w:szCs w:val="24"/>
          </w:rPr>
          <m:t>×</m:t>
        </m:r>
      </m:oMath>
      <w:r w:rsidRPr="00F375FB">
        <w:rPr>
          <w:kern w:val="0"/>
          <w:szCs w:val="24"/>
        </w:rPr>
        <w:t>40 pixels</w:t>
      </w:r>
      <w:r w:rsidR="000307C5">
        <w:rPr>
          <w:rFonts w:eastAsiaTheme="minorEastAsia" w:hint="eastAsia"/>
          <w:kern w:val="0"/>
          <w:szCs w:val="24"/>
        </w:rPr>
        <w:t>.</w:t>
      </w:r>
      <w:r w:rsidRPr="00F375FB">
        <w:rPr>
          <w:kern w:val="0"/>
          <w:szCs w:val="24"/>
        </w:rPr>
        <w:t xml:space="preserve"> </w:t>
      </w:r>
      <w:r w:rsidR="000307C5">
        <w:rPr>
          <w:rFonts w:eastAsiaTheme="minorEastAsia" w:hint="eastAsia"/>
          <w:kern w:val="0"/>
          <w:szCs w:val="24"/>
        </w:rPr>
        <w:t xml:space="preserve">This is </w:t>
      </w:r>
      <w:r w:rsidRPr="00F375FB">
        <w:rPr>
          <w:kern w:val="0"/>
          <w:szCs w:val="24"/>
        </w:rPr>
        <w:t xml:space="preserve">the suitable size for calculating and training time consumption. </w:t>
      </w:r>
    </w:p>
    <w:p w:rsidR="000415AB" w:rsidRPr="00072C05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i/>
          <w:kern w:val="0"/>
          <w:szCs w:val="24"/>
        </w:rPr>
      </w:pPr>
      <w:r w:rsidRPr="00072C05">
        <w:rPr>
          <w:rFonts w:cs="Times New Roman"/>
          <w:kern w:val="0"/>
          <w:sz w:val="28"/>
          <w:szCs w:val="28"/>
        </w:rPr>
        <w:t xml:space="preserve">            </w:t>
      </w:r>
    </w:p>
    <w:p w:rsidR="000415AB" w:rsidRPr="00072C05" w:rsidRDefault="000415AB" w:rsidP="00BC1335">
      <w:pPr>
        <w:rPr>
          <w:kern w:val="0"/>
        </w:rPr>
      </w:pPr>
      <w:r w:rsidRPr="00072C05">
        <w:rPr>
          <w:kern w:val="0"/>
        </w:rPr>
        <w:t xml:space="preserve">For this experiment,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chose R-HOG block </w:t>
      </w:r>
      <w:r w:rsidR="00723799">
        <w:rPr>
          <w:rFonts w:eastAsiaTheme="minorEastAsia" w:hint="eastAsia"/>
          <w:kern w:val="0"/>
        </w:rPr>
        <w:t>(</w:t>
      </w:r>
      <w:r w:rsidR="000307C5">
        <w:rPr>
          <w:rFonts w:eastAsiaTheme="minorEastAsia" w:hint="eastAsia"/>
          <w:kern w:val="0"/>
        </w:rPr>
        <w:t>s</w:t>
      </w:r>
      <w:r w:rsidR="00723799">
        <w:rPr>
          <w:rFonts w:eastAsiaTheme="minorEastAsia" w:hint="eastAsia"/>
          <w:kern w:val="0"/>
        </w:rPr>
        <w:t>ee Chapter 4.1.1 for detail</w:t>
      </w:r>
      <w:r w:rsidR="000307C5">
        <w:rPr>
          <w:rFonts w:eastAsiaTheme="minorEastAsia" w:hint="eastAsia"/>
          <w:kern w:val="0"/>
        </w:rPr>
        <w:t>s</w:t>
      </w:r>
      <w:r w:rsidR="00723799">
        <w:rPr>
          <w:rFonts w:eastAsiaTheme="minorEastAsia" w:hint="eastAsia"/>
          <w:kern w:val="0"/>
        </w:rPr>
        <w:t xml:space="preserve">) </w:t>
      </w:r>
      <w:r w:rsidRPr="00072C05">
        <w:rPr>
          <w:kern w:val="0"/>
        </w:rPr>
        <w:t xml:space="preserve">for </w:t>
      </w:r>
      <w:r w:rsidR="00BC1335">
        <w:rPr>
          <w:rFonts w:eastAsiaTheme="minorEastAsia" w:hint="eastAsia"/>
          <w:kern w:val="0"/>
        </w:rPr>
        <w:t>our</w:t>
      </w:r>
      <w:r w:rsidRPr="00072C05">
        <w:rPr>
          <w:kern w:val="0"/>
        </w:rPr>
        <w:t xml:space="preserve"> HOG feature extraction. The other parameters for extraction </w:t>
      </w:r>
      <w:r w:rsidR="00BC1335">
        <w:rPr>
          <w:rFonts w:eastAsiaTheme="minorEastAsia" w:hint="eastAsia"/>
          <w:kern w:val="0"/>
        </w:rPr>
        <w:t xml:space="preserve">we </w:t>
      </w:r>
      <w:r w:rsidRPr="00072C05">
        <w:rPr>
          <w:kern w:val="0"/>
        </w:rPr>
        <w:t>needed to decide on were:</w:t>
      </w:r>
    </w:p>
    <w:p w:rsidR="000415AB" w:rsidRPr="000307C5" w:rsidRDefault="0053681E" w:rsidP="00BC1335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>-</w:t>
      </w:r>
      <w:r w:rsidR="000415AB" w:rsidRPr="00072C05">
        <w:rPr>
          <w:kern w:val="0"/>
        </w:rPr>
        <w:t>Number of unit cells in each block</w:t>
      </w:r>
      <w:r w:rsidR="000307C5">
        <w:rPr>
          <w:rFonts w:eastAsiaTheme="minorEastAsia" w:hint="eastAsia"/>
          <w:kern w:val="0"/>
        </w:rPr>
        <w:t>;</w:t>
      </w:r>
    </w:p>
    <w:p w:rsidR="000415AB" w:rsidRPr="000307C5" w:rsidRDefault="0053681E" w:rsidP="00BC1335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>-</w:t>
      </w:r>
      <w:r w:rsidR="000415AB" w:rsidRPr="00072C05">
        <w:rPr>
          <w:kern w:val="0"/>
        </w:rPr>
        <w:t>Number of pixels in each cell unit</w:t>
      </w:r>
      <w:r w:rsidR="000307C5">
        <w:rPr>
          <w:rFonts w:eastAsiaTheme="minorEastAsia" w:hint="eastAsia"/>
          <w:kern w:val="0"/>
        </w:rPr>
        <w:t>;</w:t>
      </w:r>
    </w:p>
    <w:p w:rsidR="000415AB" w:rsidRDefault="0053681E" w:rsidP="00BC1335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>-</w:t>
      </w:r>
      <w:r w:rsidR="000415AB" w:rsidRPr="00072C05">
        <w:rPr>
          <w:kern w:val="0"/>
        </w:rPr>
        <w:t>Number of histogram direction</w:t>
      </w:r>
      <w:r w:rsidR="000307C5">
        <w:rPr>
          <w:rFonts w:eastAsiaTheme="minorEastAsia" w:hint="eastAsia"/>
          <w:kern w:val="0"/>
        </w:rPr>
        <w:t>s</w:t>
      </w:r>
      <w:r w:rsidR="000415AB" w:rsidRPr="00072C05">
        <w:rPr>
          <w:kern w:val="0"/>
        </w:rPr>
        <w:t xml:space="preserve"> for each cell.</w:t>
      </w:r>
    </w:p>
    <w:p w:rsidR="000D2107" w:rsidRPr="000D2107" w:rsidRDefault="000D2107" w:rsidP="00BC1335">
      <w:pPr>
        <w:rPr>
          <w:rFonts w:eastAsiaTheme="minorEastAsia"/>
          <w:kern w:val="0"/>
        </w:rPr>
      </w:pPr>
    </w:p>
    <w:p w:rsidR="000415AB" w:rsidRPr="00072C05" w:rsidRDefault="000415AB" w:rsidP="00BC1335">
      <w:pPr>
        <w:rPr>
          <w:kern w:val="0"/>
        </w:rPr>
      </w:pPr>
      <w:r w:rsidRPr="00072C05">
        <w:rPr>
          <w:kern w:val="0"/>
        </w:rPr>
        <w:t>Training information:</w:t>
      </w:r>
    </w:p>
    <w:tbl>
      <w:tblPr>
        <w:tblStyle w:val="a7"/>
        <w:tblW w:w="8294" w:type="dxa"/>
        <w:jc w:val="center"/>
        <w:tblInd w:w="-430" w:type="dxa"/>
        <w:tblLook w:val="04A0"/>
      </w:tblPr>
      <w:tblGrid>
        <w:gridCol w:w="1270"/>
        <w:gridCol w:w="1985"/>
        <w:gridCol w:w="1417"/>
        <w:gridCol w:w="1418"/>
        <w:gridCol w:w="2204"/>
      </w:tblGrid>
      <w:tr w:rsidR="000415AB" w:rsidRPr="00072C05" w:rsidTr="004C2006">
        <w:trPr>
          <w:trHeight w:val="293"/>
          <w:jc w:val="center"/>
        </w:trPr>
        <w:tc>
          <w:tcPr>
            <w:tcW w:w="1270" w:type="dxa"/>
          </w:tcPr>
          <w:p w:rsidR="000415AB" w:rsidRPr="00072C05" w:rsidRDefault="0071411B" w:rsidP="0071411B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lastRenderedPageBreak/>
              <w:t>Size of t</w:t>
            </w:r>
            <w:r w:rsidR="000415AB" w:rsidRPr="00072C05">
              <w:rPr>
                <w:rFonts w:cs="Times New Roman"/>
                <w:kern w:val="0"/>
                <w:szCs w:val="24"/>
              </w:rPr>
              <w:t>raining images</w:t>
            </w:r>
          </w:p>
        </w:tc>
        <w:tc>
          <w:tcPr>
            <w:tcW w:w="1985" w:type="dxa"/>
          </w:tcPr>
          <w:p w:rsidR="000415AB" w:rsidRPr="0071411B" w:rsidRDefault="0071411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>
              <w:rPr>
                <w:rFonts w:eastAsiaTheme="minorEastAsia" w:cs="Times New Roman" w:hint="eastAsia"/>
                <w:kern w:val="0"/>
                <w:szCs w:val="24"/>
              </w:rPr>
              <w:t>Orientation bins</w:t>
            </w:r>
          </w:p>
        </w:tc>
        <w:tc>
          <w:tcPr>
            <w:tcW w:w="1417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Cell (pixel</w:t>
            </w:r>
            <w:r w:rsidR="0071411B">
              <w:rPr>
                <w:rFonts w:eastAsiaTheme="minorEastAsia" w:cs="Times New Roman" w:hint="eastAsia"/>
                <w:kern w:val="0"/>
                <w:szCs w:val="24"/>
              </w:rPr>
              <w:t>s</w:t>
            </w:r>
            <w:r w:rsidRPr="00072C05">
              <w:rPr>
                <w:rFonts w:cs="Times New Roman"/>
                <w:kern w:val="0"/>
                <w:szCs w:val="24"/>
              </w:rPr>
              <w:t>)</w:t>
            </w:r>
          </w:p>
        </w:tc>
        <w:tc>
          <w:tcPr>
            <w:tcW w:w="1418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Block(cell</w:t>
            </w:r>
            <w:r w:rsidR="0071411B">
              <w:rPr>
                <w:rFonts w:eastAsiaTheme="minorEastAsia" w:cs="Times New Roman" w:hint="eastAsia"/>
                <w:kern w:val="0"/>
                <w:szCs w:val="24"/>
              </w:rPr>
              <w:t>s</w:t>
            </w:r>
            <w:r w:rsidRPr="00072C05">
              <w:rPr>
                <w:rFonts w:cs="Times New Roman"/>
                <w:kern w:val="0"/>
                <w:szCs w:val="24"/>
              </w:rPr>
              <w:t>)</w:t>
            </w:r>
          </w:p>
        </w:tc>
        <w:tc>
          <w:tcPr>
            <w:tcW w:w="2204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Dimension</w:t>
            </w:r>
          </w:p>
        </w:tc>
      </w:tr>
      <w:tr w:rsidR="000415AB" w:rsidRPr="00072C05" w:rsidTr="004C2006">
        <w:trPr>
          <w:jc w:val="center"/>
        </w:trPr>
        <w:tc>
          <w:tcPr>
            <w:tcW w:w="127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40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kern w:val="0"/>
                <w:szCs w:val="24"/>
              </w:rPr>
              <w:t>40</w:t>
            </w:r>
          </w:p>
        </w:tc>
        <w:tc>
          <w:tcPr>
            <w:tcW w:w="1985" w:type="dxa"/>
          </w:tcPr>
          <w:p w:rsidR="000415AB" w:rsidRPr="005D4E7F" w:rsidRDefault="005D4E7F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Times New Roman"/>
                <w:kern w:val="0"/>
                <w:szCs w:val="24"/>
              </w:rPr>
            </w:pPr>
            <w:r>
              <w:rPr>
                <w:rFonts w:cs="Times New Roman"/>
                <w:kern w:val="0"/>
                <w:szCs w:val="24"/>
              </w:rPr>
              <w:t>9 bin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>s</w:t>
            </w:r>
          </w:p>
        </w:tc>
        <w:tc>
          <w:tcPr>
            <w:tcW w:w="1417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8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kern w:val="0"/>
                <w:szCs w:val="24"/>
              </w:rPr>
              <w:t xml:space="preserve">8 </w:t>
            </w:r>
          </w:p>
        </w:tc>
        <w:tc>
          <w:tcPr>
            <w:tcW w:w="1418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2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×</m:t>
              </m:r>
            </m:oMath>
            <w:r w:rsidRPr="00072C05">
              <w:rPr>
                <w:rFonts w:cs="Times New Roman"/>
                <w:kern w:val="0"/>
                <w:szCs w:val="24"/>
              </w:rPr>
              <w:t>2</w:t>
            </w:r>
          </w:p>
        </w:tc>
        <w:tc>
          <w:tcPr>
            <w:tcW w:w="2204" w:type="dxa"/>
          </w:tcPr>
          <w:p w:rsidR="000415AB" w:rsidRPr="00072C05" w:rsidRDefault="000415AB" w:rsidP="005D4E7F">
            <w:pPr>
              <w:keepNext/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kern w:val="0"/>
                <w:szCs w:val="24"/>
              </w:rPr>
            </w:pPr>
            <w:r w:rsidRPr="00072C05">
              <w:rPr>
                <w:rFonts w:cs="Times New Roman"/>
                <w:kern w:val="0"/>
                <w:szCs w:val="24"/>
              </w:rPr>
              <w:t>4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kern w:val="0"/>
                  <w:szCs w:val="24"/>
                </w:rPr>
                <m:t>×</m:t>
              </m:r>
            </m:oMath>
            <w:r w:rsidRPr="00072C05">
              <w:rPr>
                <w:rFonts w:cs="Times New Roman"/>
                <w:kern w:val="0"/>
                <w:szCs w:val="24"/>
              </w:rPr>
              <w:t>4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kern w:val="0"/>
                  <w:szCs w:val="24"/>
                </w:rPr>
                <m:t>×</m:t>
              </m:r>
            </m:oMath>
            <w:r w:rsidRPr="00072C05">
              <w:rPr>
                <w:rFonts w:cs="Times New Roman"/>
                <w:kern w:val="0"/>
                <w:szCs w:val="24"/>
              </w:rPr>
              <w:t>(2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kern w:val="0"/>
                  <w:szCs w:val="24"/>
                </w:rPr>
                <m:t>×</m:t>
              </m:r>
            </m:oMath>
            <w:r w:rsidRPr="00072C05">
              <w:rPr>
                <w:rFonts w:cs="Times New Roman"/>
                <w:kern w:val="0"/>
                <w:szCs w:val="24"/>
              </w:rPr>
              <w:t>2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kern w:val="0"/>
                  <w:szCs w:val="24"/>
                </w:rPr>
                <m:t>×</m:t>
              </m:r>
            </m:oMath>
            <w:r w:rsidRPr="00072C05">
              <w:rPr>
                <w:rFonts w:cs="Times New Roman"/>
                <w:kern w:val="0"/>
                <w:szCs w:val="24"/>
              </w:rPr>
              <w:t>9)=576</w:t>
            </w:r>
          </w:p>
        </w:tc>
      </w:tr>
    </w:tbl>
    <w:p w:rsidR="007B1A74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27" w:name="_Toc388366694"/>
      <w:r w:rsidRPr="00072C05">
        <w:rPr>
          <w:rFonts w:cs="Times New Roman"/>
        </w:rPr>
        <w:t>Table 4.4.1.</w:t>
      </w:r>
      <w:r w:rsidR="008401BD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Table_4.4.1. \* ARABIC </w:instrText>
      </w:r>
      <w:r w:rsidR="008401BD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1</w:t>
      </w:r>
      <w:r w:rsidR="008401BD" w:rsidRPr="00072C05">
        <w:rPr>
          <w:rFonts w:cs="Times New Roman"/>
        </w:rPr>
        <w:fldChar w:fldCharType="end"/>
      </w:r>
      <w:r w:rsidR="006E2CC9">
        <w:rPr>
          <w:rFonts w:eastAsiaTheme="minorEastAsia" w:cs="Times New Roman" w:hint="eastAsia"/>
        </w:rPr>
        <w:t xml:space="preserve"> Training </w:t>
      </w:r>
      <w:r w:rsidR="006E2CC9">
        <w:rPr>
          <w:rFonts w:eastAsiaTheme="minorEastAsia" w:cs="Times New Roman"/>
        </w:rPr>
        <w:t>information</w:t>
      </w:r>
      <w:bookmarkEnd w:id="127"/>
    </w:p>
    <w:p w:rsidR="000415AB" w:rsidRPr="006E2CC9" w:rsidRDefault="006E2CC9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r>
        <w:rPr>
          <w:rFonts w:eastAsiaTheme="minorEastAsia" w:cs="Times New Roman" w:hint="eastAsia"/>
        </w:rPr>
        <w:t xml:space="preserve"> </w:t>
      </w:r>
    </w:p>
    <w:p w:rsidR="000415AB" w:rsidRPr="00072C05" w:rsidRDefault="000307C5" w:rsidP="005D4E7F">
      <w:pPr>
        <w:rPr>
          <w:kern w:val="0"/>
        </w:rPr>
      </w:pPr>
      <w:r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wrote </w:t>
      </w:r>
      <w:r>
        <w:rPr>
          <w:rFonts w:eastAsiaTheme="minorEastAsia" w:hint="eastAsia"/>
          <w:kern w:val="0"/>
        </w:rPr>
        <w:t>our</w:t>
      </w:r>
      <w:r w:rsidRPr="00072C05">
        <w:rPr>
          <w:kern w:val="0"/>
        </w:rPr>
        <w:t xml:space="preserve"> program for feature exaction</w:t>
      </w:r>
      <w:r>
        <w:rPr>
          <w:rFonts w:eastAsiaTheme="minorEastAsia" w:hint="eastAsia"/>
          <w:kern w:val="0"/>
        </w:rPr>
        <w:t>,</w:t>
      </w:r>
      <w:r w:rsidRPr="00072C05">
        <w:rPr>
          <w:kern w:val="0"/>
        </w:rPr>
        <w:t xml:space="preserve"> </w:t>
      </w:r>
      <w:r>
        <w:rPr>
          <w:rFonts w:eastAsiaTheme="minorEastAsia" w:hint="eastAsia"/>
          <w:kern w:val="0"/>
        </w:rPr>
        <w:t>f</w:t>
      </w:r>
      <w:r w:rsidR="000415AB" w:rsidRPr="00072C05">
        <w:rPr>
          <w:kern w:val="0"/>
        </w:rPr>
        <w:t xml:space="preserve">or the HOG algorithm, using the parameter </w:t>
      </w:r>
      <w:r w:rsidR="00BC1335">
        <w:rPr>
          <w:rFonts w:eastAsiaTheme="minorEastAsia" w:hint="eastAsia"/>
          <w:kern w:val="0"/>
        </w:rPr>
        <w:t>we</w:t>
      </w:r>
      <w:r w:rsidR="000415AB" w:rsidRPr="00072C05">
        <w:rPr>
          <w:kern w:val="0"/>
        </w:rPr>
        <w:t xml:space="preserve"> </w:t>
      </w:r>
      <w:r w:rsidR="0053681E">
        <w:rPr>
          <w:rFonts w:eastAsiaTheme="minorEastAsia" w:hint="eastAsia"/>
          <w:kern w:val="0"/>
        </w:rPr>
        <w:t>found</w:t>
      </w:r>
      <w:r>
        <w:rPr>
          <w:rFonts w:eastAsiaTheme="minorEastAsia" w:hint="eastAsia"/>
          <w:kern w:val="0"/>
        </w:rPr>
        <w:t xml:space="preserve"> </w:t>
      </w:r>
      <w:r w:rsidR="000415AB" w:rsidRPr="00072C05">
        <w:rPr>
          <w:kern w:val="0"/>
        </w:rPr>
        <w:t>in the previous section. The command parameters for the program are:</w:t>
      </w:r>
    </w:p>
    <w:p w:rsidR="000415AB" w:rsidRPr="000D2107" w:rsidRDefault="000415AB" w:rsidP="005D4E7F">
      <w:pPr>
        <w:jc w:val="left"/>
        <w:rPr>
          <w:rFonts w:eastAsiaTheme="minorEastAsia"/>
          <w:kern w:val="0"/>
        </w:rPr>
      </w:pPr>
      <w:r w:rsidRPr="00072C05">
        <w:rPr>
          <w:kern w:val="0"/>
        </w:rPr>
        <w:t>argv[1]: directory of positive images</w:t>
      </w:r>
      <w:r w:rsidR="000D2107">
        <w:rPr>
          <w:rFonts w:eastAsiaTheme="minorEastAsia" w:hint="eastAsia"/>
          <w:kern w:val="0"/>
        </w:rPr>
        <w:t>.</w:t>
      </w:r>
    </w:p>
    <w:p w:rsidR="000415AB" w:rsidRPr="000D2107" w:rsidRDefault="000415AB" w:rsidP="005D4E7F">
      <w:pPr>
        <w:jc w:val="left"/>
        <w:rPr>
          <w:rFonts w:eastAsiaTheme="minorEastAsia"/>
          <w:kern w:val="0"/>
        </w:rPr>
      </w:pPr>
      <w:r w:rsidRPr="00072C05">
        <w:rPr>
          <w:kern w:val="0"/>
        </w:rPr>
        <w:t>argv[2]:</w:t>
      </w:r>
      <w:r w:rsidR="00F375FB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>positive images name list file</w:t>
      </w:r>
      <w:r w:rsidR="000D2107">
        <w:rPr>
          <w:rFonts w:eastAsiaTheme="minorEastAsia" w:hint="eastAsia"/>
          <w:kern w:val="0"/>
        </w:rPr>
        <w:t>.</w:t>
      </w:r>
    </w:p>
    <w:p w:rsidR="000415AB" w:rsidRPr="000D2107" w:rsidRDefault="000415AB" w:rsidP="005D4E7F">
      <w:pPr>
        <w:jc w:val="left"/>
        <w:rPr>
          <w:rFonts w:eastAsiaTheme="minorEastAsia"/>
          <w:kern w:val="0"/>
        </w:rPr>
      </w:pPr>
      <w:r w:rsidRPr="00072C05">
        <w:rPr>
          <w:kern w:val="0"/>
        </w:rPr>
        <w:t>argv[3]: directory of negative images</w:t>
      </w:r>
      <w:r w:rsidR="000D2107">
        <w:rPr>
          <w:rFonts w:eastAsiaTheme="minorEastAsia" w:hint="eastAsia"/>
          <w:kern w:val="0"/>
        </w:rPr>
        <w:t>.</w:t>
      </w:r>
    </w:p>
    <w:p w:rsidR="000415AB" w:rsidRPr="000D2107" w:rsidRDefault="000415AB" w:rsidP="005D4E7F">
      <w:pPr>
        <w:jc w:val="left"/>
        <w:rPr>
          <w:rFonts w:eastAsiaTheme="minorEastAsia"/>
          <w:kern w:val="0"/>
        </w:rPr>
      </w:pPr>
      <w:r w:rsidRPr="00072C05">
        <w:rPr>
          <w:kern w:val="0"/>
        </w:rPr>
        <w:t>argv[4]:</w:t>
      </w:r>
      <w:r w:rsidR="00F375FB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>negative images name list file</w:t>
      </w:r>
      <w:r w:rsidR="000D2107">
        <w:rPr>
          <w:rFonts w:eastAsiaTheme="minorEastAsia" w:hint="eastAsia"/>
          <w:kern w:val="0"/>
        </w:rPr>
        <w:t>.</w:t>
      </w:r>
    </w:p>
    <w:p w:rsidR="000415AB" w:rsidRPr="00072C05" w:rsidRDefault="000415AB" w:rsidP="005D4E7F">
      <w:pPr>
        <w:jc w:val="left"/>
        <w:rPr>
          <w:kern w:val="0"/>
        </w:rPr>
      </w:pPr>
      <w:r w:rsidRPr="00072C05">
        <w:rPr>
          <w:kern w:val="0"/>
        </w:rPr>
        <w:t>argv[5]: file to store feature vector</w:t>
      </w:r>
      <w:r w:rsidR="000D2107">
        <w:rPr>
          <w:rFonts w:eastAsiaTheme="minorEastAsia" w:hint="eastAsia"/>
          <w:kern w:val="0"/>
        </w:rPr>
        <w:t>.</w:t>
      </w:r>
      <w:r w:rsidRPr="00072C05">
        <w:rPr>
          <w:kern w:val="0"/>
        </w:rPr>
        <w:t xml:space="preserve"> </w:t>
      </w:r>
    </w:p>
    <w:p w:rsidR="000415AB" w:rsidRPr="000D2107" w:rsidRDefault="000415AB" w:rsidP="005D4E7F">
      <w:pPr>
        <w:jc w:val="left"/>
        <w:rPr>
          <w:rFonts w:eastAsiaTheme="minorEastAsia"/>
          <w:kern w:val="0"/>
        </w:rPr>
      </w:pPr>
      <w:r w:rsidRPr="00072C05">
        <w:rPr>
          <w:kern w:val="0"/>
        </w:rPr>
        <w:t>argv[6]:</w:t>
      </w:r>
      <w:r w:rsidR="00F375FB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>number of random patches for negative images, default value:10</w:t>
      </w:r>
      <w:r w:rsidR="000D2107">
        <w:rPr>
          <w:rFonts w:eastAsiaTheme="minorEastAsia" w:hint="eastAsia"/>
          <w:kern w:val="0"/>
        </w:rPr>
        <w:t>.</w:t>
      </w:r>
    </w:p>
    <w:p w:rsidR="000415AB" w:rsidRPr="000D2107" w:rsidRDefault="000415AB" w:rsidP="005D4E7F">
      <w:pPr>
        <w:jc w:val="left"/>
        <w:rPr>
          <w:rFonts w:eastAsiaTheme="minorEastAsia"/>
          <w:kern w:val="0"/>
        </w:rPr>
      </w:pPr>
      <w:r w:rsidRPr="00072C05">
        <w:rPr>
          <w:kern w:val="0"/>
        </w:rPr>
        <w:t>argv[7]: width of images</w:t>
      </w:r>
      <w:r w:rsidR="000D2107">
        <w:rPr>
          <w:rFonts w:eastAsiaTheme="minorEastAsia" w:hint="eastAsia"/>
          <w:kern w:val="0"/>
        </w:rPr>
        <w:t>.</w:t>
      </w:r>
    </w:p>
    <w:p w:rsidR="000415AB" w:rsidRPr="000D2107" w:rsidRDefault="000415AB" w:rsidP="005D4E7F">
      <w:pPr>
        <w:jc w:val="left"/>
        <w:rPr>
          <w:rFonts w:eastAsiaTheme="minorEastAsia"/>
          <w:kern w:val="0"/>
        </w:rPr>
      </w:pPr>
      <w:r w:rsidRPr="00072C05">
        <w:rPr>
          <w:kern w:val="0"/>
        </w:rPr>
        <w:t>argv[8]:</w:t>
      </w:r>
      <w:r w:rsidR="00F375FB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>height of images</w:t>
      </w:r>
      <w:r w:rsidR="000D2107">
        <w:rPr>
          <w:rFonts w:eastAsiaTheme="minorEastAsia" w:hint="eastAsia"/>
          <w:kern w:val="0"/>
        </w:rPr>
        <w:t>.</w:t>
      </w:r>
    </w:p>
    <w:p w:rsidR="000415AB" w:rsidRPr="00547BF8" w:rsidRDefault="000415AB" w:rsidP="00447EFD">
      <w:pPr>
        <w:rPr>
          <w:rFonts w:eastAsiaTheme="minorEastAsia" w:hint="eastAsia"/>
          <w:kern w:val="0"/>
        </w:rPr>
      </w:pPr>
    </w:p>
    <w:p w:rsidR="000415AB" w:rsidRPr="00072C05" w:rsidDel="00CD3E0A" w:rsidRDefault="000415AB" w:rsidP="00447EFD">
      <w:pPr>
        <w:rPr>
          <w:del w:id="128" w:author="Cindy" w:date="2014-04-11T01:04:00Z"/>
          <w:kern w:val="0"/>
        </w:rPr>
      </w:pPr>
      <w:r w:rsidRPr="00072C05">
        <w:rPr>
          <w:kern w:val="0"/>
        </w:rPr>
        <w:t>The introduction of SVM is already provided in</w:t>
      </w:r>
      <w:r w:rsidR="000307C5">
        <w:rPr>
          <w:rFonts w:eastAsiaTheme="minorEastAsia" w:hint="eastAsia"/>
          <w:kern w:val="0"/>
        </w:rPr>
        <w:t xml:space="preserve"> Section</w:t>
      </w:r>
      <w:r w:rsidRPr="00072C05">
        <w:rPr>
          <w:kern w:val="0"/>
        </w:rPr>
        <w:t xml:space="preserve"> 4.3.1. The first training data is then learned by the SVM </w:t>
      </w:r>
      <w:r w:rsidR="000307C5">
        <w:rPr>
          <w:rFonts w:eastAsiaTheme="minorEastAsia"/>
          <w:kern w:val="0"/>
        </w:rPr>
        <w:t>in order</w:t>
      </w:r>
      <w:r w:rsidR="000307C5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 xml:space="preserve">to build classifiers. We used </w:t>
      </w:r>
      <w:r w:rsidR="00BF38AE">
        <w:rPr>
          <w:i/>
          <w:kern w:val="0"/>
        </w:rPr>
        <w:t>SVM</w:t>
      </w:r>
      <w:r w:rsidR="00BF38AE">
        <w:rPr>
          <w:rFonts w:eastAsiaTheme="minorEastAsia" w:hint="eastAsia"/>
          <w:i/>
          <w:kern w:val="0"/>
        </w:rPr>
        <w:t>_</w:t>
      </w:r>
      <w:r w:rsidR="00BF38AE" w:rsidRPr="00072C05">
        <w:rPr>
          <w:i/>
          <w:kern w:val="0"/>
        </w:rPr>
        <w:t>light</w:t>
      </w:r>
      <w:r w:rsidR="00BF38AE">
        <w:rPr>
          <w:rFonts w:eastAsiaTheme="minorEastAsia" w:hint="eastAsia"/>
          <w:i/>
          <w:kern w:val="0"/>
        </w:rPr>
        <w:t xml:space="preserve"> </w:t>
      </w:r>
      <w:r w:rsidRPr="00025620">
        <w:rPr>
          <w:rStyle w:val="af5"/>
          <w:rFonts w:cs="Times New Roman"/>
          <w:kern w:val="0"/>
          <w:szCs w:val="24"/>
          <w:vertAlign w:val="baseline"/>
        </w:rPr>
        <w:t>[</w:t>
      </w:r>
      <w:bookmarkStart w:id="129" w:name="_Ref384999601"/>
      <w:r w:rsidRPr="00025620">
        <w:rPr>
          <w:rStyle w:val="af5"/>
          <w:rFonts w:cs="Times New Roman"/>
          <w:kern w:val="0"/>
          <w:szCs w:val="24"/>
          <w:vertAlign w:val="baseline"/>
        </w:rPr>
        <w:endnoteReference w:id="119"/>
      </w:r>
      <w:bookmarkEnd w:id="129"/>
      <w:r w:rsidRPr="00025620">
        <w:rPr>
          <w:rStyle w:val="af5"/>
          <w:rFonts w:cs="Times New Roman"/>
          <w:kern w:val="0"/>
          <w:szCs w:val="24"/>
          <w:vertAlign w:val="baseline"/>
        </w:rPr>
        <w:t>]</w:t>
      </w:r>
      <w:r w:rsidR="000307C5">
        <w:rPr>
          <w:rFonts w:eastAsiaTheme="minorEastAsia" w:cs="Times New Roman" w:hint="eastAsia"/>
          <w:kern w:val="0"/>
          <w:szCs w:val="24"/>
        </w:rPr>
        <w:t xml:space="preserve"> and </w:t>
      </w:r>
      <w:r w:rsidRPr="00025620">
        <w:rPr>
          <w:kern w:val="0"/>
          <w:szCs w:val="24"/>
        </w:rPr>
        <w:t>[50]</w:t>
      </w:r>
      <w:r w:rsidRPr="00072C05">
        <w:rPr>
          <w:kern w:val="0"/>
        </w:rPr>
        <w:t xml:space="preserve">, an optimized version of SVM, to generate the classifiers based on the </w:t>
      </w:r>
      <w:r w:rsidR="000307C5">
        <w:rPr>
          <w:kern w:val="0"/>
        </w:rPr>
        <w:t xml:space="preserve">feature vectors extracted from </w:t>
      </w:r>
      <w:r w:rsidRPr="00072C05">
        <w:rPr>
          <w:kern w:val="0"/>
        </w:rPr>
        <w:t xml:space="preserve">HOG. </w:t>
      </w:r>
    </w:p>
    <w:p w:rsidR="000415AB" w:rsidRPr="00072C05" w:rsidDel="00CD3E0A" w:rsidRDefault="000415AB" w:rsidP="00447EFD">
      <w:pPr>
        <w:rPr>
          <w:del w:id="130" w:author="Cindy" w:date="2014-04-11T01:04:00Z"/>
          <w:kern w:val="0"/>
        </w:rPr>
      </w:pPr>
    </w:p>
    <w:p w:rsidR="005856A5" w:rsidRPr="00582EDB" w:rsidRDefault="000D2107" w:rsidP="00447EFD">
      <w:pPr>
        <w:rPr>
          <w:rFonts w:eastAsiaTheme="minorEastAsia"/>
          <w:kern w:val="0"/>
        </w:rPr>
      </w:pPr>
      <w:r>
        <w:rPr>
          <w:i/>
          <w:kern w:val="0"/>
        </w:rPr>
        <w:t>SVM</w:t>
      </w:r>
      <w:r>
        <w:rPr>
          <w:rFonts w:eastAsiaTheme="minorEastAsia" w:hint="eastAsia"/>
          <w:i/>
          <w:kern w:val="0"/>
        </w:rPr>
        <w:t>_</w:t>
      </w:r>
      <w:r w:rsidR="000415AB" w:rsidRPr="00072C05">
        <w:rPr>
          <w:i/>
          <w:kern w:val="0"/>
        </w:rPr>
        <w:t>light</w:t>
      </w:r>
      <w:r w:rsidR="000415AB" w:rsidRPr="00072C05">
        <w:rPr>
          <w:kern w:val="0"/>
        </w:rPr>
        <w:t xml:space="preserve"> contains two modules.</w:t>
      </w:r>
      <w:r w:rsidR="000415AB" w:rsidRPr="00072C05">
        <w:rPr>
          <w:i/>
          <w:kern w:val="0"/>
        </w:rPr>
        <w:t xml:space="preserve"> SVM_learn</w:t>
      </w:r>
      <w:r w:rsidR="000415AB" w:rsidRPr="00072C05">
        <w:rPr>
          <w:kern w:val="0"/>
        </w:rPr>
        <w:t xml:space="preserve"> is used to construct the hyper plane on the input data. </w:t>
      </w:r>
      <w:r w:rsidR="000415AB" w:rsidRPr="00072C05">
        <w:rPr>
          <w:i/>
          <w:kern w:val="0"/>
        </w:rPr>
        <w:t>SVM_classify</w:t>
      </w:r>
      <w:r w:rsidR="000415AB" w:rsidRPr="00072C05">
        <w:rPr>
          <w:kern w:val="0"/>
        </w:rPr>
        <w:t>, however, is used to generat</w:t>
      </w:r>
      <w:r w:rsidR="000307C5">
        <w:rPr>
          <w:rFonts w:eastAsiaTheme="minorEastAsia" w:hint="eastAsia"/>
          <w:kern w:val="0"/>
        </w:rPr>
        <w:t xml:space="preserve">e </w:t>
      </w:r>
      <w:r w:rsidR="000415AB" w:rsidRPr="00072C05">
        <w:rPr>
          <w:kern w:val="0"/>
        </w:rPr>
        <w:t>the predictions based on the learned classifier.</w:t>
      </w:r>
    </w:p>
    <w:p w:rsidR="000415AB" w:rsidRPr="00072C05" w:rsidRDefault="000415AB" w:rsidP="00737E28">
      <w:pPr>
        <w:keepNext/>
        <w:widowControl/>
        <w:spacing w:line="276" w:lineRule="auto"/>
        <w:jc w:val="center"/>
        <w:rPr>
          <w:rFonts w:cs="Times New Roman"/>
        </w:rPr>
      </w:pPr>
      <w:r w:rsidRPr="00072C05">
        <w:rPr>
          <w:rFonts w:eastAsia="宋体" w:cs="Times New Roman"/>
          <w:noProof/>
          <w:kern w:val="0"/>
          <w:szCs w:val="24"/>
        </w:rPr>
        <w:lastRenderedPageBreak/>
        <w:drawing>
          <wp:inline distT="0" distB="0" distL="0" distR="0">
            <wp:extent cx="5777314" cy="2236424"/>
            <wp:effectExtent l="19050" t="0" r="0" b="0"/>
            <wp:docPr id="184" name="图片 8" descr="D:\Documents\Tencent Files\1027341472\Image\8JIEG6V0}2GSH_T0OJ%93N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uments\Tencent Files\1027341472\Image\8JIEG6V0}2GSH_T0OJ%93NB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108" cy="2241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Pr="006E2CC9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31" w:name="_Toc385018796"/>
      <w:r w:rsidRPr="00072C05">
        <w:rPr>
          <w:rFonts w:cs="Times New Roman"/>
        </w:rPr>
        <w:t>Figure 4.4.1.</w:t>
      </w:r>
      <w:r w:rsidR="008401BD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Figure_4.4.1. \* ARABIC </w:instrText>
      </w:r>
      <w:r w:rsidR="008401BD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4</w:t>
      </w:r>
      <w:bookmarkEnd w:id="131"/>
      <w:r w:rsidR="008401BD" w:rsidRPr="00072C05">
        <w:rPr>
          <w:rFonts w:cs="Times New Roman"/>
        </w:rPr>
        <w:fldChar w:fldCharType="end"/>
      </w:r>
      <w:r w:rsidR="006E2CC9">
        <w:rPr>
          <w:rFonts w:eastAsiaTheme="minorEastAsia" w:cs="Times New Roman" w:hint="eastAsia"/>
        </w:rPr>
        <w:t xml:space="preserve"> Model of training data after SVM_learn</w:t>
      </w:r>
    </w:p>
    <w:p w:rsidR="000415AB" w:rsidRPr="00072C05" w:rsidRDefault="000415AB" w:rsidP="00737E28">
      <w:pPr>
        <w:spacing w:line="276" w:lineRule="auto"/>
        <w:rPr>
          <w:rFonts w:cs="Times New Roman"/>
        </w:rPr>
      </w:pPr>
    </w:p>
    <w:p w:rsidR="00982C3F" w:rsidRDefault="000415AB" w:rsidP="00447EFD">
      <w:pPr>
        <w:rPr>
          <w:rFonts w:eastAsiaTheme="minorEastAsia"/>
          <w:kern w:val="0"/>
        </w:rPr>
      </w:pPr>
      <w:r w:rsidRPr="00072C05">
        <w:rPr>
          <w:kern w:val="0"/>
        </w:rPr>
        <w:t>The final weight</w:t>
      </w:r>
      <w:r w:rsidR="000307C5">
        <w:rPr>
          <w:rFonts w:eastAsiaTheme="minorEastAsia" w:hint="eastAsia"/>
          <w:kern w:val="0"/>
        </w:rPr>
        <w:t>ed</w:t>
      </w:r>
      <w:r w:rsidRPr="00072C05">
        <w:rPr>
          <w:kern w:val="0"/>
        </w:rPr>
        <w:t xml:space="preserve"> vector used for detection still needs </w:t>
      </w:r>
      <w:r w:rsidR="000307C5">
        <w:rPr>
          <w:rFonts w:eastAsiaTheme="minorEastAsia" w:hint="eastAsia"/>
          <w:kern w:val="0"/>
        </w:rPr>
        <w:t xml:space="preserve">to undergo </w:t>
      </w:r>
      <w:r w:rsidRPr="00072C05">
        <w:rPr>
          <w:kern w:val="0"/>
        </w:rPr>
        <w:t>a</w:t>
      </w:r>
      <w:r w:rsidR="00582EDB">
        <w:rPr>
          <w:rFonts w:eastAsiaTheme="minorEastAsia" w:hint="eastAsia"/>
          <w:kern w:val="0"/>
        </w:rPr>
        <w:t xml:space="preserve">nother </w:t>
      </w:r>
      <w:r w:rsidR="0071411B">
        <w:rPr>
          <w:rFonts w:eastAsiaTheme="minorEastAsia"/>
          <w:kern w:val="0"/>
        </w:rPr>
        <w:t>calculation</w:t>
      </w:r>
      <w:r w:rsidR="000307C5">
        <w:rPr>
          <w:rFonts w:eastAsiaTheme="minorEastAsia" w:hint="eastAsia"/>
          <w:kern w:val="0"/>
        </w:rPr>
        <w:t xml:space="preserve"> step;</w:t>
      </w:r>
      <w:r w:rsidR="0071411B" w:rsidRPr="00072C05">
        <w:rPr>
          <w:kern w:val="0"/>
        </w:rPr>
        <w:t xml:space="preserve"> </w:t>
      </w:r>
      <w:r w:rsidR="000307C5">
        <w:rPr>
          <w:rFonts w:eastAsiaTheme="minorEastAsia" w:hint="eastAsia"/>
          <w:kern w:val="0"/>
        </w:rPr>
        <w:t>this</w:t>
      </w:r>
      <w:r w:rsidRPr="00072C05">
        <w:rPr>
          <w:kern w:val="0"/>
        </w:rPr>
        <w:t xml:space="preserve"> computes the weight vector of linear SVM based on the model file. So far, the weight</w:t>
      </w:r>
      <w:r w:rsidR="000307C5">
        <w:rPr>
          <w:rFonts w:eastAsiaTheme="minorEastAsia" w:hint="eastAsia"/>
          <w:kern w:val="0"/>
        </w:rPr>
        <w:t>ed</w:t>
      </w:r>
      <w:r w:rsidRPr="00072C05">
        <w:rPr>
          <w:kern w:val="0"/>
        </w:rPr>
        <w:t xml:space="preserve"> vector used for detection has been created successfully. This weight</w:t>
      </w:r>
      <w:r w:rsidR="000307C5">
        <w:rPr>
          <w:rFonts w:eastAsiaTheme="minorEastAsia" w:hint="eastAsia"/>
          <w:kern w:val="0"/>
        </w:rPr>
        <w:t>ed</w:t>
      </w:r>
      <w:r w:rsidRPr="00072C05">
        <w:rPr>
          <w:kern w:val="0"/>
        </w:rPr>
        <w:t xml:space="preserve"> vector is used in detection programs as a command parameter.</w:t>
      </w:r>
    </w:p>
    <w:p w:rsidR="005856A5" w:rsidRPr="005856A5" w:rsidRDefault="005856A5" w:rsidP="00447EFD">
      <w:pPr>
        <w:rPr>
          <w:rFonts w:eastAsiaTheme="minorEastAsia"/>
          <w:kern w:val="0"/>
        </w:rPr>
      </w:pPr>
    </w:p>
    <w:p w:rsidR="000415AB" w:rsidRPr="00072C05" w:rsidRDefault="000415AB" w:rsidP="00737E28">
      <w:pPr>
        <w:pStyle w:val="2"/>
        <w:spacing w:line="276" w:lineRule="auto"/>
      </w:pPr>
      <w:bookmarkStart w:id="132" w:name="_Toc384654398"/>
      <w:bookmarkStart w:id="133" w:name="_Toc388350421"/>
      <w:r w:rsidRPr="00072C05">
        <w:rPr>
          <w:rFonts w:hint="eastAsia"/>
        </w:rPr>
        <w:t xml:space="preserve">4.5 </w:t>
      </w:r>
      <w:r w:rsidRPr="00072C05">
        <w:t>Different Architecture Design</w:t>
      </w:r>
      <w:bookmarkEnd w:id="132"/>
      <w:r w:rsidR="0071411B">
        <w:rPr>
          <w:rFonts w:hint="eastAsia"/>
        </w:rPr>
        <w:t xml:space="preserve"> for TSDR</w:t>
      </w:r>
      <w:r w:rsidR="00892B45">
        <w:rPr>
          <w:rFonts w:hint="eastAsia"/>
        </w:rPr>
        <w:t xml:space="preserve"> </w:t>
      </w:r>
      <w:r w:rsidR="0071411B">
        <w:rPr>
          <w:rFonts w:hint="eastAsia"/>
        </w:rPr>
        <w:t>s</w:t>
      </w:r>
      <w:bookmarkEnd w:id="133"/>
      <w:r w:rsidR="00892B45">
        <w:rPr>
          <w:rFonts w:hint="eastAsia"/>
        </w:rPr>
        <w:t>ystem</w:t>
      </w:r>
    </w:p>
    <w:p w:rsidR="000415AB" w:rsidRPr="00460950" w:rsidRDefault="000415AB" w:rsidP="00447EFD">
      <w:pPr>
        <w:rPr>
          <w:rFonts w:eastAsiaTheme="minorEastAsia"/>
          <w:kern w:val="0"/>
        </w:rPr>
      </w:pPr>
      <w:r w:rsidRPr="00072C05">
        <w:rPr>
          <w:kern w:val="0"/>
        </w:rPr>
        <w:t xml:space="preserve">In this section,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discuss the different ways </w:t>
      </w:r>
      <w:r w:rsidR="000307C5">
        <w:rPr>
          <w:rFonts w:eastAsiaTheme="minorEastAsia" w:hint="eastAsia"/>
          <w:kern w:val="0"/>
        </w:rPr>
        <w:t>to</w:t>
      </w:r>
      <w:r w:rsidRPr="00072C05">
        <w:rPr>
          <w:kern w:val="0"/>
        </w:rPr>
        <w:t xml:space="preserve"> detect</w:t>
      </w:r>
      <w:r w:rsidR="00460950">
        <w:rPr>
          <w:rFonts w:asciiTheme="minorEastAsia" w:eastAsiaTheme="minorEastAsia" w:hAnsiTheme="minorEastAsia" w:hint="eastAsia"/>
          <w:kern w:val="0"/>
        </w:rPr>
        <w:t xml:space="preserve"> </w:t>
      </w:r>
      <w:r w:rsidR="00460950">
        <w:rPr>
          <w:rFonts w:eastAsiaTheme="minorEastAsia" w:hint="eastAsia"/>
          <w:kern w:val="0"/>
        </w:rPr>
        <w:t>traffic signs</w:t>
      </w:r>
      <w:r w:rsidR="000307C5">
        <w:rPr>
          <w:rFonts w:eastAsiaTheme="minorEastAsia" w:hint="eastAsia"/>
          <w:kern w:val="0"/>
        </w:rPr>
        <w:t>,</w:t>
      </w:r>
      <w:r w:rsidRPr="00072C05">
        <w:rPr>
          <w:kern w:val="0"/>
        </w:rPr>
        <w:t xml:space="preserve"> based on the training stage that was previously discussed. Since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have already chosen the parameters of HOG,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will now set the HOG descriptor</w:t>
      </w:r>
      <w:r w:rsidR="00460950">
        <w:rPr>
          <w:rFonts w:eastAsiaTheme="minorEastAsia" w:hint="eastAsia"/>
          <w:kern w:val="0"/>
        </w:rPr>
        <w:t>.</w:t>
      </w:r>
    </w:p>
    <w:p w:rsidR="000415AB" w:rsidRPr="00072C05" w:rsidRDefault="000415AB" w:rsidP="00447EFD">
      <w:pPr>
        <w:rPr>
          <w:kern w:val="0"/>
        </w:rPr>
      </w:pPr>
    </w:p>
    <w:p w:rsidR="000415AB" w:rsidRPr="00072C05" w:rsidRDefault="000415AB" w:rsidP="00737E28">
      <w:pPr>
        <w:pStyle w:val="3"/>
        <w:spacing w:line="276" w:lineRule="auto"/>
      </w:pPr>
      <w:bookmarkStart w:id="134" w:name="_Toc388350422"/>
      <w:bookmarkStart w:id="135" w:name="_Toc384654399"/>
      <w:r w:rsidRPr="00072C05">
        <w:rPr>
          <w:rFonts w:hint="eastAsia"/>
        </w:rPr>
        <w:t xml:space="preserve">4.5.1 Two </w:t>
      </w:r>
      <w:r w:rsidR="00982C3F" w:rsidRPr="00072C05">
        <w:rPr>
          <w:rFonts w:hint="eastAsia"/>
        </w:rPr>
        <w:t>S</w:t>
      </w:r>
      <w:r w:rsidRPr="00072C05">
        <w:rPr>
          <w:rFonts w:hint="eastAsia"/>
        </w:rPr>
        <w:t xml:space="preserve">tages of </w:t>
      </w:r>
      <w:r w:rsidRPr="00072C05">
        <w:t>HOG+SVM Architecture</w:t>
      </w:r>
      <w:bookmarkEnd w:id="134"/>
      <w:r w:rsidRPr="00072C05">
        <w:t xml:space="preserve"> </w:t>
      </w:r>
      <w:bookmarkEnd w:id="135"/>
    </w:p>
    <w:p w:rsidR="000415AB" w:rsidRPr="00072C05" w:rsidRDefault="00BC1335" w:rsidP="00447EFD">
      <w:pPr>
        <w:rPr>
          <w:kern w:val="0"/>
        </w:rPr>
      </w:pPr>
      <w:r>
        <w:rPr>
          <w:rFonts w:eastAsiaTheme="minorEastAsia" w:hint="eastAsia"/>
          <w:kern w:val="0"/>
        </w:rPr>
        <w:t>We</w:t>
      </w:r>
      <w:r w:rsidR="000415AB" w:rsidRPr="00072C05">
        <w:rPr>
          <w:kern w:val="0"/>
        </w:rPr>
        <w:t xml:space="preserve"> </w:t>
      </w:r>
      <w:r w:rsidR="0071411B">
        <w:rPr>
          <w:rFonts w:eastAsiaTheme="minorEastAsia" w:hint="eastAsia"/>
          <w:kern w:val="0"/>
        </w:rPr>
        <w:t xml:space="preserve">first </w:t>
      </w:r>
      <w:r w:rsidR="000415AB" w:rsidRPr="00072C05">
        <w:rPr>
          <w:kern w:val="0"/>
        </w:rPr>
        <w:t xml:space="preserve">trained and tested </w:t>
      </w:r>
      <w:r>
        <w:rPr>
          <w:rFonts w:eastAsiaTheme="minorEastAsia" w:hint="eastAsia"/>
          <w:kern w:val="0"/>
        </w:rPr>
        <w:t>our</w:t>
      </w:r>
      <w:r w:rsidR="000415AB" w:rsidRPr="00072C05">
        <w:rPr>
          <w:kern w:val="0"/>
        </w:rPr>
        <w:t xml:space="preserve"> vision model on the selected GTSRB </w:t>
      </w:r>
      <w:r w:rsidR="000D2107" w:rsidRPr="00072C05">
        <w:rPr>
          <w:kern w:val="0"/>
        </w:rPr>
        <w:t>data</w:t>
      </w:r>
      <w:r w:rsidR="000D2107">
        <w:rPr>
          <w:rFonts w:eastAsiaTheme="minorEastAsia" w:hint="eastAsia"/>
          <w:kern w:val="0"/>
        </w:rPr>
        <w:t>set</w:t>
      </w:r>
      <w:r w:rsidR="000307C5">
        <w:rPr>
          <w:rFonts w:eastAsiaTheme="minorEastAsia" w:cs="Times New Roman" w:hint="eastAsia"/>
          <w:kern w:val="0"/>
          <w:szCs w:val="24"/>
        </w:rPr>
        <w:t xml:space="preserve"> </w:t>
      </w:r>
      <w:r w:rsidR="000307C5" w:rsidRPr="00025620">
        <w:rPr>
          <w:kern w:val="0"/>
          <w:szCs w:val="24"/>
        </w:rPr>
        <w:t>[52]</w:t>
      </w:r>
      <w:r w:rsidR="000307C5" w:rsidRPr="00025620">
        <w:rPr>
          <w:rStyle w:val="af5"/>
          <w:rFonts w:cs="Times New Roman"/>
          <w:kern w:val="0"/>
          <w:szCs w:val="24"/>
          <w:vertAlign w:val="baseline"/>
        </w:rPr>
        <w:t xml:space="preserve"> </w:t>
      </w:r>
      <w:r w:rsidR="000307C5">
        <w:rPr>
          <w:rFonts w:eastAsiaTheme="minorEastAsia" w:cs="Times New Roman" w:hint="eastAsia"/>
          <w:kern w:val="0"/>
          <w:szCs w:val="24"/>
        </w:rPr>
        <w:t xml:space="preserve">and </w:t>
      </w:r>
      <w:r w:rsidR="000415AB" w:rsidRPr="00025620">
        <w:rPr>
          <w:rStyle w:val="af5"/>
          <w:rFonts w:cs="Times New Roman"/>
          <w:kern w:val="0"/>
          <w:szCs w:val="24"/>
          <w:vertAlign w:val="baseline"/>
        </w:rPr>
        <w:t>[</w:t>
      </w:r>
      <w:r w:rsidR="000415AB" w:rsidRPr="00025620">
        <w:rPr>
          <w:rStyle w:val="af5"/>
          <w:rFonts w:cs="Times New Roman"/>
          <w:kern w:val="0"/>
          <w:szCs w:val="24"/>
          <w:vertAlign w:val="baseline"/>
        </w:rPr>
        <w:endnoteReference w:id="120"/>
      </w:r>
      <w:r w:rsidR="00547F8C">
        <w:rPr>
          <w:rStyle w:val="af5"/>
          <w:rFonts w:eastAsiaTheme="minorEastAsia" w:cs="Times New Roman" w:hint="eastAsia"/>
          <w:kern w:val="0"/>
          <w:szCs w:val="24"/>
          <w:vertAlign w:val="baseline"/>
        </w:rPr>
        <w:t xml:space="preserve">] </w:t>
      </w:r>
      <w:r w:rsidR="000415AB" w:rsidRPr="00072C05">
        <w:rPr>
          <w:kern w:val="0"/>
        </w:rPr>
        <w:t xml:space="preserve">that contains 19,513 training </w:t>
      </w:r>
      <w:r w:rsidR="000307C5">
        <w:rPr>
          <w:rFonts w:eastAsiaTheme="minorEastAsia" w:hint="eastAsia"/>
          <w:kern w:val="0"/>
        </w:rPr>
        <w:t xml:space="preserve">images </w:t>
      </w:r>
      <w:r w:rsidR="000415AB" w:rsidRPr="00072C05">
        <w:rPr>
          <w:kern w:val="0"/>
        </w:rPr>
        <w:t xml:space="preserve">and 12,042 test images of </w:t>
      </w:r>
      <w:r w:rsidR="00DE1E1B">
        <w:rPr>
          <w:rFonts w:eastAsiaTheme="minorEastAsia" w:hint="eastAsia"/>
          <w:kern w:val="0"/>
        </w:rPr>
        <w:t>traffic signs</w:t>
      </w:r>
      <w:r w:rsidR="00C13062">
        <w:rPr>
          <w:rFonts w:eastAsiaTheme="minorEastAsia" w:hint="eastAsia"/>
          <w:kern w:val="0"/>
        </w:rPr>
        <w:t xml:space="preserve">. </w:t>
      </w:r>
      <w:r w:rsidR="000307C5">
        <w:rPr>
          <w:kern w:val="0"/>
        </w:rPr>
        <w:t xml:space="preserve">The positive training dataset </w:t>
      </w:r>
      <w:r w:rsidR="000307C5">
        <w:rPr>
          <w:rFonts w:eastAsiaTheme="minorEastAsia" w:hint="eastAsia"/>
          <w:kern w:val="0"/>
        </w:rPr>
        <w:t>was</w:t>
      </w:r>
      <w:r w:rsidR="000415AB" w:rsidRPr="00072C05">
        <w:rPr>
          <w:kern w:val="0"/>
        </w:rPr>
        <w:t xml:space="preserve"> resized to 50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×</m:t>
        </m:r>
      </m:oMath>
      <w:r w:rsidR="000415AB" w:rsidRPr="00072C05">
        <w:rPr>
          <w:kern w:val="0"/>
        </w:rPr>
        <w:t>50 pixels</w:t>
      </w:r>
      <w:r w:rsidR="000307C5">
        <w:rPr>
          <w:rFonts w:eastAsiaTheme="minorEastAsia" w:hint="eastAsia"/>
          <w:kern w:val="0"/>
        </w:rPr>
        <w:t>.</w:t>
      </w:r>
      <w:r w:rsidR="000415AB" w:rsidRPr="00072C05">
        <w:rPr>
          <w:kern w:val="0"/>
        </w:rPr>
        <w:t xml:space="preserve"> </w:t>
      </w:r>
      <w:r w:rsidR="000307C5">
        <w:rPr>
          <w:rFonts w:eastAsiaTheme="minorEastAsia" w:hint="eastAsia"/>
          <w:kern w:val="0"/>
        </w:rPr>
        <w:t>B</w:t>
      </w:r>
      <w:r w:rsidR="000415AB" w:rsidRPr="00072C05">
        <w:rPr>
          <w:kern w:val="0"/>
        </w:rPr>
        <w:t>ut</w:t>
      </w:r>
      <w:r w:rsidR="000307C5">
        <w:rPr>
          <w:rFonts w:eastAsiaTheme="minorEastAsia" w:hint="eastAsia"/>
          <w:kern w:val="0"/>
        </w:rPr>
        <w:t>,</w:t>
      </w:r>
      <w:r w:rsidR="000415AB" w:rsidRPr="00072C05">
        <w:rPr>
          <w:kern w:val="0"/>
        </w:rPr>
        <w:t xml:space="preserve"> the searching window </w:t>
      </w:r>
      <w:r w:rsidR="00460950">
        <w:rPr>
          <w:rFonts w:eastAsiaTheme="minorEastAsia" w:hint="eastAsia"/>
          <w:kern w:val="0"/>
        </w:rPr>
        <w:t>has</w:t>
      </w:r>
      <w:r w:rsidR="000415AB" w:rsidRPr="00072C05">
        <w:rPr>
          <w:kern w:val="0"/>
        </w:rPr>
        <w:t xml:space="preserve"> </w:t>
      </w:r>
      <w:r w:rsidR="000307C5">
        <w:rPr>
          <w:rFonts w:eastAsiaTheme="minorEastAsia" w:hint="eastAsia"/>
          <w:kern w:val="0"/>
        </w:rPr>
        <w:t xml:space="preserve">a size of </w:t>
      </w:r>
      <w:r w:rsidR="000415AB" w:rsidRPr="00072C05">
        <w:rPr>
          <w:kern w:val="0"/>
        </w:rPr>
        <w:t>40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×</m:t>
        </m:r>
      </m:oMath>
      <w:r w:rsidR="000415AB" w:rsidRPr="00072C05">
        <w:rPr>
          <w:kern w:val="0"/>
        </w:rPr>
        <w:t>40 pixels to ensure that the center area of 40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×</m:t>
        </m:r>
      </m:oMath>
      <w:r w:rsidR="000415AB" w:rsidRPr="00072C05">
        <w:rPr>
          <w:kern w:val="0"/>
        </w:rPr>
        <w:t>40</w:t>
      </w:r>
      <w:r w:rsidR="005A0DBB">
        <w:rPr>
          <w:rFonts w:eastAsiaTheme="minorEastAsia" w:hint="eastAsia"/>
          <w:kern w:val="0"/>
        </w:rPr>
        <w:t xml:space="preserve"> </w:t>
      </w:r>
      <w:r w:rsidR="000415AB" w:rsidRPr="00072C05">
        <w:rPr>
          <w:kern w:val="0"/>
        </w:rPr>
        <w:t>pixels is used to compute the feature</w:t>
      </w:r>
      <w:r w:rsidR="00460950">
        <w:rPr>
          <w:rFonts w:eastAsiaTheme="minorEastAsia" w:hint="eastAsia"/>
          <w:kern w:val="0"/>
        </w:rPr>
        <w:t>s</w:t>
      </w:r>
      <w:r w:rsidR="000415AB" w:rsidRPr="00072C05">
        <w:rPr>
          <w:kern w:val="0"/>
        </w:rPr>
        <w:t xml:space="preserve"> vector. T</w:t>
      </w:r>
      <w:r w:rsidR="000307C5">
        <w:rPr>
          <w:rFonts w:eastAsiaTheme="minorEastAsia" w:hint="eastAsia"/>
          <w:kern w:val="0"/>
        </w:rPr>
        <w:t xml:space="preserve">his is </w:t>
      </w:r>
      <w:r w:rsidR="000415AB" w:rsidRPr="00072C05">
        <w:rPr>
          <w:kern w:val="0"/>
        </w:rPr>
        <w:t xml:space="preserve">why, when </w:t>
      </w:r>
      <w:r>
        <w:rPr>
          <w:rFonts w:eastAsiaTheme="minorEastAsia" w:hint="eastAsia"/>
          <w:kern w:val="0"/>
        </w:rPr>
        <w:t>we</w:t>
      </w:r>
      <w:r w:rsidR="000415AB" w:rsidRPr="00072C05">
        <w:rPr>
          <w:kern w:val="0"/>
        </w:rPr>
        <w:t xml:space="preserve"> created the data</w:t>
      </w:r>
      <w:r w:rsidR="0071411B">
        <w:rPr>
          <w:rFonts w:eastAsiaTheme="minorEastAsia" w:hint="eastAsia"/>
          <w:kern w:val="0"/>
        </w:rPr>
        <w:t>set</w:t>
      </w:r>
      <w:r w:rsidR="000307C5">
        <w:rPr>
          <w:rFonts w:eastAsiaTheme="minorEastAsia" w:hint="eastAsia"/>
          <w:kern w:val="0"/>
        </w:rPr>
        <w:t>,</w:t>
      </w:r>
      <w:r w:rsidR="000415AB" w:rsidRPr="00072C05">
        <w:rPr>
          <w:kern w:val="0"/>
        </w:rPr>
        <w:t xml:space="preserve"> </w:t>
      </w:r>
      <w:r>
        <w:rPr>
          <w:rFonts w:eastAsiaTheme="minorEastAsia" w:hint="eastAsia"/>
          <w:kern w:val="0"/>
        </w:rPr>
        <w:t xml:space="preserve">we </w:t>
      </w:r>
      <w:r w:rsidR="000415AB" w:rsidRPr="00072C05">
        <w:rPr>
          <w:kern w:val="0"/>
        </w:rPr>
        <w:t>need</w:t>
      </w:r>
      <w:r w:rsidR="000307C5">
        <w:rPr>
          <w:rFonts w:eastAsiaTheme="minorEastAsia" w:hint="eastAsia"/>
          <w:kern w:val="0"/>
        </w:rPr>
        <w:t>ed</w:t>
      </w:r>
      <w:r w:rsidR="000415AB" w:rsidRPr="00072C05">
        <w:rPr>
          <w:kern w:val="0"/>
        </w:rPr>
        <w:t xml:space="preserve"> to leave a margin around the traffic sign image and </w:t>
      </w:r>
      <w:r w:rsidR="000307C5">
        <w:rPr>
          <w:rFonts w:eastAsiaTheme="minorEastAsia" w:hint="eastAsia"/>
          <w:kern w:val="0"/>
        </w:rPr>
        <w:t xml:space="preserve">to </w:t>
      </w:r>
      <w:r w:rsidR="000415AB" w:rsidRPr="00072C05">
        <w:rPr>
          <w:kern w:val="0"/>
        </w:rPr>
        <w:t>resize to be slightly larger than 40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×</m:t>
        </m:r>
      </m:oMath>
      <w:r w:rsidR="000415AB" w:rsidRPr="00072C05">
        <w:rPr>
          <w:kern w:val="0"/>
        </w:rPr>
        <w:t>40</w:t>
      </w:r>
      <w:r w:rsidR="000307C5">
        <w:rPr>
          <w:rFonts w:eastAsiaTheme="minorEastAsia" w:hint="eastAsia"/>
          <w:kern w:val="0"/>
        </w:rPr>
        <w:t xml:space="preserve"> </w:t>
      </w:r>
      <w:r w:rsidR="000307C5">
        <w:rPr>
          <w:rFonts w:eastAsiaTheme="minorEastAsia" w:hint="eastAsia"/>
          <w:kern w:val="0"/>
        </w:rPr>
        <w:lastRenderedPageBreak/>
        <w:t>pixels.</w:t>
      </w:r>
      <w:r w:rsidR="000415AB" w:rsidRPr="00072C05">
        <w:rPr>
          <w:kern w:val="0"/>
        </w:rPr>
        <w:t xml:space="preserve"> </w:t>
      </w:r>
    </w:p>
    <w:p w:rsidR="000415AB" w:rsidRPr="00072C05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kern w:val="0"/>
          <w:sz w:val="28"/>
          <w:szCs w:val="28"/>
        </w:rPr>
      </w:pPr>
    </w:p>
    <w:p w:rsidR="000415AB" w:rsidRPr="00072C05" w:rsidRDefault="000415AB" w:rsidP="00447EFD">
      <w:pPr>
        <w:rPr>
          <w:kern w:val="0"/>
        </w:rPr>
      </w:pPr>
      <w:r w:rsidRPr="00072C05">
        <w:rPr>
          <w:kern w:val="0"/>
        </w:rPr>
        <w:t xml:space="preserve">In training, one strategy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</w:t>
      </w:r>
      <w:r w:rsidR="000307C5">
        <w:rPr>
          <w:rFonts w:eastAsiaTheme="minorEastAsia" w:hint="eastAsia"/>
          <w:kern w:val="0"/>
        </w:rPr>
        <w:t xml:space="preserve">used was to train </w:t>
      </w:r>
      <w:r w:rsidRPr="00072C05">
        <w:rPr>
          <w:kern w:val="0"/>
        </w:rPr>
        <w:t>separate classifiers for different signs. Since</w:t>
      </w:r>
      <w:r w:rsidR="00BC1335">
        <w:rPr>
          <w:rFonts w:eastAsiaTheme="minorEastAsia" w:hint="eastAsia"/>
          <w:kern w:val="0"/>
        </w:rPr>
        <w:t xml:space="preserve"> we</w:t>
      </w:r>
      <w:r w:rsidRPr="00072C05">
        <w:rPr>
          <w:kern w:val="0"/>
        </w:rPr>
        <w:t xml:space="preserve"> needed to recognize each of the signs, the input data had to consist of the overall traffic sign classifier</w:t>
      </w:r>
      <w:r w:rsidR="000307C5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and every kind</w:t>
      </w:r>
      <w:r w:rsidR="000307C5">
        <w:rPr>
          <w:rFonts w:eastAsiaTheme="minorEastAsia" w:hint="eastAsia"/>
          <w:kern w:val="0"/>
        </w:rPr>
        <w:t xml:space="preserve"> of</w:t>
      </w:r>
      <w:r w:rsidRPr="00072C05">
        <w:rPr>
          <w:kern w:val="0"/>
        </w:rPr>
        <w:t xml:space="preserve"> specific traffic sign classifier.</w:t>
      </w:r>
    </w:p>
    <w:p w:rsidR="000415AB" w:rsidRPr="00072C05" w:rsidRDefault="000415AB" w:rsidP="00447EFD">
      <w:pPr>
        <w:rPr>
          <w:kern w:val="0"/>
        </w:rPr>
      </w:pPr>
    </w:p>
    <w:p w:rsidR="000415AB" w:rsidRPr="00072C05" w:rsidRDefault="000415AB" w:rsidP="005A0DBB">
      <w:pPr>
        <w:rPr>
          <w:kern w:val="0"/>
        </w:rPr>
      </w:pPr>
      <w:r w:rsidRPr="00F375FB">
        <w:rPr>
          <w:kern w:val="0"/>
          <w:szCs w:val="24"/>
        </w:rPr>
        <w:t xml:space="preserve">The image of the training part </w:t>
      </w:r>
      <w:r w:rsidR="000307C5">
        <w:rPr>
          <w:rFonts w:eastAsiaTheme="minorEastAsia" w:hint="eastAsia"/>
          <w:kern w:val="0"/>
          <w:szCs w:val="24"/>
        </w:rPr>
        <w:t>for</w:t>
      </w:r>
      <w:r w:rsidRPr="00F375FB">
        <w:rPr>
          <w:kern w:val="0"/>
          <w:szCs w:val="24"/>
        </w:rPr>
        <w:t xml:space="preserve"> </w:t>
      </w:r>
      <w:r w:rsidR="00B6736E">
        <w:rPr>
          <w:rFonts w:eastAsiaTheme="minorEastAsia" w:hint="eastAsia"/>
          <w:kern w:val="0"/>
          <w:szCs w:val="24"/>
        </w:rPr>
        <w:t>over</w:t>
      </w:r>
      <w:r w:rsidRPr="00F375FB">
        <w:rPr>
          <w:kern w:val="0"/>
          <w:szCs w:val="24"/>
        </w:rPr>
        <w:t xml:space="preserve">all classifiers should </w:t>
      </w:r>
      <w:r w:rsidR="005856A5" w:rsidRPr="00F375FB">
        <w:rPr>
          <w:kern w:val="0"/>
          <w:szCs w:val="24"/>
        </w:rPr>
        <w:t>be</w:t>
      </w:r>
      <w:r w:rsidR="005856A5" w:rsidRPr="00025620">
        <w:rPr>
          <w:rFonts w:eastAsiaTheme="minorEastAsia"/>
          <w:kern w:val="0"/>
          <w:szCs w:val="24"/>
        </w:rPr>
        <w:t xml:space="preserve"> [</w:t>
      </w:r>
      <w:fldSimple w:instr=" NOTEREF _Ref384999628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124</w:t>
        </w:r>
      </w:fldSimple>
      <w:r w:rsidR="005856A5" w:rsidRPr="00025620">
        <w:rPr>
          <w:rFonts w:eastAsiaTheme="minorEastAsia" w:hint="eastAsia"/>
          <w:szCs w:val="24"/>
        </w:rPr>
        <w:t>]</w:t>
      </w:r>
      <w:r w:rsidRPr="00072C05">
        <w:rPr>
          <w:kern w:val="0"/>
        </w:rPr>
        <w:t>:</w:t>
      </w:r>
    </w:p>
    <w:p w:rsidR="000415AB" w:rsidRPr="00072C05" w:rsidRDefault="00460950" w:rsidP="005A0DBB">
      <w:pPr>
        <w:rPr>
          <w:kern w:val="0"/>
        </w:rPr>
      </w:pPr>
      <w:r>
        <w:rPr>
          <w:rFonts w:eastAsiaTheme="minorEastAsia" w:hint="eastAsia"/>
          <w:kern w:val="0"/>
        </w:rPr>
        <w:t>-</w:t>
      </w:r>
      <w:r w:rsidR="000415AB" w:rsidRPr="00072C05">
        <w:rPr>
          <w:kern w:val="0"/>
        </w:rPr>
        <w:t xml:space="preserve">Positive image: </w:t>
      </w:r>
      <w:r w:rsidR="00B6736E">
        <w:rPr>
          <w:rFonts w:eastAsiaTheme="minorEastAsia" w:hint="eastAsia"/>
          <w:kern w:val="0"/>
        </w:rPr>
        <w:t>a</w:t>
      </w:r>
      <w:r w:rsidR="000415AB" w:rsidRPr="00072C05">
        <w:rPr>
          <w:kern w:val="0"/>
        </w:rPr>
        <w:t xml:space="preserve">ll selected classes in the </w:t>
      </w:r>
      <w:r w:rsidR="0071411B">
        <w:rPr>
          <w:rFonts w:eastAsiaTheme="minorEastAsia" w:hint="eastAsia"/>
          <w:kern w:val="0"/>
        </w:rPr>
        <w:t>training</w:t>
      </w:r>
      <w:r w:rsidR="000415AB" w:rsidRPr="00072C05">
        <w:rPr>
          <w:kern w:val="0"/>
        </w:rPr>
        <w:t xml:space="preserve"> dataset.</w:t>
      </w:r>
    </w:p>
    <w:p w:rsidR="000415AB" w:rsidRDefault="00460950" w:rsidP="005A0DBB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>-</w:t>
      </w:r>
      <w:r w:rsidR="000415AB" w:rsidRPr="00072C05">
        <w:rPr>
          <w:kern w:val="0"/>
        </w:rPr>
        <w:t xml:space="preserve">Negative image: </w:t>
      </w:r>
      <w:r w:rsidR="00025620">
        <w:rPr>
          <w:rFonts w:eastAsiaTheme="minorEastAsia" w:hint="eastAsia"/>
          <w:kern w:val="0"/>
        </w:rPr>
        <w:t xml:space="preserve">several </w:t>
      </w:r>
      <w:r w:rsidR="00B6736E">
        <w:rPr>
          <w:rFonts w:eastAsiaTheme="minorEastAsia" w:hint="eastAsia"/>
          <w:kern w:val="0"/>
        </w:rPr>
        <w:t xml:space="preserve">images </w:t>
      </w:r>
      <w:r w:rsidR="000415AB" w:rsidRPr="00072C05">
        <w:rPr>
          <w:kern w:val="0"/>
        </w:rPr>
        <w:t>of the size 40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×</m:t>
        </m:r>
      </m:oMath>
      <w:r w:rsidR="000415AB" w:rsidRPr="00072C05">
        <w:rPr>
          <w:kern w:val="0"/>
        </w:rPr>
        <w:t>40 pixels randomly cut from the data</w:t>
      </w:r>
      <w:r w:rsidR="0071411B">
        <w:rPr>
          <w:rFonts w:eastAsiaTheme="minorEastAsia" w:hint="eastAsia"/>
          <w:kern w:val="0"/>
        </w:rPr>
        <w:t>set</w:t>
      </w:r>
      <w:r w:rsidR="000415AB" w:rsidRPr="00072C05">
        <w:rPr>
          <w:kern w:val="0"/>
        </w:rPr>
        <w:t xml:space="preserve"> and </w:t>
      </w:r>
      <w:r w:rsidR="00B6736E">
        <w:rPr>
          <w:rFonts w:eastAsiaTheme="minorEastAsia" w:hint="eastAsia"/>
          <w:kern w:val="0"/>
        </w:rPr>
        <w:t xml:space="preserve">from </w:t>
      </w:r>
      <w:r w:rsidR="000415AB" w:rsidRPr="00072C05">
        <w:rPr>
          <w:kern w:val="0"/>
        </w:rPr>
        <w:t>video clips capturing information along the road.</w:t>
      </w:r>
    </w:p>
    <w:p w:rsidR="005856A5" w:rsidRPr="00025620" w:rsidRDefault="005856A5" w:rsidP="00447EFD">
      <w:pPr>
        <w:rPr>
          <w:rFonts w:eastAsiaTheme="minorEastAsia"/>
          <w:kern w:val="0"/>
        </w:rPr>
      </w:pPr>
    </w:p>
    <w:p w:rsidR="000415AB" w:rsidRPr="00072C05" w:rsidRDefault="000415AB" w:rsidP="00447EFD">
      <w:pPr>
        <w:rPr>
          <w:kern w:val="0"/>
        </w:rPr>
      </w:pPr>
      <w:r w:rsidRPr="00072C05">
        <w:rPr>
          <w:kern w:val="0"/>
        </w:rPr>
        <w:t>The input images used to train the second level of classification (for the specific traffic sign classifier) are:</w:t>
      </w:r>
    </w:p>
    <w:p w:rsidR="000415AB" w:rsidRPr="00072C05" w:rsidRDefault="00460950" w:rsidP="00447EFD">
      <w:pPr>
        <w:rPr>
          <w:kern w:val="0"/>
        </w:rPr>
      </w:pPr>
      <w:r>
        <w:rPr>
          <w:rFonts w:eastAsiaTheme="minorEastAsia" w:hint="eastAsia"/>
          <w:kern w:val="0"/>
        </w:rPr>
        <w:t>-</w:t>
      </w:r>
      <w:r w:rsidR="000415AB" w:rsidRPr="00072C05">
        <w:rPr>
          <w:kern w:val="0"/>
        </w:rPr>
        <w:t xml:space="preserve">Positive image: </w:t>
      </w:r>
      <w:r w:rsidR="00B6736E">
        <w:rPr>
          <w:rFonts w:eastAsiaTheme="minorEastAsia" w:hint="eastAsia"/>
          <w:kern w:val="0"/>
        </w:rPr>
        <w:t>s</w:t>
      </w:r>
      <w:r w:rsidR="000415AB" w:rsidRPr="00072C05">
        <w:rPr>
          <w:kern w:val="0"/>
        </w:rPr>
        <w:t>pecific signs to be detected.</w:t>
      </w:r>
    </w:p>
    <w:p w:rsidR="000415AB" w:rsidRPr="00072C05" w:rsidRDefault="00460950" w:rsidP="00447EFD">
      <w:pPr>
        <w:rPr>
          <w:kern w:val="0"/>
        </w:rPr>
      </w:pPr>
      <w:r>
        <w:rPr>
          <w:rFonts w:eastAsiaTheme="minorEastAsia" w:hint="eastAsia"/>
          <w:kern w:val="0"/>
        </w:rPr>
        <w:t>-</w:t>
      </w:r>
      <w:r w:rsidR="000415AB" w:rsidRPr="00072C05">
        <w:rPr>
          <w:kern w:val="0"/>
        </w:rPr>
        <w:t xml:space="preserve">Negative image: </w:t>
      </w:r>
      <w:r w:rsidR="00B6736E">
        <w:rPr>
          <w:rFonts w:eastAsiaTheme="minorEastAsia" w:hint="eastAsia"/>
          <w:kern w:val="0"/>
        </w:rPr>
        <w:t>a</w:t>
      </w:r>
      <w:r w:rsidR="000415AB" w:rsidRPr="00072C05">
        <w:rPr>
          <w:kern w:val="0"/>
        </w:rPr>
        <w:t xml:space="preserve">ll other signs and </w:t>
      </w:r>
      <w:r w:rsidR="00025620">
        <w:rPr>
          <w:rFonts w:eastAsiaTheme="minorEastAsia" w:hint="eastAsia"/>
          <w:kern w:val="0"/>
        </w:rPr>
        <w:t>several</w:t>
      </w:r>
      <w:r w:rsidR="000415AB" w:rsidRPr="00072C05">
        <w:rPr>
          <w:kern w:val="0"/>
        </w:rPr>
        <w:t xml:space="preserve"> image patches randomly cut from each image in the data</w:t>
      </w:r>
      <w:r w:rsidR="006739AF">
        <w:rPr>
          <w:rFonts w:eastAsiaTheme="minorEastAsia" w:hint="eastAsia"/>
          <w:kern w:val="0"/>
        </w:rPr>
        <w:t>set</w:t>
      </w:r>
      <w:r w:rsidR="000415AB" w:rsidRPr="00072C05">
        <w:rPr>
          <w:kern w:val="0"/>
        </w:rPr>
        <w:t xml:space="preserve"> and </w:t>
      </w:r>
      <w:r w:rsidR="00B6736E">
        <w:rPr>
          <w:rFonts w:eastAsiaTheme="minorEastAsia" w:hint="eastAsia"/>
          <w:kern w:val="0"/>
        </w:rPr>
        <w:t xml:space="preserve">from </w:t>
      </w:r>
      <w:r w:rsidR="000415AB" w:rsidRPr="00072C05">
        <w:rPr>
          <w:kern w:val="0"/>
        </w:rPr>
        <w:t>video clips capturing information along the road.</w:t>
      </w:r>
    </w:p>
    <w:p w:rsidR="000415AB" w:rsidRPr="00072C05" w:rsidRDefault="000415AB" w:rsidP="00447EFD">
      <w:pPr>
        <w:rPr>
          <w:kern w:val="0"/>
        </w:rPr>
      </w:pPr>
    </w:p>
    <w:p w:rsidR="000415AB" w:rsidRPr="00072C05" w:rsidRDefault="000415AB" w:rsidP="00447EFD">
      <w:pPr>
        <w:rPr>
          <w:kern w:val="0"/>
        </w:rPr>
      </w:pPr>
      <w:r w:rsidRPr="00072C05">
        <w:rPr>
          <w:kern w:val="0"/>
        </w:rPr>
        <w:t xml:space="preserve">In the second layer of the classifier,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included all other </w:t>
      </w:r>
      <w:r w:rsidR="0071411B">
        <w:rPr>
          <w:rFonts w:eastAsiaTheme="minorEastAsia" w:hint="eastAsia"/>
          <w:kern w:val="0"/>
        </w:rPr>
        <w:t xml:space="preserve">selected </w:t>
      </w:r>
      <w:r w:rsidRPr="00072C05">
        <w:rPr>
          <w:kern w:val="0"/>
        </w:rPr>
        <w:t xml:space="preserve">signs as negative samples in order to distinguish </w:t>
      </w:r>
      <w:r w:rsidR="00DE1E1B">
        <w:rPr>
          <w:rFonts w:eastAsiaTheme="minorEastAsia" w:hint="eastAsia"/>
          <w:kern w:val="0"/>
        </w:rPr>
        <w:t>traffic sign</w:t>
      </w:r>
      <w:r w:rsidRPr="00072C05">
        <w:rPr>
          <w:kern w:val="0"/>
        </w:rPr>
        <w:t xml:space="preserve">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wanted to classify from others.</w:t>
      </w:r>
    </w:p>
    <w:p w:rsidR="000415AB" w:rsidRPr="00072C05" w:rsidRDefault="000415AB" w:rsidP="00447EFD">
      <w:pPr>
        <w:rPr>
          <w:kern w:val="0"/>
        </w:rPr>
      </w:pPr>
    </w:p>
    <w:p w:rsidR="005A0DBB" w:rsidRPr="00CF327F" w:rsidRDefault="000415AB" w:rsidP="005A0DBB">
      <w:pPr>
        <w:rPr>
          <w:rFonts w:eastAsiaTheme="minorEastAsia"/>
          <w:kern w:val="0"/>
        </w:rPr>
      </w:pPr>
      <w:r w:rsidRPr="00072C05">
        <w:rPr>
          <w:kern w:val="0"/>
        </w:rPr>
        <w:t xml:space="preserve">After the descriptor vector </w:t>
      </w:r>
      <w:r w:rsidR="00B6736E">
        <w:rPr>
          <w:rFonts w:eastAsiaTheme="minorEastAsia" w:hint="eastAsia"/>
          <w:kern w:val="0"/>
        </w:rPr>
        <w:t>for</w:t>
      </w:r>
      <w:r w:rsidRPr="00072C05">
        <w:rPr>
          <w:kern w:val="0"/>
        </w:rPr>
        <w:t xml:space="preserve"> the image was built, the detector was needed. </w:t>
      </w:r>
      <w:r w:rsidR="00BC1335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set the detector window size to 40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×</m:t>
        </m:r>
      </m:oMath>
      <w:r w:rsidRPr="00072C05">
        <w:rPr>
          <w:kern w:val="0"/>
        </w:rPr>
        <w:t xml:space="preserve">40 pixels. When put </w:t>
      </w:r>
      <w:r w:rsidR="00460950">
        <w:rPr>
          <w:rFonts w:eastAsiaTheme="minorEastAsia" w:hint="eastAsia"/>
          <w:kern w:val="0"/>
        </w:rPr>
        <w:t>a test image in this system, a</w:t>
      </w:r>
      <w:r w:rsidRPr="00072C05">
        <w:rPr>
          <w:kern w:val="0"/>
        </w:rPr>
        <w:t xml:space="preserve"> sliding window of 40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×</m:t>
        </m:r>
      </m:oMath>
      <w:r w:rsidRPr="00072C05">
        <w:rPr>
          <w:kern w:val="0"/>
        </w:rPr>
        <w:t>40 pixels scrolled over the whole image with 8</w:t>
      </w:r>
      <m:oMath>
        <m:r>
          <m:rPr>
            <m:sty m:val="p"/>
          </m:rPr>
          <w:rPr>
            <w:rFonts w:ascii="Cambria Math" w:hAnsi="Cambria Math"/>
            <w:kern w:val="0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Cs w:val="24"/>
          </w:rPr>
          <m:t xml:space="preserve">× </m:t>
        </m:r>
      </m:oMath>
      <w:r w:rsidRPr="00072C05">
        <w:rPr>
          <w:kern w:val="0"/>
        </w:rPr>
        <w:t>8 step sizes</w:t>
      </w:r>
      <w:r w:rsidR="00B6736E">
        <w:rPr>
          <w:rFonts w:eastAsiaTheme="minorEastAsia" w:hint="eastAsia"/>
          <w:kern w:val="0"/>
        </w:rPr>
        <w:t>;</w:t>
      </w:r>
      <w:r w:rsidRPr="00072C05">
        <w:rPr>
          <w:kern w:val="0"/>
        </w:rPr>
        <w:t xml:space="preserve"> and</w:t>
      </w:r>
      <w:r w:rsidR="00B6736E">
        <w:rPr>
          <w:rFonts w:eastAsiaTheme="minorEastAsia" w:hint="eastAsia"/>
          <w:kern w:val="0"/>
        </w:rPr>
        <w:t>,</w:t>
      </w:r>
      <w:r w:rsidRPr="00072C05">
        <w:rPr>
          <w:kern w:val="0"/>
        </w:rPr>
        <w:t xml:space="preserve"> a classifier was run for each cropped window. The structure of this method is shown below:</w:t>
      </w:r>
    </w:p>
    <w:p w:rsidR="000415AB" w:rsidRPr="00072C05" w:rsidRDefault="008401BD" w:rsidP="005A0DBB">
      <w:pPr>
        <w:rPr>
          <w:kern w:val="0"/>
        </w:rPr>
      </w:pPr>
      <w:r w:rsidRPr="008401BD">
        <w:rPr>
          <w:rFonts w:cs="Times New Roman"/>
          <w:noProof/>
        </w:rPr>
        <w:pict>
          <v:shape id="_x0000_s1712" type="#_x0000_t202" style="position:absolute;left:0;text-align:left;margin-left:-23.2pt;margin-top:380.85pt;width:457.55pt;height:23.4pt;z-index:251663872" stroked="f">
            <v:textbox style="mso-next-textbox:#_x0000_s1712;mso-fit-shape-to-text:t" inset="0,0,0,0">
              <w:txbxContent>
                <w:p w:rsidR="005A48E8" w:rsidRPr="006E2CC9" w:rsidRDefault="005A48E8" w:rsidP="000415AB">
                  <w:pPr>
                    <w:pStyle w:val="af"/>
                    <w:jc w:val="center"/>
                    <w:rPr>
                      <w:rFonts w:ascii="NimbusRomNo9L-Regu" w:eastAsiaTheme="minorEastAsia" w:hAnsi="NimbusRomNo9L-Regu" w:cs="NimbusRomNo9L-Regu"/>
                      <w:sz w:val="28"/>
                      <w:szCs w:val="28"/>
                    </w:rPr>
                  </w:pPr>
                  <w:bookmarkStart w:id="136" w:name="_Toc388350507"/>
                  <w:proofErr w:type="gramStart"/>
                  <w:r>
                    <w:t>Figure 4.5.1.</w:t>
                  </w:r>
                  <w:proofErr w:type="gramEnd"/>
                  <w:r>
                    <w:fldChar w:fldCharType="begin"/>
                  </w:r>
                  <w:r>
                    <w:instrText xml:space="preserve"> SEQ Figure_4.5.1. \* ARABIC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fldChar w:fldCharType="end"/>
                  </w:r>
                  <w:r>
                    <w:rPr>
                      <w:rFonts w:eastAsiaTheme="minorEastAsia" w:hint="eastAsia"/>
                    </w:rPr>
                    <w:t xml:space="preserve"> Flow chart of HOG+SVM design</w:t>
                  </w:r>
                  <w:bookmarkEnd w:id="136"/>
                </w:p>
              </w:txbxContent>
            </v:textbox>
          </v:shape>
        </w:pict>
      </w:r>
      <w:r w:rsidR="000415AB" w:rsidRPr="00072C05">
        <w:rPr>
          <w:kern w:val="0"/>
        </w:rPr>
        <w:t xml:space="preserve"> </w:t>
      </w:r>
      <w:r>
        <w:rPr>
          <w:kern w:val="0"/>
        </w:rPr>
        <w:lastRenderedPageBreak/>
        <w:pict>
          <v:group id="_x0000_s1598" editas="canvas" style="position:absolute;margin-left:-71pt;margin-top:0;width:479.95pt;height:341.5pt;z-index:251655680;mso-position-horizontal-relative:char;mso-position-vertical-relative:line" coordorigin="186,2844" coordsize="9599,6830">
            <o:lock v:ext="edit" aspectratio="t"/>
            <v:shape id="_x0000_s1599" type="#_x0000_t75" style="position:absolute;left:186;top:2844;width:9599;height:6830" o:preferrelative="f">
              <v:fill o:detectmouseclick="t"/>
              <v:path o:extrusionok="t" o:connecttype="none"/>
              <o:lock v:ext="edit" text="t"/>
            </v:shape>
            <v:rect id="_x0000_s1600" style="position:absolute;left:4495;top:4171;width:2475;height:886">
              <v:textbox style="mso-next-textbox:#_x0000_s1600">
                <w:txbxContent>
                  <w:p w:rsidR="005A48E8" w:rsidRPr="00447EFD" w:rsidRDefault="005A48E8" w:rsidP="00447EFD">
                    <w:pPr>
                      <w:spacing w:line="276" w:lineRule="auto"/>
                      <w:rPr>
                        <w:rFonts w:cs="Times New Roman"/>
                        <w:szCs w:val="24"/>
                      </w:rPr>
                    </w:pPr>
                    <w:r w:rsidRPr="00447EFD">
                      <w:rPr>
                        <w:rFonts w:cs="Times New Roman"/>
                        <w:szCs w:val="24"/>
                      </w:rPr>
                      <w:t>Overall Traffic Sign Classifier</w:t>
                    </w:r>
                  </w:p>
                </w:txbxContent>
              </v:textbox>
            </v:rect>
            <v:shape id="_x0000_s1601" type="#_x0000_t32" style="position:absolute;left:5791;top:3635;width:1;height:536" o:connectortype="straight">
              <v:stroke endarrow="block"/>
            </v:shape>
            <v:rect id="_x0000_s1602" style="position:absolute;left:4495;top:3045;width:2476;height:590">
              <v:textbox style="mso-next-textbox:#_x0000_s1602">
                <w:txbxContent>
                  <w:p w:rsidR="005A48E8" w:rsidRPr="00482BE9" w:rsidRDefault="005A48E8" w:rsidP="000415AB">
                    <w:pPr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Input images or videos</w:t>
                    </w:r>
                  </w:p>
                </w:txbxContent>
              </v:textbox>
            </v:rect>
            <v:rect id="_x0000_s1603" style="position:absolute;left:4600;top:5593;width:2475;height:521">
              <v:textbox style="mso-next-textbox:#_x0000_s1603">
                <w:txbxContent>
                  <w:p w:rsidR="005A48E8" w:rsidRPr="00394D12" w:rsidRDefault="005A48E8" w:rsidP="00394D12">
                    <w:pPr>
                      <w:jc w:val="center"/>
                      <w:rPr>
                        <w:rFonts w:eastAsiaTheme="minorEastAsia" w:cs="Times New Roman"/>
                      </w:rPr>
                    </w:pPr>
                    <w:r>
                      <w:rPr>
                        <w:rFonts w:eastAsiaTheme="minorEastAsia" w:cs="Times New Roman" w:hint="eastAsia"/>
                      </w:rPr>
                      <w:t>Get ROIs</w:t>
                    </w:r>
                  </w:p>
                </w:txbxContent>
              </v:textbox>
            </v:rect>
            <v:shape id="_x0000_s1604" type="#_x0000_t32" style="position:absolute;left:5792;top:5057;width:1;height:536" o:connectortype="straight">
              <v:stroke endarrow="block"/>
            </v:shape>
            <v:rect id="_x0000_s1610" style="position:absolute;left:2466;top:7436;width:1485;height:535">
              <v:textbox style="mso-next-textbox:#_x0000_s1610">
                <w:txbxContent>
                  <w:p w:rsidR="005A48E8" w:rsidRPr="00482BE9" w:rsidRDefault="005A48E8" w:rsidP="000415AB">
                    <w:pPr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Classifier 1</w:t>
                    </w:r>
                  </w:p>
                </w:txbxContent>
              </v:textbox>
            </v:rect>
            <v:rect id="_x0000_s1611" style="position:absolute;left:4206;top:7437;width:1586;height:534">
              <v:textbox style="mso-next-textbox:#_x0000_s1611">
                <w:txbxContent>
                  <w:p w:rsidR="005A48E8" w:rsidRPr="00482BE9" w:rsidRDefault="005A48E8" w:rsidP="000415AB">
                    <w:pPr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Classifier 2</w:t>
                    </w:r>
                  </w:p>
                </w:txbxContent>
              </v:textbox>
            </v:rect>
            <v:rect id="_x0000_s1612" style="position:absolute;left:7596;top:7437;width:1634;height:534">
              <v:textbox style="mso-next-textbox:#_x0000_s1612">
                <w:txbxContent>
                  <w:p w:rsidR="005A48E8" w:rsidRPr="00482BE9" w:rsidRDefault="005A48E8" w:rsidP="000415AB">
                    <w:pPr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Classifier n</w:t>
                    </w:r>
                  </w:p>
                  <w:p w:rsidR="005A48E8" w:rsidRDefault="005A48E8" w:rsidP="000415AB"/>
                </w:txbxContent>
              </v:textbox>
            </v:rect>
            <v:shapetype id="_x0000_t34" coordsize="21600,21600" o:spt="34" o:oned="t" adj="10800" path="m,l@0,0@0,21600,21600,21600e" filled="f">
              <v:stroke joinstyle="miter"/>
              <v:formulas>
                <v:f eqn="val #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613" type="#_x0000_t34" style="position:absolute;left:5844;top:5403;width:1;height:5136;rotation:90;flip:x y" o:connectortype="elbow" adj="-10713600,42476,108324000"/>
            <v:shape id="_x0000_s1615" type="#_x0000_t32" style="position:absolute;left:5944;top:8490;width:1;height:720" o:connectortype="straight">
              <v:stroke endarrow="block"/>
            </v:shape>
            <v:rect id="_x0000_s1616" style="position:absolute;left:4600;top:9210;width:2868;height:464">
              <v:textbox style="mso-next-textbox:#_x0000_s1616">
                <w:txbxContent>
                  <w:p w:rsidR="005A48E8" w:rsidRPr="00482BE9" w:rsidRDefault="005A48E8" w:rsidP="00324599">
                    <w:pPr>
                      <w:spacing w:line="276" w:lineRule="auto"/>
                      <w:ind w:firstLineChars="50" w:firstLine="120"/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Get the result of the signs</w:t>
                    </w:r>
                  </w:p>
                </w:txbxContent>
              </v:textbox>
            </v:rect>
            <v:shape id="_x0000_s1617" type="#_x0000_t202" style="position:absolute;left:6133;top:6962;width:942;height:1010" filled="f" stroked="f" strokeweight=".25pt">
              <v:fill opacity="0"/>
              <v:textbox style="mso-next-textbox:#_x0000_s1617">
                <w:txbxContent>
                  <w:p w:rsidR="005A48E8" w:rsidRPr="002B5A4E" w:rsidRDefault="005A48E8" w:rsidP="000415AB">
                    <w:pPr>
                      <w:rPr>
                        <w:sz w:val="72"/>
                        <w:szCs w:val="72"/>
                      </w:rPr>
                    </w:pPr>
                    <w:r w:rsidRPr="002B5A4E">
                      <w:rPr>
                        <w:sz w:val="72"/>
                        <w:szCs w:val="72"/>
                      </w:rPr>
                      <w:t>…</w:t>
                    </w:r>
                    <w:r>
                      <w:rPr>
                        <w:rFonts w:hint="eastAsia"/>
                        <w:sz w:val="72"/>
                        <w:szCs w:val="72"/>
                      </w:rPr>
                      <w:t xml:space="preserve"> </w:t>
                    </w:r>
                  </w:p>
                  <w:p w:rsidR="005A48E8" w:rsidRDefault="005A48E8" w:rsidP="000415AB"/>
                </w:txbxContent>
              </v:textbox>
            </v:shape>
            <v:shape id="_x0000_s1759" type="#_x0000_t32" style="position:absolute;left:5821;top:6114;width:1;height:947" o:connectortype="straight">
              <v:stroke endarrow="block"/>
            </v:shape>
            <v:shape id="_x0000_s1762" type="#_x0000_t34" style="position:absolute;left:5810;top:4835;width:1;height:5204;rotation:270;flip:y" o:connectortype="elbow" adj="-7776000,-34749,73504800"/>
            <v:shape id="_x0000_s1764" type="#_x0000_t32" style="position:absolute;left:4994;top:7061;width:5;height:376" o:connectortype="straight"/>
            <v:shape id="_x0000_s1765" type="#_x0000_t32" style="position:absolute;left:4999;top:7971;width:0;height:519" o:connectortype="straight"/>
          </v:group>
        </w:pict>
      </w:r>
      <w:r w:rsidRPr="008401BD">
        <w:rPr>
          <w:kern w:val="0"/>
        </w:rPr>
        <w:pict>
          <v:shape id="_x0000_i1028" type="#_x0000_t75" style="width:458.25pt;height:356.25pt">
            <v:imagedata croptop="-65520f" cropbottom="65520f"/>
          </v:shape>
        </w:pict>
      </w:r>
    </w:p>
    <w:p w:rsidR="000415AB" w:rsidRPr="00072C05" w:rsidRDefault="000415AB" w:rsidP="00737E28">
      <w:pPr>
        <w:spacing w:line="276" w:lineRule="auto"/>
        <w:rPr>
          <w:rFonts w:cs="Times New Roman"/>
        </w:rPr>
      </w:pPr>
    </w:p>
    <w:p w:rsidR="000415AB" w:rsidRPr="00957622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color w:val="231F20"/>
          <w:kern w:val="0"/>
          <w:sz w:val="28"/>
          <w:szCs w:val="28"/>
        </w:rPr>
      </w:pPr>
    </w:p>
    <w:p w:rsidR="000415AB" w:rsidRPr="00072C05" w:rsidRDefault="000415AB" w:rsidP="00737E28">
      <w:pPr>
        <w:pStyle w:val="4"/>
        <w:spacing w:line="276" w:lineRule="auto"/>
      </w:pPr>
      <w:bookmarkStart w:id="137" w:name="_Toc388350423"/>
      <w:r w:rsidRPr="00072C05">
        <w:t>4.</w:t>
      </w:r>
      <w:r w:rsidRPr="00072C05">
        <w:rPr>
          <w:rFonts w:hint="eastAsia"/>
        </w:rPr>
        <w:t>5</w:t>
      </w:r>
      <w:r w:rsidRPr="00072C05">
        <w:t>.</w:t>
      </w:r>
      <w:r w:rsidRPr="00072C05">
        <w:rPr>
          <w:rFonts w:hint="eastAsia"/>
        </w:rPr>
        <w:t>1.1</w:t>
      </w:r>
      <w:r w:rsidRPr="00072C05">
        <w:t xml:space="preserve"> </w:t>
      </w:r>
      <w:r w:rsidRPr="00072C05">
        <w:rPr>
          <w:rFonts w:hint="eastAsia"/>
        </w:rPr>
        <w:t>Compar</w:t>
      </w:r>
      <w:r w:rsidRPr="00072C05">
        <w:t>ing</w:t>
      </w:r>
      <w:r w:rsidRPr="00072C05">
        <w:rPr>
          <w:rFonts w:hint="eastAsia"/>
        </w:rPr>
        <w:t xml:space="preserve"> </w:t>
      </w:r>
      <w:r w:rsidR="00460950">
        <w:rPr>
          <w:rFonts w:hint="eastAsia"/>
        </w:rPr>
        <w:t xml:space="preserve">SVM </w:t>
      </w:r>
      <w:r w:rsidRPr="00072C05">
        <w:rPr>
          <w:rFonts w:hint="eastAsia"/>
        </w:rPr>
        <w:t xml:space="preserve">with </w:t>
      </w:r>
      <w:r w:rsidRPr="00072C05">
        <w:t>Random Forest Classifiers</w:t>
      </w:r>
      <w:bookmarkEnd w:id="137"/>
    </w:p>
    <w:p w:rsidR="000415AB" w:rsidRPr="00463BB1" w:rsidRDefault="000415AB" w:rsidP="00463BB1">
      <w:pPr>
        <w:rPr>
          <w:rFonts w:cs="Times New Roman"/>
          <w:kern w:val="0"/>
        </w:rPr>
      </w:pPr>
    </w:p>
    <w:p w:rsidR="000415AB" w:rsidRPr="00463BB1" w:rsidRDefault="00B7354D" w:rsidP="00463BB1">
      <w:pPr>
        <w:rPr>
          <w:rFonts w:cs="Times New Roman"/>
          <w:kern w:val="0"/>
        </w:rPr>
      </w:pPr>
      <w:r>
        <w:rPr>
          <w:rFonts w:eastAsiaTheme="minorEastAsia" w:cs="Times New Roman" w:hint="eastAsia"/>
          <w:kern w:val="0"/>
        </w:rPr>
        <w:t>R</w:t>
      </w:r>
      <w:r w:rsidR="000415AB" w:rsidRPr="00463BB1">
        <w:rPr>
          <w:rFonts w:cs="Times New Roman"/>
          <w:kern w:val="0"/>
        </w:rPr>
        <w:t xml:space="preserve">andom </w:t>
      </w:r>
      <w:r>
        <w:rPr>
          <w:rFonts w:eastAsiaTheme="minorEastAsia" w:cs="Times New Roman" w:hint="eastAsia"/>
          <w:kern w:val="0"/>
        </w:rPr>
        <w:t>F</w:t>
      </w:r>
      <w:r w:rsidR="000415AB" w:rsidRPr="00463BB1">
        <w:rPr>
          <w:rFonts w:cs="Times New Roman"/>
          <w:kern w:val="0"/>
        </w:rPr>
        <w:t xml:space="preserve">orest </w:t>
      </w:r>
      <w:r>
        <w:rPr>
          <w:rFonts w:eastAsiaTheme="minorEastAsia" w:cs="Times New Roman" w:hint="eastAsia"/>
          <w:kern w:val="0"/>
        </w:rPr>
        <w:t xml:space="preserve">has many properties </w:t>
      </w:r>
      <w:r w:rsidR="00B6736E">
        <w:rPr>
          <w:rFonts w:eastAsiaTheme="minorEastAsia" w:cs="Times New Roman" w:hint="eastAsia"/>
          <w:kern w:val="0"/>
        </w:rPr>
        <w:t xml:space="preserve">reflecting </w:t>
      </w:r>
      <w:r w:rsidR="000415AB" w:rsidRPr="00463BB1">
        <w:rPr>
          <w:rStyle w:val="hps"/>
          <w:rFonts w:cs="Times New Roman"/>
          <w:szCs w:val="24"/>
        </w:rPr>
        <w:t>a variety of</w:t>
      </w:r>
      <w:r w:rsidR="000415AB" w:rsidRPr="00463BB1">
        <w:rPr>
          <w:rFonts w:cs="Times New Roman"/>
          <w:szCs w:val="24"/>
        </w:rPr>
        <w:t xml:space="preserve"> </w:t>
      </w:r>
      <w:r w:rsidR="000415AB" w:rsidRPr="00463BB1">
        <w:rPr>
          <w:rStyle w:val="hps"/>
          <w:rFonts w:cs="Times New Roman"/>
          <w:szCs w:val="24"/>
        </w:rPr>
        <w:t>materials</w:t>
      </w:r>
      <w:r w:rsidR="00B6736E">
        <w:rPr>
          <w:rStyle w:val="hps"/>
          <w:rFonts w:eastAsiaTheme="minorEastAsia" w:cs="Times New Roman" w:hint="eastAsia"/>
          <w:szCs w:val="24"/>
        </w:rPr>
        <w:t xml:space="preserve">; </w:t>
      </w:r>
      <w:r w:rsidR="000415AB" w:rsidRPr="00463BB1">
        <w:rPr>
          <w:rFonts w:cs="Times New Roman"/>
          <w:szCs w:val="24"/>
        </w:rPr>
        <w:t>the</w:t>
      </w:r>
      <w:r w:rsidR="00B6736E">
        <w:rPr>
          <w:rFonts w:eastAsiaTheme="minorEastAsia" w:cs="Times New Roman" w:hint="eastAsia"/>
          <w:szCs w:val="24"/>
        </w:rPr>
        <w:t xml:space="preserve">se properties </w:t>
      </w:r>
      <w:r w:rsidR="000415AB" w:rsidRPr="00463BB1">
        <w:rPr>
          <w:rStyle w:val="hps"/>
          <w:rFonts w:cs="Times New Roman"/>
          <w:szCs w:val="24"/>
        </w:rPr>
        <w:t>can produce high</w:t>
      </w:r>
      <w:r w:rsidR="000415AB" w:rsidRPr="00463BB1">
        <w:rPr>
          <w:rFonts w:cs="Times New Roman"/>
          <w:szCs w:val="24"/>
        </w:rPr>
        <w:t>-</w:t>
      </w:r>
      <w:r w:rsidR="000415AB" w:rsidRPr="00463BB1">
        <w:rPr>
          <w:rStyle w:val="hps"/>
          <w:rFonts w:cs="Times New Roman"/>
          <w:szCs w:val="24"/>
        </w:rPr>
        <w:t>accuracy</w:t>
      </w:r>
      <w:r w:rsidR="000415AB" w:rsidRPr="00463BB1">
        <w:rPr>
          <w:rFonts w:cs="Times New Roman"/>
          <w:szCs w:val="24"/>
        </w:rPr>
        <w:t xml:space="preserve"> </w:t>
      </w:r>
      <w:r w:rsidR="00F375FB" w:rsidRPr="00463BB1">
        <w:rPr>
          <w:rFonts w:cs="Times New Roman"/>
          <w:szCs w:val="24"/>
        </w:rPr>
        <w:t>classifiers.</w:t>
      </w:r>
      <w:r w:rsidR="00F375FB" w:rsidRPr="00463BB1">
        <w:rPr>
          <w:rStyle w:val="hps"/>
          <w:rFonts w:cs="Times New Roman"/>
          <w:szCs w:val="24"/>
        </w:rPr>
        <w:t xml:space="preserve"> They</w:t>
      </w:r>
      <w:r w:rsidR="000415AB" w:rsidRPr="00463BB1">
        <w:rPr>
          <w:rStyle w:val="hps"/>
          <w:rFonts w:cs="Times New Roman"/>
          <w:szCs w:val="24"/>
        </w:rPr>
        <w:t xml:space="preserve"> can</w:t>
      </w:r>
      <w:r w:rsidR="000415AB" w:rsidRPr="00463BB1">
        <w:rPr>
          <w:rFonts w:cs="Times New Roman"/>
          <w:szCs w:val="24"/>
        </w:rPr>
        <w:t xml:space="preserve"> </w:t>
      </w:r>
      <w:r w:rsidR="000415AB" w:rsidRPr="00463BB1">
        <w:rPr>
          <w:rStyle w:val="hps"/>
          <w:rFonts w:cs="Times New Roman"/>
          <w:szCs w:val="24"/>
        </w:rPr>
        <w:t>handle a large number</w:t>
      </w:r>
      <w:r w:rsidR="000415AB" w:rsidRPr="00463BB1">
        <w:rPr>
          <w:rFonts w:cs="Times New Roman"/>
          <w:szCs w:val="24"/>
        </w:rPr>
        <w:t xml:space="preserve"> </w:t>
      </w:r>
      <w:r w:rsidR="000415AB" w:rsidRPr="00463BB1">
        <w:rPr>
          <w:rStyle w:val="hps"/>
          <w:rFonts w:cs="Times New Roman"/>
          <w:szCs w:val="24"/>
        </w:rPr>
        <w:t>of</w:t>
      </w:r>
      <w:r w:rsidR="000415AB" w:rsidRPr="00463BB1">
        <w:rPr>
          <w:rFonts w:cs="Times New Roman"/>
          <w:szCs w:val="24"/>
        </w:rPr>
        <w:t xml:space="preserve"> </w:t>
      </w:r>
      <w:r w:rsidR="000415AB" w:rsidRPr="00463BB1">
        <w:rPr>
          <w:rStyle w:val="hps"/>
          <w:rFonts w:cs="Times New Roman"/>
          <w:szCs w:val="24"/>
        </w:rPr>
        <w:t>input</w:t>
      </w:r>
      <w:r w:rsidR="000415AB" w:rsidRPr="00463BB1">
        <w:rPr>
          <w:rFonts w:cs="Times New Roman"/>
          <w:szCs w:val="24"/>
        </w:rPr>
        <w:t xml:space="preserve"> </w:t>
      </w:r>
      <w:r w:rsidR="000415AB" w:rsidRPr="00463BB1">
        <w:rPr>
          <w:rStyle w:val="hps"/>
          <w:rFonts w:cs="Times New Roman"/>
          <w:szCs w:val="24"/>
        </w:rPr>
        <w:t>variables.</w:t>
      </w:r>
      <w:r w:rsidR="000415AB" w:rsidRPr="00463BB1">
        <w:rPr>
          <w:rFonts w:cs="Times New Roman"/>
          <w:szCs w:val="24"/>
        </w:rPr>
        <w:t xml:space="preserve"> </w:t>
      </w:r>
      <w:r w:rsidR="005856A5" w:rsidRPr="00463BB1">
        <w:rPr>
          <w:rFonts w:eastAsiaTheme="minorEastAsia" w:cs="Times New Roman"/>
          <w:kern w:val="0"/>
        </w:rPr>
        <w:t xml:space="preserve">And </w:t>
      </w:r>
      <w:r w:rsidR="005856A5" w:rsidRPr="00463BB1">
        <w:rPr>
          <w:rStyle w:val="hps"/>
          <w:rFonts w:eastAsiaTheme="minorEastAsia" w:cs="Times New Roman"/>
          <w:szCs w:val="24"/>
        </w:rPr>
        <w:t>t</w:t>
      </w:r>
      <w:r w:rsidR="000415AB" w:rsidRPr="00463BB1">
        <w:rPr>
          <w:rStyle w:val="hps"/>
          <w:rFonts w:cs="Times New Roman"/>
          <w:szCs w:val="24"/>
        </w:rPr>
        <w:t>hey can assess the importance of variables while</w:t>
      </w:r>
      <w:r w:rsidR="000415AB" w:rsidRPr="00463BB1">
        <w:rPr>
          <w:rFonts w:cs="Times New Roman"/>
          <w:szCs w:val="24"/>
        </w:rPr>
        <w:t xml:space="preserve"> </w:t>
      </w:r>
      <w:r w:rsidR="000415AB" w:rsidRPr="00463BB1">
        <w:rPr>
          <w:rStyle w:val="hps"/>
          <w:rFonts w:cs="Times New Roman"/>
          <w:szCs w:val="24"/>
        </w:rPr>
        <w:t>determining the</w:t>
      </w:r>
      <w:r w:rsidR="000415AB" w:rsidRPr="00463BB1">
        <w:rPr>
          <w:rFonts w:cs="Times New Roman"/>
          <w:szCs w:val="24"/>
        </w:rPr>
        <w:t xml:space="preserve"> </w:t>
      </w:r>
      <w:r w:rsidR="000415AB" w:rsidRPr="00463BB1">
        <w:rPr>
          <w:rStyle w:val="hps"/>
          <w:rFonts w:cs="Times New Roman"/>
          <w:szCs w:val="24"/>
        </w:rPr>
        <w:t>categories</w:t>
      </w:r>
      <w:r w:rsidR="000415AB" w:rsidRPr="00463BB1">
        <w:rPr>
          <w:rFonts w:cs="Times New Roman"/>
          <w:szCs w:val="24"/>
        </w:rPr>
        <w:t>.</w:t>
      </w:r>
      <w:r w:rsidR="005856A5" w:rsidRPr="00463BB1">
        <w:rPr>
          <w:rFonts w:eastAsiaTheme="minorEastAsia" w:cs="Times New Roman"/>
          <w:kern w:val="0"/>
        </w:rPr>
        <w:t xml:space="preserve"> </w:t>
      </w:r>
      <w:r w:rsidR="000415AB" w:rsidRPr="00463BB1">
        <w:rPr>
          <w:rFonts w:cs="Times New Roman"/>
          <w:szCs w:val="24"/>
        </w:rPr>
        <w:t xml:space="preserve">In forest construction, </w:t>
      </w:r>
      <w:r w:rsidR="00B6736E">
        <w:rPr>
          <w:rFonts w:eastAsiaTheme="minorEastAsia" w:cs="Times New Roman" w:hint="eastAsia"/>
          <w:szCs w:val="24"/>
        </w:rPr>
        <w:t>RF</w:t>
      </w:r>
      <w:r w:rsidR="000415AB" w:rsidRPr="00463BB1">
        <w:rPr>
          <w:rFonts w:cs="Times New Roman"/>
          <w:szCs w:val="24"/>
        </w:rPr>
        <w:t xml:space="preserve"> can generate no-deviation estimates for internal normalization error</w:t>
      </w:r>
      <w:r w:rsidR="00982C3F" w:rsidRPr="00463BB1">
        <w:rPr>
          <w:rFonts w:cs="Times New Roman"/>
          <w:kern w:val="0"/>
          <w:szCs w:val="24"/>
        </w:rPr>
        <w:t>.</w:t>
      </w:r>
    </w:p>
    <w:p w:rsidR="00982C3F" w:rsidRPr="00072C05" w:rsidRDefault="00982C3F" w:rsidP="00447EFD">
      <w:pPr>
        <w:rPr>
          <w:kern w:val="0"/>
        </w:rPr>
      </w:pPr>
    </w:p>
    <w:p w:rsidR="000415AB" w:rsidRDefault="000415AB" w:rsidP="00463BB1">
      <w:pPr>
        <w:rPr>
          <w:rFonts w:eastAsiaTheme="minorEastAsia"/>
          <w:kern w:val="0"/>
        </w:rPr>
      </w:pPr>
      <w:r w:rsidRPr="00072C05">
        <w:rPr>
          <w:kern w:val="0"/>
        </w:rPr>
        <w:t xml:space="preserve">According to the characteristic of </w:t>
      </w:r>
      <w:r w:rsidR="00B6736E">
        <w:rPr>
          <w:rFonts w:eastAsiaTheme="minorEastAsia" w:hint="eastAsia"/>
          <w:kern w:val="0"/>
        </w:rPr>
        <w:t>RF</w:t>
      </w:r>
      <w:r w:rsidRPr="00072C05">
        <w:rPr>
          <w:kern w:val="0"/>
        </w:rPr>
        <w:t>, some researchers</w:t>
      </w:r>
      <w:r w:rsidR="00025620" w:rsidRPr="00025620">
        <w:rPr>
          <w:rFonts w:eastAsiaTheme="minorEastAsia" w:hint="eastAsia"/>
          <w:kern w:val="0"/>
          <w:szCs w:val="24"/>
        </w:rPr>
        <w:t xml:space="preserve"> </w:t>
      </w:r>
      <w:r w:rsidRPr="00025620">
        <w:rPr>
          <w:rStyle w:val="af5"/>
          <w:rFonts w:cs="Times New Roman"/>
          <w:kern w:val="0"/>
          <w:szCs w:val="24"/>
          <w:vertAlign w:val="baseline"/>
        </w:rPr>
        <w:t>[</w:t>
      </w:r>
      <w:r w:rsidRPr="00025620">
        <w:rPr>
          <w:rStyle w:val="af5"/>
          <w:rFonts w:cs="Times New Roman"/>
          <w:kern w:val="0"/>
          <w:szCs w:val="24"/>
          <w:vertAlign w:val="baseline"/>
        </w:rPr>
        <w:endnoteReference w:id="121"/>
      </w:r>
      <w:r w:rsidRPr="00025620">
        <w:rPr>
          <w:rStyle w:val="af5"/>
          <w:rFonts w:cs="Times New Roman"/>
          <w:kern w:val="0"/>
          <w:szCs w:val="24"/>
          <w:vertAlign w:val="baseline"/>
        </w:rPr>
        <w:t>]</w:t>
      </w:r>
      <w:r w:rsidRPr="00025620">
        <w:rPr>
          <w:kern w:val="0"/>
        </w:rPr>
        <w:t xml:space="preserve"> </w:t>
      </w:r>
      <w:r w:rsidRPr="00072C05">
        <w:rPr>
          <w:kern w:val="0"/>
        </w:rPr>
        <w:t xml:space="preserve">use this method to classify different </w:t>
      </w:r>
      <w:r w:rsidR="00DE1E1B">
        <w:rPr>
          <w:rFonts w:eastAsiaTheme="minorEastAsia" w:hint="eastAsia"/>
          <w:kern w:val="0"/>
        </w:rPr>
        <w:t>traffic signs</w:t>
      </w:r>
      <w:r w:rsidRPr="00072C05">
        <w:rPr>
          <w:kern w:val="0"/>
        </w:rPr>
        <w:t xml:space="preserve"> based on HOG features and </w:t>
      </w:r>
      <w:r w:rsidR="00B6736E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>German data</w:t>
      </w:r>
      <w:r w:rsidR="00B7354D">
        <w:rPr>
          <w:rFonts w:eastAsiaTheme="minorEastAsia" w:hint="eastAsia"/>
          <w:kern w:val="0"/>
        </w:rPr>
        <w:t>set</w:t>
      </w:r>
      <w:r w:rsidR="00B6736E">
        <w:rPr>
          <w:rFonts w:eastAsiaTheme="minorEastAsia" w:hint="eastAsia"/>
          <w:kern w:val="0"/>
        </w:rPr>
        <w:t>;</w:t>
      </w:r>
      <w:r w:rsidRPr="00072C05">
        <w:rPr>
          <w:kern w:val="0"/>
        </w:rPr>
        <w:t xml:space="preserve"> </w:t>
      </w:r>
      <w:r w:rsidR="00B6736E">
        <w:rPr>
          <w:rFonts w:eastAsiaTheme="minorEastAsia" w:hint="eastAsia"/>
          <w:kern w:val="0"/>
        </w:rPr>
        <w:t xml:space="preserve">this </w:t>
      </w:r>
      <w:r w:rsidRPr="00072C05">
        <w:rPr>
          <w:kern w:val="0"/>
        </w:rPr>
        <w:t>mean</w:t>
      </w:r>
      <w:r w:rsidR="00B6736E">
        <w:rPr>
          <w:rFonts w:eastAsiaTheme="minorEastAsia" w:hint="eastAsia"/>
          <w:kern w:val="0"/>
        </w:rPr>
        <w:t>s that RF</w:t>
      </w:r>
      <w:r w:rsidRPr="00072C05">
        <w:rPr>
          <w:kern w:val="0"/>
        </w:rPr>
        <w:t xml:space="preserve"> can be used instead of SVM.</w:t>
      </w:r>
    </w:p>
    <w:p w:rsidR="005856A5" w:rsidRPr="005856A5" w:rsidRDefault="005856A5" w:rsidP="00463BB1">
      <w:pPr>
        <w:rPr>
          <w:rFonts w:eastAsiaTheme="minorEastAsia"/>
          <w:kern w:val="0"/>
        </w:rPr>
      </w:pPr>
    </w:p>
    <w:p w:rsidR="000415AB" w:rsidRPr="00072C05" w:rsidRDefault="000415AB" w:rsidP="00463BB1">
      <w:pPr>
        <w:rPr>
          <w:kern w:val="0"/>
        </w:rPr>
      </w:pPr>
      <w:r w:rsidRPr="00072C05">
        <w:rPr>
          <w:kern w:val="0"/>
        </w:rPr>
        <w:t xml:space="preserve">However, the </w:t>
      </w:r>
      <w:r w:rsidR="00582EDB" w:rsidRPr="00072C05">
        <w:rPr>
          <w:kern w:val="0"/>
        </w:rPr>
        <w:t xml:space="preserve">disadvantage of </w:t>
      </w:r>
      <w:r w:rsidR="00B6736E">
        <w:rPr>
          <w:rFonts w:eastAsiaTheme="minorEastAsia" w:hint="eastAsia"/>
          <w:kern w:val="0"/>
        </w:rPr>
        <w:t>RF</w:t>
      </w:r>
      <w:r w:rsidR="00582EDB" w:rsidRPr="00072C05">
        <w:rPr>
          <w:kern w:val="0"/>
        </w:rPr>
        <w:t xml:space="preserve"> </w:t>
      </w:r>
      <w:r w:rsidR="00B6736E">
        <w:rPr>
          <w:rFonts w:eastAsiaTheme="minorEastAsia" w:hint="eastAsia"/>
          <w:kern w:val="0"/>
        </w:rPr>
        <w:t>is</w:t>
      </w:r>
      <w:r w:rsidRPr="00072C05">
        <w:rPr>
          <w:kern w:val="0"/>
        </w:rPr>
        <w:t xml:space="preserve"> that </w:t>
      </w:r>
      <w:r w:rsidR="00B6736E">
        <w:rPr>
          <w:rFonts w:eastAsiaTheme="minorEastAsia" w:hint="eastAsia"/>
          <w:kern w:val="0"/>
        </w:rPr>
        <w:t>they</w:t>
      </w:r>
      <w:r w:rsidR="00582EDB">
        <w:rPr>
          <w:rFonts w:eastAsiaTheme="minorEastAsia" w:hint="eastAsia"/>
          <w:kern w:val="0"/>
        </w:rPr>
        <w:t xml:space="preserve"> need </w:t>
      </w:r>
      <w:r w:rsidRPr="00072C05">
        <w:rPr>
          <w:kern w:val="0"/>
        </w:rPr>
        <w:t xml:space="preserve">a </w:t>
      </w:r>
      <w:r w:rsidR="00982C3F" w:rsidRPr="00072C05">
        <w:rPr>
          <w:kern w:val="0"/>
        </w:rPr>
        <w:t xml:space="preserve">lot of </w:t>
      </w:r>
      <w:r w:rsidRPr="00072C05">
        <w:rPr>
          <w:kern w:val="0"/>
        </w:rPr>
        <w:t xml:space="preserve">samples </w:t>
      </w:r>
      <w:r w:rsidR="00B6736E">
        <w:rPr>
          <w:rFonts w:eastAsiaTheme="minorEastAsia" w:hint="eastAsia"/>
          <w:kern w:val="0"/>
        </w:rPr>
        <w:t>during the</w:t>
      </w:r>
      <w:r w:rsidRPr="00072C05">
        <w:rPr>
          <w:kern w:val="0"/>
        </w:rPr>
        <w:t xml:space="preserve"> training</w:t>
      </w:r>
      <w:r w:rsidR="00582EDB">
        <w:rPr>
          <w:rFonts w:eastAsiaTheme="minorEastAsia" w:hint="eastAsia"/>
          <w:kern w:val="0"/>
        </w:rPr>
        <w:t xml:space="preserve"> phase</w:t>
      </w:r>
      <w:r w:rsidRPr="00072C05">
        <w:rPr>
          <w:kern w:val="0"/>
        </w:rPr>
        <w:t>. Even though</w:t>
      </w:r>
      <w:r w:rsidR="00B7354D">
        <w:rPr>
          <w:rFonts w:eastAsiaTheme="minorEastAsia" w:hint="eastAsia"/>
          <w:kern w:val="0"/>
        </w:rPr>
        <w:t xml:space="preserve"> our dataset</w:t>
      </w:r>
      <w:r w:rsidRPr="00072C05">
        <w:rPr>
          <w:kern w:val="0"/>
        </w:rPr>
        <w:t xml:space="preserve"> is updated dail</w:t>
      </w:r>
      <w:r w:rsidR="00B6736E">
        <w:rPr>
          <w:kern w:val="0"/>
        </w:rPr>
        <w:t xml:space="preserve">y, there is still a difference </w:t>
      </w:r>
      <w:r w:rsidR="00B6736E">
        <w:rPr>
          <w:rFonts w:eastAsiaTheme="minorEastAsia" w:hint="eastAsia"/>
          <w:kern w:val="0"/>
        </w:rPr>
        <w:t>with</w:t>
      </w:r>
      <w:r w:rsidRPr="00072C05">
        <w:rPr>
          <w:kern w:val="0"/>
        </w:rPr>
        <w:t xml:space="preserve"> the German one. Therefore, the RF method may not </w:t>
      </w:r>
      <w:r w:rsidR="00B6736E">
        <w:rPr>
          <w:rFonts w:eastAsiaTheme="minorEastAsia" w:hint="eastAsia"/>
          <w:kern w:val="0"/>
        </w:rPr>
        <w:t>suit</w:t>
      </w:r>
      <w:r w:rsidRPr="00072C05">
        <w:rPr>
          <w:kern w:val="0"/>
        </w:rPr>
        <w:t xml:space="preserve"> </w:t>
      </w:r>
      <w:r w:rsidR="00B7354D">
        <w:rPr>
          <w:rFonts w:eastAsiaTheme="minorEastAsia" w:hint="eastAsia"/>
          <w:kern w:val="0"/>
        </w:rPr>
        <w:t>our</w:t>
      </w:r>
      <w:r w:rsidRPr="00072C05">
        <w:rPr>
          <w:kern w:val="0"/>
        </w:rPr>
        <w:t xml:space="preserve"> needs very well. In any case, the learning </w:t>
      </w:r>
      <w:r w:rsidR="00B6736E">
        <w:rPr>
          <w:rFonts w:eastAsiaTheme="minorEastAsia" w:hint="eastAsia"/>
          <w:kern w:val="0"/>
        </w:rPr>
        <w:t xml:space="preserve">element </w:t>
      </w:r>
      <w:r w:rsidRPr="00072C05">
        <w:rPr>
          <w:kern w:val="0"/>
        </w:rPr>
        <w:t xml:space="preserve">of RF </w:t>
      </w:r>
      <w:r w:rsidR="00B6736E">
        <w:rPr>
          <w:rFonts w:eastAsiaTheme="minorEastAsia" w:hint="eastAsia"/>
          <w:kern w:val="0"/>
        </w:rPr>
        <w:t>operates more slowly</w:t>
      </w:r>
      <w:r w:rsidRPr="00072C05">
        <w:rPr>
          <w:kern w:val="0"/>
        </w:rPr>
        <w:t xml:space="preserve"> than what </w:t>
      </w:r>
      <w:r w:rsidR="00B7354D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have done </w:t>
      </w:r>
      <w:r w:rsidR="00B6736E">
        <w:rPr>
          <w:rFonts w:eastAsiaTheme="minorEastAsia" w:hint="eastAsia"/>
          <w:kern w:val="0"/>
        </w:rPr>
        <w:t xml:space="preserve">with </w:t>
      </w:r>
      <w:r w:rsidRPr="00072C05">
        <w:rPr>
          <w:kern w:val="0"/>
        </w:rPr>
        <w:t>SVM.</w:t>
      </w:r>
    </w:p>
    <w:p w:rsidR="000415AB" w:rsidRPr="00072C05" w:rsidRDefault="000415AB" w:rsidP="00447EFD">
      <w:pPr>
        <w:rPr>
          <w:kern w:val="0"/>
        </w:rPr>
      </w:pPr>
    </w:p>
    <w:p w:rsidR="000415AB" w:rsidRPr="00463BB1" w:rsidRDefault="000415AB" w:rsidP="00447EFD">
      <w:pPr>
        <w:rPr>
          <w:rFonts w:eastAsiaTheme="minorEastAsia"/>
          <w:color w:val="000000" w:themeColor="text1"/>
          <w:kern w:val="0"/>
        </w:rPr>
      </w:pPr>
      <w:r w:rsidRPr="00072C05">
        <w:rPr>
          <w:color w:val="000000" w:themeColor="text1"/>
          <w:kern w:val="0"/>
        </w:rPr>
        <w:t>RF also has many parameters described in OPENCV function</w:t>
      </w:r>
      <w:r w:rsidR="00463BB1">
        <w:rPr>
          <w:rFonts w:eastAsiaTheme="minorEastAsia" w:hint="eastAsia"/>
          <w:color w:val="000000" w:themeColor="text1"/>
          <w:kern w:val="0"/>
        </w:rPr>
        <w:t>:</w:t>
      </w:r>
    </w:p>
    <w:p w:rsidR="00B6736E" w:rsidRDefault="000415AB" w:rsidP="00B6736E">
      <w:pPr>
        <w:jc w:val="left"/>
        <w:rPr>
          <w:rFonts w:eastAsiaTheme="minorEastAsia"/>
          <w:color w:val="000000" w:themeColor="text1"/>
          <w:kern w:val="0"/>
        </w:rPr>
      </w:pPr>
      <w:r w:rsidRPr="00072C05">
        <w:rPr>
          <w:color w:val="000000" w:themeColor="text1"/>
          <w:kern w:val="0"/>
        </w:rPr>
        <w:t xml:space="preserve">CvRTParams( int max_depth, int min_sample_count, float regression_accuracy, bool use_surrogates, int max_categories, const float* priors, bool calc_var_importance,  </w:t>
      </w:r>
    </w:p>
    <w:p w:rsidR="000415AB" w:rsidRPr="005856A5" w:rsidRDefault="000415AB" w:rsidP="00B6736E">
      <w:pPr>
        <w:jc w:val="left"/>
        <w:rPr>
          <w:rFonts w:eastAsiaTheme="minorEastAsia"/>
          <w:color w:val="000000" w:themeColor="text1"/>
          <w:kern w:val="0"/>
        </w:rPr>
      </w:pPr>
      <w:r w:rsidRPr="00072C05">
        <w:rPr>
          <w:color w:val="000000" w:themeColor="text1"/>
          <w:kern w:val="0"/>
        </w:rPr>
        <w:t>int nactive_</w:t>
      </w:r>
      <w:r w:rsidR="005856A5">
        <w:rPr>
          <w:color w:val="000000" w:themeColor="text1"/>
          <w:kern w:val="0"/>
        </w:rPr>
        <w:t>vars,</w:t>
      </w:r>
      <w:r w:rsidR="00B6736E">
        <w:rPr>
          <w:rFonts w:eastAsiaTheme="minorEastAsia" w:hint="eastAsia"/>
          <w:color w:val="000000" w:themeColor="text1"/>
          <w:kern w:val="0"/>
        </w:rPr>
        <w:t xml:space="preserve"> </w:t>
      </w:r>
      <w:r w:rsidR="005856A5">
        <w:rPr>
          <w:color w:val="000000" w:themeColor="text1"/>
          <w:kern w:val="0"/>
        </w:rPr>
        <w:t>max_num_of_trees_in_the_forest,</w:t>
      </w:r>
      <w:r w:rsidR="005856A5">
        <w:rPr>
          <w:rFonts w:eastAsiaTheme="minorEastAsia" w:hint="eastAsia"/>
          <w:color w:val="000000" w:themeColor="text1"/>
          <w:kern w:val="0"/>
        </w:rPr>
        <w:t xml:space="preserve"> </w:t>
      </w:r>
      <w:r w:rsidR="005856A5">
        <w:rPr>
          <w:color w:val="000000" w:themeColor="text1"/>
          <w:kern w:val="0"/>
        </w:rPr>
        <w:t>float forest_accuracy,</w:t>
      </w:r>
      <w:r w:rsidR="005856A5">
        <w:rPr>
          <w:rFonts w:eastAsiaTheme="minorEastAsia" w:hint="eastAsia"/>
          <w:color w:val="000000" w:themeColor="text1"/>
          <w:kern w:val="0"/>
        </w:rPr>
        <w:t xml:space="preserve"> </w:t>
      </w:r>
      <w:r w:rsidR="00B6736E">
        <w:rPr>
          <w:color w:val="000000" w:themeColor="text1"/>
          <w:kern w:val="0"/>
        </w:rPr>
        <w:t>int</w:t>
      </w:r>
      <w:r w:rsidR="00B6736E">
        <w:rPr>
          <w:rFonts w:eastAsiaTheme="minorEastAsia" w:hint="eastAsia"/>
          <w:color w:val="000000" w:themeColor="text1"/>
          <w:kern w:val="0"/>
        </w:rPr>
        <w:t xml:space="preserve"> </w:t>
      </w:r>
      <w:r w:rsidR="005856A5" w:rsidRPr="00072C05">
        <w:rPr>
          <w:color w:val="000000" w:themeColor="text1"/>
          <w:kern w:val="0"/>
        </w:rPr>
        <w:t>termcrit_type</w:t>
      </w:r>
      <w:r w:rsidR="005856A5">
        <w:rPr>
          <w:rFonts w:eastAsiaTheme="minorEastAsia" w:hint="eastAsia"/>
          <w:color w:val="000000" w:themeColor="text1"/>
          <w:kern w:val="0"/>
        </w:rPr>
        <w:t>)</w:t>
      </w:r>
      <w:r w:rsidRPr="00072C05">
        <w:rPr>
          <w:color w:val="000000" w:themeColor="text1"/>
          <w:kern w:val="0"/>
        </w:rPr>
        <w:t xml:space="preserve">                                               </w:t>
      </w:r>
      <w:r w:rsidR="005856A5">
        <w:rPr>
          <w:color w:val="000000" w:themeColor="text1"/>
          <w:kern w:val="0"/>
        </w:rPr>
        <w:t xml:space="preserve">                           </w:t>
      </w:r>
    </w:p>
    <w:p w:rsidR="00B7354D" w:rsidRDefault="000415AB" w:rsidP="005856A5">
      <w:pPr>
        <w:jc w:val="left"/>
        <w:rPr>
          <w:rFonts w:eastAsiaTheme="minorEastAsia"/>
          <w:color w:val="000000" w:themeColor="text1"/>
          <w:kern w:val="0"/>
        </w:rPr>
      </w:pPr>
      <w:r w:rsidRPr="00072C05">
        <w:rPr>
          <w:color w:val="000000" w:themeColor="text1"/>
          <w:kern w:val="0"/>
        </w:rPr>
        <w:t>The initializ</w:t>
      </w:r>
      <w:r w:rsidR="00B6736E">
        <w:rPr>
          <w:rFonts w:eastAsiaTheme="minorEastAsia" w:hint="eastAsia"/>
          <w:color w:val="000000" w:themeColor="text1"/>
          <w:kern w:val="0"/>
        </w:rPr>
        <w:t>ing</w:t>
      </w:r>
      <w:r w:rsidRPr="00072C05">
        <w:rPr>
          <w:color w:val="000000" w:themeColor="text1"/>
          <w:kern w:val="0"/>
        </w:rPr>
        <w:t xml:space="preserve"> parameter of </w:t>
      </w:r>
      <w:r w:rsidR="00B6736E">
        <w:rPr>
          <w:rFonts w:eastAsiaTheme="minorEastAsia" w:hint="eastAsia"/>
          <w:color w:val="000000" w:themeColor="text1"/>
          <w:kern w:val="0"/>
        </w:rPr>
        <w:t xml:space="preserve">each Random Tree (RT) in </w:t>
      </w:r>
      <w:r w:rsidRPr="00072C05">
        <w:rPr>
          <w:color w:val="000000" w:themeColor="text1"/>
          <w:kern w:val="0"/>
        </w:rPr>
        <w:t>R</w:t>
      </w:r>
      <w:r w:rsidR="00B6736E">
        <w:rPr>
          <w:rFonts w:eastAsiaTheme="minorEastAsia" w:hint="eastAsia"/>
          <w:color w:val="000000" w:themeColor="text1"/>
          <w:kern w:val="0"/>
        </w:rPr>
        <w:t>F</w:t>
      </w:r>
      <w:r w:rsidRPr="00072C05">
        <w:rPr>
          <w:color w:val="000000" w:themeColor="text1"/>
          <w:kern w:val="0"/>
        </w:rPr>
        <w:t xml:space="preserve"> </w:t>
      </w:r>
      <w:r w:rsidR="00B6736E">
        <w:rPr>
          <w:rFonts w:eastAsiaTheme="minorEastAsia" w:hint="eastAsia"/>
          <w:color w:val="000000" w:themeColor="text1"/>
          <w:kern w:val="0"/>
        </w:rPr>
        <w:t>is</w:t>
      </w:r>
      <w:r w:rsidR="00B7354D">
        <w:rPr>
          <w:rFonts w:eastAsiaTheme="minorEastAsia" w:hint="eastAsia"/>
          <w:color w:val="000000" w:themeColor="text1"/>
          <w:kern w:val="0"/>
        </w:rPr>
        <w:t xml:space="preserve"> as follows:</w:t>
      </w:r>
    </w:p>
    <w:p w:rsidR="000415AB" w:rsidRPr="00B7354D" w:rsidRDefault="000415AB" w:rsidP="005856A5">
      <w:pPr>
        <w:jc w:val="left"/>
        <w:rPr>
          <w:rFonts w:eastAsiaTheme="minorEastAsia"/>
          <w:color w:val="000000" w:themeColor="text1"/>
          <w:kern w:val="0"/>
        </w:rPr>
      </w:pPr>
      <w:r w:rsidRPr="00072C05">
        <w:rPr>
          <w:color w:val="000000" w:themeColor="text1"/>
          <w:kern w:val="0"/>
        </w:rPr>
        <w:t>CvRTParams</w:t>
      </w:r>
      <w:r w:rsidR="00B7354D">
        <w:rPr>
          <w:rFonts w:eastAsiaTheme="minorEastAsia" w:hint="eastAsia"/>
          <w:color w:val="000000" w:themeColor="text1"/>
          <w:kern w:val="0"/>
        </w:rPr>
        <w:t xml:space="preserve"> </w:t>
      </w:r>
      <w:r w:rsidR="00E76F9E">
        <w:rPr>
          <w:color w:val="000000" w:themeColor="text1"/>
          <w:kern w:val="0"/>
        </w:rPr>
        <w:t>(10</w:t>
      </w:r>
      <w:r w:rsidR="00E76F9E">
        <w:rPr>
          <w:rFonts w:eastAsiaTheme="minorEastAsia" w:hint="eastAsia"/>
          <w:color w:val="000000" w:themeColor="text1"/>
          <w:kern w:val="0"/>
        </w:rPr>
        <w:t xml:space="preserve">, </w:t>
      </w:r>
      <w:r w:rsidRPr="00072C05">
        <w:rPr>
          <w:color w:val="000000" w:themeColor="text1"/>
          <w:kern w:val="0"/>
        </w:rPr>
        <w:t>10,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false,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15,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true,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4,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100,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0.01f,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CV_TERMCRIT_ITE)</w:t>
      </w:r>
    </w:p>
    <w:p w:rsidR="005856A5" w:rsidRPr="005856A5" w:rsidRDefault="005856A5" w:rsidP="005856A5">
      <w:pPr>
        <w:jc w:val="left"/>
        <w:rPr>
          <w:rFonts w:eastAsiaTheme="minorEastAsia"/>
          <w:color w:val="000000" w:themeColor="text1"/>
          <w:kern w:val="0"/>
        </w:rPr>
      </w:pPr>
    </w:p>
    <w:p w:rsidR="000415AB" w:rsidRDefault="000415AB" w:rsidP="00447EFD">
      <w:pPr>
        <w:rPr>
          <w:rFonts w:eastAsiaTheme="minorEastAsia" w:hint="eastAsia"/>
          <w:color w:val="000000" w:themeColor="text1"/>
        </w:rPr>
      </w:pPr>
      <w:r w:rsidRPr="00072C05">
        <w:rPr>
          <w:color w:val="000000" w:themeColor="text1"/>
          <w:kern w:val="0"/>
        </w:rPr>
        <w:t xml:space="preserve">The value of </w:t>
      </w:r>
      <w:r w:rsidRPr="005856A5">
        <w:rPr>
          <w:rStyle w:val="ae"/>
          <w:rFonts w:cs="Times New Roman"/>
          <w:bCs/>
          <w:color w:val="000000" w:themeColor="text1"/>
          <w:szCs w:val="24"/>
        </w:rPr>
        <w:t>nactive_vars</w:t>
      </w:r>
      <w:r w:rsidRPr="005856A5">
        <w:rPr>
          <w:color w:val="000000" w:themeColor="text1"/>
          <w:szCs w:val="24"/>
        </w:rPr>
        <w:t xml:space="preserve"> i</w:t>
      </w:r>
      <w:r w:rsidRPr="00072C05">
        <w:rPr>
          <w:color w:val="000000" w:themeColor="text1"/>
        </w:rPr>
        <w:t>s an important value that, if changed, would change the accuracy of the test for the whole system.</w:t>
      </w:r>
      <w:r w:rsidR="00E95187">
        <w:rPr>
          <w:rFonts w:eastAsiaTheme="minorEastAsia" w:hint="eastAsia"/>
          <w:color w:val="000000" w:themeColor="text1"/>
        </w:rPr>
        <w:t xml:space="preserve"> We </w:t>
      </w:r>
      <w:r w:rsidRPr="00072C05">
        <w:rPr>
          <w:color w:val="000000" w:themeColor="text1"/>
        </w:rPr>
        <w:t xml:space="preserve">chose a part number from </w:t>
      </w:r>
      <w:r w:rsidR="00E95187">
        <w:rPr>
          <w:rFonts w:eastAsiaTheme="minorEastAsia" w:hint="eastAsia"/>
          <w:color w:val="000000" w:themeColor="text1"/>
        </w:rPr>
        <w:t xml:space="preserve">our </w:t>
      </w:r>
      <w:r w:rsidRPr="00072C05">
        <w:rPr>
          <w:color w:val="000000" w:themeColor="text1"/>
        </w:rPr>
        <w:t>data</w:t>
      </w:r>
      <w:r w:rsidR="006739AF">
        <w:rPr>
          <w:rFonts w:eastAsiaTheme="minorEastAsia" w:hint="eastAsia"/>
          <w:color w:val="000000" w:themeColor="text1"/>
        </w:rPr>
        <w:t>set</w:t>
      </w:r>
      <w:r w:rsidRPr="00072C05">
        <w:rPr>
          <w:color w:val="000000" w:themeColor="text1"/>
        </w:rPr>
        <w:t xml:space="preserve"> and compared it to the parameters of RF to get the best classif</w:t>
      </w:r>
      <w:r w:rsidR="00E76F9E">
        <w:rPr>
          <w:rFonts w:eastAsiaTheme="minorEastAsia" w:hint="eastAsia"/>
          <w:color w:val="000000" w:themeColor="text1"/>
        </w:rPr>
        <w:t>ication</w:t>
      </w:r>
      <w:r w:rsidRPr="00072C05">
        <w:rPr>
          <w:color w:val="000000" w:themeColor="text1"/>
        </w:rPr>
        <w:t xml:space="preserve"> rate.</w:t>
      </w:r>
      <w:r w:rsidR="00547BF8">
        <w:rPr>
          <w:rFonts w:eastAsiaTheme="minorEastAsia" w:hint="eastAsia"/>
          <w:color w:val="000000" w:themeColor="text1"/>
        </w:rPr>
        <w:t xml:space="preserve"> See Figure 4.5.1.1. The</w:t>
      </w:r>
      <w:r w:rsidR="00547BF8" w:rsidRPr="00547BF8">
        <w:rPr>
          <w:rFonts w:eastAsiaTheme="minorEastAsia" w:hint="eastAsia"/>
          <w:i/>
          <w:color w:val="000000" w:themeColor="text1"/>
        </w:rPr>
        <w:t xml:space="preserve"> </w:t>
      </w:r>
      <w:proofErr w:type="spellStart"/>
      <w:r w:rsidR="00547BF8" w:rsidRPr="00547BF8">
        <w:rPr>
          <w:rFonts w:eastAsiaTheme="minorEastAsia" w:hint="eastAsia"/>
          <w:i/>
          <w:color w:val="000000" w:themeColor="text1"/>
        </w:rPr>
        <w:t>nactive_vars</w:t>
      </w:r>
      <w:proofErr w:type="spellEnd"/>
      <w:r w:rsidR="00547BF8">
        <w:rPr>
          <w:rFonts w:eastAsiaTheme="minorEastAsia" w:hint="eastAsia"/>
          <w:color w:val="000000" w:themeColor="text1"/>
        </w:rPr>
        <w:t xml:space="preserve"> values in experiment equal 4, 8, 10, 20, 25, 50, 51, 53, 60, </w:t>
      </w:r>
      <w:proofErr w:type="gramStart"/>
      <w:r w:rsidR="00547BF8">
        <w:rPr>
          <w:rFonts w:eastAsiaTheme="minorEastAsia" w:hint="eastAsia"/>
          <w:color w:val="000000" w:themeColor="text1"/>
        </w:rPr>
        <w:t>100</w:t>
      </w:r>
      <w:proofErr w:type="gramEnd"/>
      <w:r w:rsidR="00547BF8">
        <w:rPr>
          <w:rFonts w:eastAsiaTheme="minorEastAsia" w:hint="eastAsia"/>
          <w:color w:val="000000" w:themeColor="text1"/>
        </w:rPr>
        <w:t xml:space="preserve">. </w:t>
      </w:r>
    </w:p>
    <w:p w:rsidR="00547BF8" w:rsidRPr="00547BF8" w:rsidRDefault="00547BF8" w:rsidP="00547BF8">
      <w:pPr>
        <w:jc w:val="center"/>
        <w:rPr>
          <w:rFonts w:eastAsiaTheme="minorEastAsia" w:hint="eastAsia"/>
          <w:color w:val="000000" w:themeColor="text1"/>
        </w:rPr>
      </w:pPr>
      <w:r>
        <w:rPr>
          <w:rFonts w:eastAsiaTheme="minorEastAsia"/>
          <w:noProof/>
          <w:color w:val="000000" w:themeColor="text1"/>
        </w:rPr>
        <w:drawing>
          <wp:inline distT="0" distB="0" distL="0" distR="0">
            <wp:extent cx="3899133" cy="2922494"/>
            <wp:effectExtent l="19050" t="0" r="6117" b="0"/>
            <wp:docPr id="4" name="图片 21" descr="F:\文件\实验室\paper\useful\pic2\rtpara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:\文件\实验室\paper\useful\pic2\rtpara.bmp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341" cy="2926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Pr="00072C05" w:rsidRDefault="000415AB" w:rsidP="00447EFD"/>
    <w:p w:rsidR="000415AB" w:rsidRPr="00072C05" w:rsidRDefault="000415AB" w:rsidP="00447EFD">
      <w:pPr>
        <w:rPr>
          <w:color w:val="000000" w:themeColor="text1"/>
        </w:rPr>
      </w:pPr>
      <w:r w:rsidRPr="00072C05">
        <w:rPr>
          <w:color w:val="000000" w:themeColor="text1"/>
        </w:rPr>
        <w:t xml:space="preserve">Here are some results </w:t>
      </w:r>
      <w:r w:rsidR="004F6DBB">
        <w:rPr>
          <w:rFonts w:eastAsiaTheme="minorEastAsia" w:hint="eastAsia"/>
          <w:color w:val="000000" w:themeColor="text1"/>
        </w:rPr>
        <w:t>we</w:t>
      </w:r>
      <w:r w:rsidRPr="00072C05">
        <w:rPr>
          <w:color w:val="000000" w:themeColor="text1"/>
        </w:rPr>
        <w:t xml:space="preserve"> got when comparing </w:t>
      </w:r>
      <w:r w:rsidR="00E76F9E">
        <w:rPr>
          <w:rFonts w:eastAsiaTheme="minorEastAsia" w:hint="eastAsia"/>
          <w:color w:val="000000" w:themeColor="text1"/>
        </w:rPr>
        <w:t xml:space="preserve">this </w:t>
      </w:r>
      <w:r w:rsidRPr="00072C05">
        <w:rPr>
          <w:color w:val="000000" w:themeColor="text1"/>
        </w:rPr>
        <w:t>with SVM:</w:t>
      </w:r>
    </w:p>
    <w:p w:rsidR="000415AB" w:rsidRDefault="000415AB" w:rsidP="00447EFD">
      <w:pPr>
        <w:rPr>
          <w:rFonts w:eastAsiaTheme="minorEastAsia" w:hint="eastAsia"/>
          <w:color w:val="000000" w:themeColor="text1"/>
          <w:kern w:val="0"/>
        </w:rPr>
      </w:pPr>
      <w:r w:rsidRPr="00072C05">
        <w:rPr>
          <w:color w:val="000000" w:themeColor="text1"/>
          <w:kern w:val="0"/>
        </w:rPr>
        <w:t>CvRTParams</w:t>
      </w:r>
      <w:r w:rsidR="00B7354D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(10,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10,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false,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15,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true,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50,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100,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0.1f,</w:t>
      </w:r>
      <w:r w:rsidR="00E76F9E">
        <w:rPr>
          <w:rFonts w:eastAsiaTheme="minorEastAsia" w:hint="eastAsia"/>
          <w:color w:val="000000" w:themeColor="text1"/>
          <w:kern w:val="0"/>
        </w:rPr>
        <w:t xml:space="preserve"> </w:t>
      </w:r>
      <w:r w:rsidRPr="00072C05">
        <w:rPr>
          <w:color w:val="000000" w:themeColor="text1"/>
          <w:kern w:val="0"/>
        </w:rPr>
        <w:t>CV_TERMCRIT_EPS)</w:t>
      </w:r>
    </w:p>
    <w:tbl>
      <w:tblPr>
        <w:tblStyle w:val="a7"/>
        <w:tblW w:w="9464" w:type="dxa"/>
        <w:tblLook w:val="04A0"/>
      </w:tblPr>
      <w:tblGrid>
        <w:gridCol w:w="1384"/>
        <w:gridCol w:w="1559"/>
        <w:gridCol w:w="1276"/>
        <w:gridCol w:w="1134"/>
        <w:gridCol w:w="1985"/>
        <w:gridCol w:w="2126"/>
      </w:tblGrid>
      <w:tr w:rsidR="003B5D0F" w:rsidTr="00751757">
        <w:tc>
          <w:tcPr>
            <w:tcW w:w="1384" w:type="dxa"/>
          </w:tcPr>
          <w:p w:rsidR="003B5D0F" w:rsidRDefault="003B5D0F" w:rsidP="00751757">
            <w:pPr>
              <w:rPr>
                <w:rFonts w:eastAsiaTheme="minorEastAsia"/>
                <w:color w:val="000000" w:themeColor="text1"/>
              </w:rPr>
            </w:pPr>
            <w:r>
              <w:rPr>
                <w:rFonts w:eastAsiaTheme="minorEastAsia" w:hint="eastAsia"/>
                <w:color w:val="000000" w:themeColor="text1"/>
              </w:rPr>
              <w:t xml:space="preserve">    </w:t>
            </w:r>
          </w:p>
          <w:p w:rsidR="003B5D0F" w:rsidRDefault="003B5D0F" w:rsidP="00751757">
            <w:pPr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1559" w:type="dxa"/>
          </w:tcPr>
          <w:p w:rsidR="003B5D0F" w:rsidRDefault="003B5D0F" w:rsidP="00751757">
            <w:pPr>
              <w:rPr>
                <w:rFonts w:eastAsiaTheme="minorEastAsia"/>
                <w:color w:val="000000" w:themeColor="text1"/>
              </w:rPr>
            </w:pPr>
            <w:r>
              <w:rPr>
                <w:rFonts w:eastAsiaTheme="minorEastAsia" w:hint="eastAsia"/>
                <w:color w:val="000000" w:themeColor="text1"/>
              </w:rPr>
              <w:t>Sample num</w:t>
            </w:r>
          </w:p>
        </w:tc>
        <w:tc>
          <w:tcPr>
            <w:tcW w:w="1276" w:type="dxa"/>
          </w:tcPr>
          <w:p w:rsidR="003B5D0F" w:rsidRDefault="003B5D0F" w:rsidP="00751757">
            <w:pPr>
              <w:rPr>
                <w:rFonts w:eastAsiaTheme="minorEastAsia"/>
                <w:color w:val="000000" w:themeColor="text1"/>
              </w:rPr>
            </w:pPr>
            <w:r>
              <w:rPr>
                <w:rFonts w:eastAsiaTheme="minorEastAsia" w:hint="eastAsia"/>
                <w:color w:val="000000" w:themeColor="text1"/>
              </w:rPr>
              <w:t>Train num</w:t>
            </w:r>
          </w:p>
        </w:tc>
        <w:tc>
          <w:tcPr>
            <w:tcW w:w="1134" w:type="dxa"/>
          </w:tcPr>
          <w:p w:rsidR="003B5D0F" w:rsidRDefault="003B5D0F" w:rsidP="00751757">
            <w:pPr>
              <w:rPr>
                <w:rFonts w:eastAsiaTheme="minorEastAsia"/>
                <w:color w:val="000000" w:themeColor="text1"/>
              </w:rPr>
            </w:pPr>
            <w:r>
              <w:rPr>
                <w:rFonts w:eastAsiaTheme="minorEastAsia" w:hint="eastAsia"/>
                <w:color w:val="000000" w:themeColor="text1"/>
              </w:rPr>
              <w:t>Test num</w:t>
            </w:r>
          </w:p>
        </w:tc>
        <w:tc>
          <w:tcPr>
            <w:tcW w:w="1985" w:type="dxa"/>
          </w:tcPr>
          <w:p w:rsidR="003B5D0F" w:rsidRDefault="003B5D0F" w:rsidP="00751757">
            <w:pPr>
              <w:rPr>
                <w:rFonts w:eastAsiaTheme="minorEastAsia"/>
                <w:color w:val="000000" w:themeColor="text1"/>
              </w:rPr>
            </w:pPr>
            <w:r>
              <w:rPr>
                <w:rFonts w:eastAsiaTheme="minorEastAsia" w:hint="eastAsia"/>
                <w:color w:val="000000" w:themeColor="text1"/>
              </w:rPr>
              <w:t>Accuracy of RT (%)</w:t>
            </w:r>
          </w:p>
        </w:tc>
        <w:tc>
          <w:tcPr>
            <w:tcW w:w="2126" w:type="dxa"/>
          </w:tcPr>
          <w:p w:rsidR="003B5D0F" w:rsidRDefault="003B5D0F" w:rsidP="00751757">
            <w:pPr>
              <w:rPr>
                <w:rFonts w:eastAsiaTheme="minorEastAsia"/>
                <w:color w:val="000000" w:themeColor="text1"/>
              </w:rPr>
            </w:pPr>
            <w:r>
              <w:rPr>
                <w:rFonts w:eastAsiaTheme="minorEastAsia" w:hint="eastAsia"/>
                <w:color w:val="000000" w:themeColor="text1"/>
              </w:rPr>
              <w:t>Accuracy of SVM</w:t>
            </w:r>
          </w:p>
          <w:p w:rsidR="003B5D0F" w:rsidRDefault="003B5D0F" w:rsidP="00751757">
            <w:pPr>
              <w:rPr>
                <w:rFonts w:eastAsiaTheme="minorEastAsia"/>
                <w:color w:val="000000" w:themeColor="text1"/>
              </w:rPr>
            </w:pPr>
            <w:r>
              <w:rPr>
                <w:rFonts w:eastAsiaTheme="minorEastAsia" w:hint="eastAsia"/>
                <w:color w:val="000000" w:themeColor="text1"/>
              </w:rPr>
              <w:t>(%)</w:t>
            </w:r>
          </w:p>
        </w:tc>
      </w:tr>
      <w:tr w:rsidR="003B5D0F" w:rsidTr="00751757">
        <w:tc>
          <w:tcPr>
            <w:tcW w:w="1384" w:type="dxa"/>
          </w:tcPr>
          <w:p w:rsidR="003B5D0F" w:rsidRDefault="003B5D0F" w:rsidP="00751757">
            <w:pPr>
              <w:rPr>
                <w:rFonts w:eastAsiaTheme="minorEastAsia"/>
                <w:color w:val="000000" w:themeColor="text1"/>
              </w:rPr>
            </w:pPr>
            <w:r>
              <w:rPr>
                <w:rFonts w:eastAsiaTheme="minorEastAsia" w:hint="eastAsia"/>
                <w:color w:val="000000" w:themeColor="text1"/>
              </w:rPr>
              <w:t>GTSRB</w:t>
            </w:r>
          </w:p>
        </w:tc>
        <w:tc>
          <w:tcPr>
            <w:tcW w:w="1559" w:type="dxa"/>
          </w:tcPr>
          <w:p w:rsidR="003B5D0F" w:rsidRDefault="003B5D0F" w:rsidP="00751757">
            <w:pPr>
              <w:rPr>
                <w:rFonts w:eastAsiaTheme="minorEastAsia"/>
                <w:color w:val="000000" w:themeColor="text1"/>
              </w:rPr>
            </w:pPr>
            <w:r>
              <w:rPr>
                <w:rFonts w:eastAsiaTheme="minorEastAsia" w:hint="eastAsia"/>
                <w:color w:val="000000" w:themeColor="text1"/>
              </w:rPr>
              <w:t>13596</w:t>
            </w:r>
          </w:p>
        </w:tc>
        <w:tc>
          <w:tcPr>
            <w:tcW w:w="1276" w:type="dxa"/>
          </w:tcPr>
          <w:p w:rsidR="003B5D0F" w:rsidRDefault="003B5D0F" w:rsidP="00751757">
            <w:pPr>
              <w:rPr>
                <w:rFonts w:eastAsiaTheme="minorEastAsia"/>
                <w:color w:val="000000" w:themeColor="text1"/>
              </w:rPr>
            </w:pPr>
            <w:r>
              <w:rPr>
                <w:rFonts w:eastAsiaTheme="minorEastAsia" w:hint="eastAsia"/>
                <w:color w:val="000000" w:themeColor="text1"/>
              </w:rPr>
              <w:t>10309</w:t>
            </w:r>
          </w:p>
        </w:tc>
        <w:tc>
          <w:tcPr>
            <w:tcW w:w="1134" w:type="dxa"/>
          </w:tcPr>
          <w:p w:rsidR="003B5D0F" w:rsidRDefault="003B5D0F" w:rsidP="00751757">
            <w:pPr>
              <w:rPr>
                <w:rFonts w:eastAsiaTheme="minorEastAsia"/>
                <w:color w:val="000000" w:themeColor="text1"/>
              </w:rPr>
            </w:pPr>
            <w:r>
              <w:rPr>
                <w:rFonts w:eastAsiaTheme="minorEastAsia" w:hint="eastAsia"/>
                <w:color w:val="000000" w:themeColor="text1"/>
              </w:rPr>
              <w:t>3287</w:t>
            </w:r>
          </w:p>
        </w:tc>
        <w:tc>
          <w:tcPr>
            <w:tcW w:w="1985" w:type="dxa"/>
          </w:tcPr>
          <w:p w:rsidR="003B5D0F" w:rsidRDefault="003B5D0F" w:rsidP="00751757">
            <w:pPr>
              <w:rPr>
                <w:rFonts w:eastAsiaTheme="minorEastAsia"/>
                <w:color w:val="000000" w:themeColor="text1"/>
              </w:rPr>
            </w:pPr>
            <w:r>
              <w:rPr>
                <w:rFonts w:eastAsiaTheme="minorEastAsia" w:hint="eastAsia"/>
                <w:color w:val="000000" w:themeColor="text1"/>
              </w:rPr>
              <w:t>98.7</w:t>
            </w:r>
          </w:p>
        </w:tc>
        <w:tc>
          <w:tcPr>
            <w:tcW w:w="2126" w:type="dxa"/>
          </w:tcPr>
          <w:p w:rsidR="003B5D0F" w:rsidRDefault="003B5D0F" w:rsidP="00751757">
            <w:pPr>
              <w:rPr>
                <w:rFonts w:eastAsiaTheme="minorEastAsia"/>
                <w:color w:val="000000" w:themeColor="text1"/>
              </w:rPr>
            </w:pPr>
            <w:r>
              <w:rPr>
                <w:rFonts w:eastAsiaTheme="minorEastAsia" w:hint="eastAsia"/>
                <w:color w:val="000000" w:themeColor="text1"/>
              </w:rPr>
              <w:t>96.9</w:t>
            </w:r>
          </w:p>
        </w:tc>
      </w:tr>
      <w:tr w:rsidR="003B5D0F" w:rsidTr="00751757">
        <w:tc>
          <w:tcPr>
            <w:tcW w:w="1384" w:type="dxa"/>
          </w:tcPr>
          <w:p w:rsidR="003B5D0F" w:rsidRDefault="003B5D0F" w:rsidP="00751757">
            <w:pPr>
              <w:rPr>
                <w:rFonts w:eastAsiaTheme="minorEastAsia"/>
                <w:color w:val="000000" w:themeColor="text1"/>
              </w:rPr>
            </w:pPr>
            <w:r>
              <w:rPr>
                <w:rFonts w:eastAsiaTheme="minorEastAsia" w:hint="eastAsia"/>
                <w:color w:val="000000" w:themeColor="text1"/>
              </w:rPr>
              <w:t>Our dataset</w:t>
            </w:r>
          </w:p>
        </w:tc>
        <w:tc>
          <w:tcPr>
            <w:tcW w:w="1559" w:type="dxa"/>
          </w:tcPr>
          <w:p w:rsidR="003B5D0F" w:rsidRDefault="003B5D0F" w:rsidP="00751757">
            <w:pPr>
              <w:rPr>
                <w:rFonts w:eastAsiaTheme="minorEastAsia"/>
                <w:color w:val="000000" w:themeColor="text1"/>
              </w:rPr>
            </w:pPr>
            <w:r>
              <w:rPr>
                <w:rFonts w:eastAsiaTheme="minorEastAsia" w:hint="eastAsia"/>
                <w:color w:val="000000" w:themeColor="text1"/>
              </w:rPr>
              <w:t>4700</w:t>
            </w:r>
          </w:p>
        </w:tc>
        <w:tc>
          <w:tcPr>
            <w:tcW w:w="1276" w:type="dxa"/>
          </w:tcPr>
          <w:p w:rsidR="003B5D0F" w:rsidRDefault="003B5D0F" w:rsidP="00751757">
            <w:pPr>
              <w:rPr>
                <w:rFonts w:eastAsiaTheme="minorEastAsia"/>
                <w:color w:val="000000" w:themeColor="text1"/>
              </w:rPr>
            </w:pPr>
            <w:r>
              <w:rPr>
                <w:rFonts w:eastAsiaTheme="minorEastAsia" w:hint="eastAsia"/>
                <w:color w:val="000000" w:themeColor="text1"/>
              </w:rPr>
              <w:t>3525</w:t>
            </w:r>
          </w:p>
        </w:tc>
        <w:tc>
          <w:tcPr>
            <w:tcW w:w="1134" w:type="dxa"/>
          </w:tcPr>
          <w:p w:rsidR="003B5D0F" w:rsidRDefault="003B5D0F" w:rsidP="00751757">
            <w:pPr>
              <w:rPr>
                <w:rFonts w:eastAsiaTheme="minorEastAsia"/>
                <w:color w:val="000000" w:themeColor="text1"/>
              </w:rPr>
            </w:pPr>
            <w:r>
              <w:rPr>
                <w:rFonts w:eastAsiaTheme="minorEastAsia" w:hint="eastAsia"/>
                <w:color w:val="000000" w:themeColor="text1"/>
              </w:rPr>
              <w:t>1175</w:t>
            </w:r>
          </w:p>
        </w:tc>
        <w:tc>
          <w:tcPr>
            <w:tcW w:w="1985" w:type="dxa"/>
          </w:tcPr>
          <w:p w:rsidR="003B5D0F" w:rsidRDefault="003B5D0F" w:rsidP="00751757">
            <w:pPr>
              <w:rPr>
                <w:rFonts w:eastAsiaTheme="minorEastAsia"/>
                <w:color w:val="000000" w:themeColor="text1"/>
              </w:rPr>
            </w:pPr>
            <w:r>
              <w:rPr>
                <w:rFonts w:eastAsiaTheme="minorEastAsia" w:hint="eastAsia"/>
                <w:color w:val="000000" w:themeColor="text1"/>
              </w:rPr>
              <w:t>92.5</w:t>
            </w:r>
          </w:p>
        </w:tc>
        <w:tc>
          <w:tcPr>
            <w:tcW w:w="2126" w:type="dxa"/>
          </w:tcPr>
          <w:p w:rsidR="003B5D0F" w:rsidRDefault="003B5D0F" w:rsidP="00751757">
            <w:pPr>
              <w:rPr>
                <w:rFonts w:eastAsiaTheme="minorEastAsia"/>
                <w:color w:val="000000" w:themeColor="text1"/>
              </w:rPr>
            </w:pPr>
            <w:r>
              <w:rPr>
                <w:rFonts w:eastAsiaTheme="minorEastAsia" w:hint="eastAsia"/>
                <w:color w:val="000000" w:themeColor="text1"/>
              </w:rPr>
              <w:t>94.1</w:t>
            </w:r>
          </w:p>
        </w:tc>
      </w:tr>
    </w:tbl>
    <w:p w:rsidR="00463BB1" w:rsidRPr="003B5D0F" w:rsidRDefault="00463BB1" w:rsidP="00447EFD">
      <w:pPr>
        <w:rPr>
          <w:rFonts w:eastAsiaTheme="minorEastAsia" w:hint="eastAsia"/>
          <w:color w:val="000000" w:themeColor="text1"/>
        </w:rPr>
      </w:pPr>
    </w:p>
    <w:p w:rsidR="000415AB" w:rsidRDefault="00E76F9E" w:rsidP="00447EFD">
      <w:pPr>
        <w:rPr>
          <w:color w:val="000000" w:themeColor="text1"/>
        </w:rPr>
      </w:pPr>
      <w:r w:rsidRPr="00957622">
        <w:rPr>
          <w:rFonts w:eastAsiaTheme="minorEastAsia" w:hint="eastAsia"/>
          <w:color w:val="000000" w:themeColor="text1"/>
          <w:highlight w:val="yellow"/>
        </w:rPr>
        <w:t xml:space="preserve">The RF method achieves less than </w:t>
      </w:r>
      <w:r w:rsidR="00072C05" w:rsidRPr="00957622">
        <w:rPr>
          <w:color w:val="000000" w:themeColor="text1"/>
          <w:highlight w:val="yellow"/>
        </w:rPr>
        <w:t xml:space="preserve">the SVM using the same number of </w:t>
      </w:r>
      <w:r w:rsidRPr="00957622">
        <w:rPr>
          <w:rFonts w:eastAsiaTheme="minorEastAsia" w:hint="eastAsia"/>
          <w:color w:val="000000" w:themeColor="text1"/>
          <w:highlight w:val="yellow"/>
        </w:rPr>
        <w:t xml:space="preserve">training </w:t>
      </w:r>
      <w:r w:rsidR="00072C05" w:rsidRPr="00957622">
        <w:rPr>
          <w:color w:val="000000" w:themeColor="text1"/>
          <w:highlight w:val="yellow"/>
        </w:rPr>
        <w:t>sample.</w:t>
      </w:r>
      <w:r w:rsidR="007C527B" w:rsidRPr="00957622">
        <w:rPr>
          <w:rFonts w:hint="eastAsia"/>
          <w:color w:val="000000" w:themeColor="text1"/>
          <w:highlight w:val="yellow"/>
        </w:rPr>
        <w:t xml:space="preserve"> </w:t>
      </w:r>
      <w:r w:rsidR="000B65D9" w:rsidRPr="00957622">
        <w:rPr>
          <w:rFonts w:eastAsiaTheme="minorEastAsia" w:hint="eastAsia"/>
          <w:color w:val="000000" w:themeColor="text1"/>
          <w:highlight w:val="yellow"/>
        </w:rPr>
        <w:t>W</w:t>
      </w:r>
      <w:r w:rsidR="00072C05" w:rsidRPr="00957622">
        <w:rPr>
          <w:color w:val="000000" w:themeColor="text1"/>
          <w:highlight w:val="yellow"/>
        </w:rPr>
        <w:t xml:space="preserve">hen the number of training </w:t>
      </w:r>
      <w:r w:rsidR="000B65D9" w:rsidRPr="00957622">
        <w:rPr>
          <w:rFonts w:eastAsiaTheme="minorEastAsia" w:hint="eastAsia"/>
          <w:color w:val="000000" w:themeColor="text1"/>
          <w:highlight w:val="yellow"/>
        </w:rPr>
        <w:t>samples</w:t>
      </w:r>
      <w:r w:rsidRPr="00957622">
        <w:rPr>
          <w:rFonts w:eastAsiaTheme="minorEastAsia" w:hint="eastAsia"/>
          <w:color w:val="000000" w:themeColor="text1"/>
          <w:highlight w:val="yellow"/>
        </w:rPr>
        <w:t xml:space="preserve"> is increased</w:t>
      </w:r>
      <w:r w:rsidR="000B65D9" w:rsidRPr="00957622">
        <w:rPr>
          <w:rFonts w:eastAsiaTheme="minorEastAsia" w:hint="eastAsia"/>
          <w:color w:val="000000" w:themeColor="text1"/>
          <w:highlight w:val="yellow"/>
        </w:rPr>
        <w:t xml:space="preserve">; </w:t>
      </w:r>
      <w:r w:rsidR="007C527B" w:rsidRPr="00957622">
        <w:rPr>
          <w:rFonts w:hint="eastAsia"/>
          <w:color w:val="000000" w:themeColor="text1"/>
          <w:highlight w:val="yellow"/>
        </w:rPr>
        <w:t xml:space="preserve">the results </w:t>
      </w:r>
      <w:r w:rsidR="000B65D9" w:rsidRPr="00957622">
        <w:rPr>
          <w:rFonts w:eastAsiaTheme="minorEastAsia" w:hint="eastAsia"/>
          <w:color w:val="000000" w:themeColor="text1"/>
          <w:highlight w:val="yellow"/>
        </w:rPr>
        <w:t>of</w:t>
      </w:r>
      <w:r w:rsidR="007C527B" w:rsidRPr="00957622">
        <w:rPr>
          <w:rFonts w:hint="eastAsia"/>
          <w:color w:val="000000" w:themeColor="text1"/>
          <w:highlight w:val="yellow"/>
        </w:rPr>
        <w:t xml:space="preserve"> RF will be better than SVM</w:t>
      </w:r>
      <w:r w:rsidR="00636CB5" w:rsidRPr="00957622">
        <w:rPr>
          <w:rFonts w:hint="eastAsia"/>
          <w:color w:val="000000" w:themeColor="text1"/>
          <w:highlight w:val="yellow"/>
        </w:rPr>
        <w:t xml:space="preserve"> </w:t>
      </w:r>
      <w:r w:rsidR="00636CB5" w:rsidRPr="00957622">
        <w:rPr>
          <w:color w:val="000000" w:themeColor="text1"/>
          <w:szCs w:val="24"/>
          <w:highlight w:val="yellow"/>
        </w:rPr>
        <w:t>[</w:t>
      </w:r>
      <w:fldSimple w:instr=" NOTEREF _Ref384999058 \f \h  \* MERGEFORMAT ">
        <w:r w:rsidR="00AE69A1" w:rsidRPr="00AE69A1">
          <w:rPr>
            <w:rStyle w:val="af5"/>
            <w:rFonts w:cs="Times New Roman"/>
            <w:szCs w:val="24"/>
            <w:highlight w:val="yellow"/>
            <w:vertAlign w:val="baseline"/>
          </w:rPr>
          <w:t>117</w:t>
        </w:r>
      </w:fldSimple>
      <w:r w:rsidR="00636CB5" w:rsidRPr="00957622">
        <w:rPr>
          <w:color w:val="000000" w:themeColor="text1"/>
          <w:szCs w:val="24"/>
          <w:highlight w:val="yellow"/>
        </w:rPr>
        <w:t>]</w:t>
      </w:r>
      <w:r w:rsidR="007C527B" w:rsidRPr="00957622">
        <w:rPr>
          <w:rFonts w:hint="eastAsia"/>
          <w:color w:val="000000" w:themeColor="text1"/>
          <w:szCs w:val="24"/>
          <w:highlight w:val="yellow"/>
        </w:rPr>
        <w:t>.</w:t>
      </w:r>
      <w:r w:rsidR="000B65D9" w:rsidRPr="00957622">
        <w:rPr>
          <w:rFonts w:eastAsiaTheme="minorEastAsia" w:hint="eastAsia"/>
          <w:color w:val="000000" w:themeColor="text1"/>
          <w:szCs w:val="24"/>
          <w:highlight w:val="yellow"/>
        </w:rPr>
        <w:t xml:space="preserve"> </w:t>
      </w:r>
      <w:r w:rsidR="007C527B" w:rsidRPr="00957622">
        <w:rPr>
          <w:rFonts w:hint="eastAsia"/>
          <w:color w:val="000000" w:themeColor="text1"/>
          <w:highlight w:val="yellow"/>
        </w:rPr>
        <w:t>Because of the sample number in our data</w:t>
      </w:r>
      <w:r w:rsidR="00B7354D" w:rsidRPr="00957622">
        <w:rPr>
          <w:rFonts w:eastAsiaTheme="minorEastAsia" w:hint="eastAsia"/>
          <w:color w:val="000000" w:themeColor="text1"/>
          <w:highlight w:val="yellow"/>
        </w:rPr>
        <w:t>set</w:t>
      </w:r>
      <w:r w:rsidR="007C527B" w:rsidRPr="00957622">
        <w:rPr>
          <w:rFonts w:hint="eastAsia"/>
          <w:color w:val="000000" w:themeColor="text1"/>
          <w:highlight w:val="yellow"/>
        </w:rPr>
        <w:t xml:space="preserve">, we </w:t>
      </w:r>
      <w:r w:rsidR="00547F8C" w:rsidRPr="00957622">
        <w:rPr>
          <w:color w:val="000000" w:themeColor="text1"/>
          <w:highlight w:val="yellow"/>
        </w:rPr>
        <w:t xml:space="preserve">did </w:t>
      </w:r>
      <w:r w:rsidR="00547F8C" w:rsidRPr="00957622">
        <w:rPr>
          <w:rFonts w:eastAsiaTheme="minorEastAsia"/>
          <w:color w:val="000000" w:themeColor="text1"/>
          <w:highlight w:val="yellow"/>
        </w:rPr>
        <w:t>n</w:t>
      </w:r>
      <w:r w:rsidR="00547F8C" w:rsidRPr="00957622">
        <w:rPr>
          <w:color w:val="000000" w:themeColor="text1"/>
          <w:highlight w:val="yellow"/>
        </w:rPr>
        <w:t>ot</w:t>
      </w:r>
      <w:r w:rsidR="007C527B" w:rsidRPr="00957622">
        <w:rPr>
          <w:rFonts w:hint="eastAsia"/>
          <w:color w:val="000000" w:themeColor="text1"/>
          <w:highlight w:val="yellow"/>
        </w:rPr>
        <w:t xml:space="preserve"> choose RF for the following step.</w:t>
      </w:r>
    </w:p>
    <w:p w:rsidR="007C527B" w:rsidRPr="00E76F9E" w:rsidRDefault="007C527B" w:rsidP="00447EFD">
      <w:pPr>
        <w:rPr>
          <w:color w:val="000000" w:themeColor="text1"/>
        </w:rPr>
      </w:pPr>
    </w:p>
    <w:p w:rsidR="000415AB" w:rsidRPr="007C527B" w:rsidRDefault="000415AB" w:rsidP="00737E28">
      <w:pPr>
        <w:pStyle w:val="3"/>
        <w:spacing w:line="276" w:lineRule="auto"/>
      </w:pPr>
      <w:bookmarkStart w:id="138" w:name="_Toc384654400"/>
      <w:bookmarkStart w:id="139" w:name="_Toc388350424"/>
      <w:r w:rsidRPr="007C527B">
        <w:t>4.</w:t>
      </w:r>
      <w:r w:rsidRPr="007C527B">
        <w:rPr>
          <w:rFonts w:hint="eastAsia"/>
        </w:rPr>
        <w:t>5</w:t>
      </w:r>
      <w:r w:rsidRPr="007C527B">
        <w:t xml:space="preserve">.2 </w:t>
      </w:r>
      <w:r w:rsidRPr="000B65D9">
        <w:t xml:space="preserve">Color </w:t>
      </w:r>
      <w:r w:rsidR="000B65D9" w:rsidRPr="000B65D9">
        <w:rPr>
          <w:rFonts w:hint="eastAsia"/>
        </w:rPr>
        <w:t>Information Extraction</w:t>
      </w:r>
      <w:r w:rsidRPr="000B65D9">
        <w:t xml:space="preserve"> </w:t>
      </w:r>
      <w:r w:rsidR="000B65D9" w:rsidRPr="000B65D9">
        <w:t>Architecture</w:t>
      </w:r>
      <w:bookmarkEnd w:id="138"/>
      <w:bookmarkEnd w:id="139"/>
    </w:p>
    <w:p w:rsidR="000415AB" w:rsidRDefault="000415AB" w:rsidP="00447EFD">
      <w:pPr>
        <w:rPr>
          <w:rFonts w:eastAsiaTheme="minorEastAsia"/>
          <w:kern w:val="0"/>
        </w:rPr>
      </w:pPr>
      <w:r w:rsidRPr="00072C05">
        <w:rPr>
          <w:kern w:val="0"/>
        </w:rPr>
        <w:t xml:space="preserve">As we know, in NASLS, there are some speed limit signs that have different meanings, while the number </w:t>
      </w:r>
      <w:r w:rsidR="00B25E24">
        <w:rPr>
          <w:rFonts w:eastAsiaTheme="minorEastAsia" w:hint="eastAsia"/>
          <w:kern w:val="0"/>
        </w:rPr>
        <w:t>carried out by</w:t>
      </w:r>
      <w:r w:rsidRPr="00072C05">
        <w:rPr>
          <w:kern w:val="0"/>
        </w:rPr>
        <w:t xml:space="preserve"> the sign remains </w:t>
      </w:r>
      <w:r w:rsidR="00E76F9E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>same. From the first step of HOG, the training images were changed to gray</w:t>
      </w:r>
      <w:r w:rsidR="00CD21E3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 xml:space="preserve">scale </w:t>
      </w:r>
      <w:r w:rsidR="00463BB1" w:rsidRPr="00072C05">
        <w:rPr>
          <w:kern w:val="0"/>
        </w:rPr>
        <w:t>image</w:t>
      </w:r>
      <w:r w:rsidR="00E76F9E">
        <w:rPr>
          <w:rFonts w:eastAsiaTheme="minorEastAsia" w:hint="eastAsia"/>
          <w:kern w:val="0"/>
        </w:rPr>
        <w:t>s</w:t>
      </w:r>
      <w:r w:rsidR="00463BB1" w:rsidRPr="00072C05">
        <w:rPr>
          <w:kern w:val="0"/>
        </w:rPr>
        <w:t>;</w:t>
      </w:r>
      <w:r w:rsidR="00463BB1">
        <w:rPr>
          <w:rFonts w:eastAsiaTheme="minorEastAsia" w:hint="eastAsia"/>
          <w:kern w:val="0"/>
        </w:rPr>
        <w:t xml:space="preserve"> </w:t>
      </w:r>
      <w:r w:rsidR="00E76F9E">
        <w:rPr>
          <w:rFonts w:eastAsiaTheme="minorEastAsia" w:hint="eastAsia"/>
          <w:kern w:val="0"/>
        </w:rPr>
        <w:t>thus</w:t>
      </w:r>
      <w:r w:rsidRPr="00072C05">
        <w:rPr>
          <w:kern w:val="0"/>
        </w:rPr>
        <w:t xml:space="preserve">, when </w:t>
      </w:r>
      <w:r w:rsidR="00E95187">
        <w:rPr>
          <w:rFonts w:eastAsiaTheme="minorEastAsia" w:hint="eastAsia"/>
          <w:kern w:val="0"/>
        </w:rPr>
        <w:t xml:space="preserve">we </w:t>
      </w:r>
      <w:r w:rsidRPr="00072C05">
        <w:rPr>
          <w:kern w:val="0"/>
        </w:rPr>
        <w:t xml:space="preserve">conducted </w:t>
      </w:r>
      <w:r w:rsidR="00E95187">
        <w:rPr>
          <w:rFonts w:eastAsiaTheme="minorEastAsia" w:hint="eastAsia"/>
          <w:kern w:val="0"/>
        </w:rPr>
        <w:t>our</w:t>
      </w:r>
      <w:r w:rsidRPr="00072C05">
        <w:rPr>
          <w:kern w:val="0"/>
        </w:rPr>
        <w:t xml:space="preserve"> experiments, the feature vector remained the same (see </w:t>
      </w:r>
      <w:r w:rsidR="00B25E24">
        <w:rPr>
          <w:rFonts w:eastAsiaTheme="minorEastAsia" w:hint="eastAsia"/>
          <w:kern w:val="0"/>
        </w:rPr>
        <w:t>Figure 4.5.2.1</w:t>
      </w:r>
      <w:r w:rsidRPr="00072C05">
        <w:rPr>
          <w:kern w:val="0"/>
        </w:rPr>
        <w:t xml:space="preserve">). </w:t>
      </w:r>
    </w:p>
    <w:p w:rsidR="00447EFD" w:rsidRPr="00447EFD" w:rsidRDefault="00447EFD" w:rsidP="00447EFD">
      <w:pPr>
        <w:rPr>
          <w:rFonts w:eastAsiaTheme="minorEastAsia"/>
          <w:kern w:val="0"/>
        </w:rPr>
      </w:pPr>
    </w:p>
    <w:p w:rsidR="000415AB" w:rsidRPr="00072C05" w:rsidRDefault="000415AB" w:rsidP="00223ACC">
      <w:pPr>
        <w:keepNext/>
        <w:widowControl/>
        <w:spacing w:line="276" w:lineRule="auto"/>
        <w:jc w:val="center"/>
        <w:rPr>
          <w:rFonts w:cs="Times New Roman"/>
        </w:rPr>
      </w:pPr>
      <w:r w:rsidRPr="00072C05">
        <w:rPr>
          <w:rFonts w:eastAsia="宋体" w:cs="Times New Roman"/>
          <w:noProof/>
          <w:kern w:val="0"/>
          <w:szCs w:val="24"/>
        </w:rPr>
        <w:drawing>
          <wp:inline distT="0" distB="0" distL="0" distR="0">
            <wp:extent cx="5187674" cy="992437"/>
            <wp:effectExtent l="19050" t="0" r="0" b="0"/>
            <wp:docPr id="186" name="图片 33" descr="C:\Users\lenovo\AppData\Roaming\Tencent\Users\1027341472\QQ\WinTemp\RichOle\S{WC`K6L~HR3M00[ZF6U8N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enovo\AppData\Roaming\Tencent\Users\1027341472\QQ\WinTemp\RichOle\S{WC`K6L~HR3M00[ZF6U8NR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669" cy="1003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Pr="00DD2418" w:rsidRDefault="000415AB" w:rsidP="00B25E24">
      <w:pPr>
        <w:pStyle w:val="af"/>
        <w:spacing w:line="276" w:lineRule="auto"/>
        <w:rPr>
          <w:rFonts w:eastAsiaTheme="minorEastAsia" w:cs="Times New Roman"/>
        </w:rPr>
      </w:pPr>
      <w:bookmarkStart w:id="140" w:name="_Toc388350861"/>
      <w:r w:rsidRPr="00072C05">
        <w:rPr>
          <w:rFonts w:cs="Times New Roman"/>
        </w:rPr>
        <w:t>Figure 4.5.2.</w:t>
      </w:r>
      <w:r w:rsidR="008401BD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Figure_4.5.2. \* ARABIC </w:instrText>
      </w:r>
      <w:r w:rsidR="008401BD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1</w:t>
      </w:r>
      <w:r w:rsidR="008401BD" w:rsidRPr="00072C05">
        <w:rPr>
          <w:rFonts w:cs="Times New Roman"/>
        </w:rPr>
        <w:fldChar w:fldCharType="end"/>
      </w:r>
      <w:r w:rsidR="00DD2418">
        <w:rPr>
          <w:rFonts w:eastAsiaTheme="minorEastAsia" w:cs="Times New Roman" w:hint="eastAsia"/>
        </w:rPr>
        <w:t xml:space="preserve"> Different </w:t>
      </w:r>
      <w:r w:rsidR="00B25E24">
        <w:rPr>
          <w:rFonts w:eastAsiaTheme="minorEastAsia" w:cs="Times New Roman" w:hint="eastAsia"/>
        </w:rPr>
        <w:t>example</w:t>
      </w:r>
      <w:r w:rsidR="00DD2418">
        <w:rPr>
          <w:rFonts w:eastAsiaTheme="minorEastAsia" w:cs="Times New Roman" w:hint="eastAsia"/>
        </w:rPr>
        <w:t xml:space="preserve"> </w:t>
      </w:r>
      <w:r w:rsidR="00B25E24">
        <w:rPr>
          <w:rFonts w:eastAsiaTheme="minorEastAsia" w:cs="Times New Roman" w:hint="eastAsia"/>
        </w:rPr>
        <w:t>sign</w:t>
      </w:r>
      <w:r w:rsidR="00DD2418">
        <w:rPr>
          <w:rFonts w:eastAsiaTheme="minorEastAsia" w:cs="Times New Roman" w:hint="eastAsia"/>
        </w:rPr>
        <w:t xml:space="preserve">s </w:t>
      </w:r>
      <w:r w:rsidR="00B25E24">
        <w:rPr>
          <w:rFonts w:eastAsiaTheme="minorEastAsia" w:cs="Times New Roman" w:hint="eastAsia"/>
        </w:rPr>
        <w:t xml:space="preserve">(original image and grayscale) </w:t>
      </w:r>
      <w:r w:rsidR="00DD2418">
        <w:rPr>
          <w:rFonts w:eastAsiaTheme="minorEastAsia" w:cs="Times New Roman" w:hint="eastAsia"/>
        </w:rPr>
        <w:t>of different color backgrounds</w:t>
      </w:r>
      <w:bookmarkEnd w:id="140"/>
    </w:p>
    <w:p w:rsidR="000415AB" w:rsidRPr="00B25E24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</w:p>
    <w:p w:rsidR="000415AB" w:rsidRPr="00CD21E3" w:rsidRDefault="000415AB" w:rsidP="00CD21E3">
      <w:pPr>
        <w:autoSpaceDE w:val="0"/>
        <w:autoSpaceDN w:val="0"/>
        <w:adjustRightInd w:val="0"/>
        <w:rPr>
          <w:rFonts w:ascii="NimbusRomNo9L-Regu" w:eastAsiaTheme="minorEastAsia" w:hAnsi="NimbusRomNo9L-Regu" w:cs="NimbusRomNo9L-Regu"/>
          <w:kern w:val="0"/>
          <w:szCs w:val="24"/>
        </w:rPr>
      </w:pPr>
      <w:r w:rsidRPr="00072C05">
        <w:rPr>
          <w:kern w:val="0"/>
        </w:rPr>
        <w:t xml:space="preserve">In </w:t>
      </w:r>
      <w:r w:rsidR="00E95187">
        <w:rPr>
          <w:rFonts w:eastAsiaTheme="minorEastAsia" w:hint="eastAsia"/>
          <w:kern w:val="0"/>
        </w:rPr>
        <w:t>our</w:t>
      </w:r>
      <w:r w:rsidRPr="00072C05">
        <w:rPr>
          <w:kern w:val="0"/>
        </w:rPr>
        <w:t xml:space="preserve"> findings, there will be some miss</w:t>
      </w:r>
      <w:r w:rsidR="00E76F9E">
        <w:rPr>
          <w:rFonts w:eastAsiaTheme="minorEastAsia" w:hint="eastAsia"/>
          <w:kern w:val="0"/>
        </w:rPr>
        <w:t>ed</w:t>
      </w:r>
      <w:r w:rsidRPr="00072C05">
        <w:rPr>
          <w:kern w:val="0"/>
        </w:rPr>
        <w:t xml:space="preserve"> recognition. For example, the </w:t>
      </w:r>
      <w:r w:rsidR="00CD21E3">
        <w:rPr>
          <w:rFonts w:eastAsiaTheme="minorEastAsia" w:hint="eastAsia"/>
          <w:kern w:val="0"/>
        </w:rPr>
        <w:t xml:space="preserve">advisory </w:t>
      </w:r>
      <w:r w:rsidRPr="00072C05">
        <w:rPr>
          <w:kern w:val="0"/>
        </w:rPr>
        <w:t>yellow sign</w:t>
      </w:r>
      <w:r w:rsidR="00CD21E3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will be considered the same as the white one. The misrecognized signs still </w:t>
      </w:r>
      <w:r w:rsidRPr="00072C05">
        <w:rPr>
          <w:kern w:val="0"/>
        </w:rPr>
        <w:lastRenderedPageBreak/>
        <w:t xml:space="preserve">give a right number </w:t>
      </w:r>
      <w:r w:rsidR="00E76F9E">
        <w:rPr>
          <w:rFonts w:eastAsiaTheme="minorEastAsia" w:hint="eastAsia"/>
          <w:kern w:val="0"/>
        </w:rPr>
        <w:t xml:space="preserve">of </w:t>
      </w:r>
      <w:r w:rsidRPr="00072C05">
        <w:rPr>
          <w:kern w:val="0"/>
        </w:rPr>
        <w:t>message</w:t>
      </w:r>
      <w:r w:rsidR="00E76F9E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f</w:t>
      </w:r>
      <w:r w:rsidR="00E76F9E">
        <w:rPr>
          <w:rFonts w:eastAsiaTheme="minorEastAsia" w:hint="eastAsia"/>
          <w:kern w:val="0"/>
        </w:rPr>
        <w:t>or</w:t>
      </w:r>
      <w:r w:rsidRPr="00072C05">
        <w:rPr>
          <w:kern w:val="0"/>
        </w:rPr>
        <w:t xml:space="preserve"> the signs</w:t>
      </w:r>
      <w:r w:rsidR="00E76F9E">
        <w:rPr>
          <w:rFonts w:eastAsiaTheme="minorEastAsia" w:hint="eastAsia"/>
          <w:kern w:val="0"/>
        </w:rPr>
        <w:t xml:space="preserve">. This is </w:t>
      </w:r>
      <w:r w:rsidR="00E76F9E">
        <w:rPr>
          <w:rFonts w:eastAsiaTheme="minorEastAsia"/>
          <w:kern w:val="0"/>
        </w:rPr>
        <w:t>because</w:t>
      </w:r>
      <w:r w:rsidRPr="00072C05">
        <w:rPr>
          <w:kern w:val="0"/>
        </w:rPr>
        <w:t xml:space="preserve"> they have </w:t>
      </w:r>
      <w:r w:rsidR="00E76F9E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 xml:space="preserve">same </w:t>
      </w:r>
      <w:r w:rsidR="00B25E24">
        <w:rPr>
          <w:rFonts w:eastAsiaTheme="minorEastAsia" w:hint="eastAsia"/>
          <w:kern w:val="0"/>
        </w:rPr>
        <w:t xml:space="preserve">speed limit </w:t>
      </w:r>
      <w:r w:rsidRPr="00072C05">
        <w:rPr>
          <w:kern w:val="0"/>
        </w:rPr>
        <w:t>number but the r</w:t>
      </w:r>
      <w:r w:rsidR="00B7354D">
        <w:rPr>
          <w:kern w:val="0"/>
        </w:rPr>
        <w:t>oad condition has been ignored.</w:t>
      </w:r>
      <w:r w:rsidR="00B7354D">
        <w:rPr>
          <w:rFonts w:eastAsiaTheme="minorEastAsia" w:hint="eastAsia"/>
          <w:kern w:val="0"/>
        </w:rPr>
        <w:t xml:space="preserve"> </w:t>
      </w:r>
      <w:r w:rsidR="00B7354D">
        <w:rPr>
          <w:kern w:val="0"/>
        </w:rPr>
        <w:t>In any case,</w:t>
      </w:r>
      <w:r w:rsidR="00B7354D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>we are more interested in finding out about the road conditions when driving</w:t>
      </w:r>
      <w:r w:rsidR="00E76F9E">
        <w:rPr>
          <w:rFonts w:eastAsiaTheme="minorEastAsia" w:hint="eastAsia"/>
          <w:kern w:val="0"/>
        </w:rPr>
        <w:t>. W</w:t>
      </w:r>
      <w:r w:rsidR="00CD21E3" w:rsidRPr="00CD21E3">
        <w:rPr>
          <w:rFonts w:ascii="NimbusRomNo9L-Regu" w:eastAsiaTheme="minorEastAsia" w:hAnsi="NimbusRomNo9L-Regu" w:cs="NimbusRomNo9L-Regu"/>
          <w:kern w:val="0"/>
          <w:szCs w:val="24"/>
        </w:rPr>
        <w:t>orking zone orange signs</w:t>
      </w:r>
      <w:r w:rsidR="00E76F9E">
        <w:rPr>
          <w:rFonts w:ascii="NimbusRomNo9L-Regu" w:eastAsiaTheme="minorEastAsia" w:hAnsi="NimbusRomNo9L-Regu" w:cs="NimbusRomNo9L-Regu" w:hint="eastAsia"/>
          <w:kern w:val="0"/>
          <w:szCs w:val="24"/>
        </w:rPr>
        <w:t xml:space="preserve"> provide us with this information.</w:t>
      </w:r>
      <w:r w:rsidR="00CD21E3" w:rsidRPr="00CD21E3">
        <w:rPr>
          <w:rFonts w:ascii="NimbusRomNo9L-Regu" w:eastAsiaTheme="minorEastAsia" w:hAnsi="NimbusRomNo9L-Regu" w:cs="NimbusRomNo9L-Regu"/>
          <w:kern w:val="0"/>
          <w:szCs w:val="24"/>
        </w:rPr>
        <w:t xml:space="preserve"> </w:t>
      </w:r>
      <w:r w:rsidR="00E76F9E">
        <w:rPr>
          <w:rFonts w:eastAsiaTheme="minorEastAsia" w:hint="eastAsia"/>
          <w:kern w:val="0"/>
          <w:szCs w:val="24"/>
        </w:rPr>
        <w:t>W</w:t>
      </w:r>
      <w:r w:rsidRPr="00CD21E3">
        <w:rPr>
          <w:kern w:val="0"/>
          <w:szCs w:val="24"/>
        </w:rPr>
        <w:t>hen the</w:t>
      </w:r>
      <w:r w:rsidR="00582EDB" w:rsidRPr="00CD21E3">
        <w:rPr>
          <w:rFonts w:eastAsiaTheme="minorEastAsia" w:hint="eastAsia"/>
          <w:kern w:val="0"/>
          <w:szCs w:val="24"/>
        </w:rPr>
        <w:t>re is an</w:t>
      </w:r>
      <w:r w:rsidR="00582EDB" w:rsidRPr="00CD21E3">
        <w:rPr>
          <w:kern w:val="0"/>
          <w:szCs w:val="24"/>
        </w:rPr>
        <w:t xml:space="preserve"> orange sign</w:t>
      </w:r>
      <w:r w:rsidR="00E76F9E">
        <w:rPr>
          <w:rFonts w:eastAsiaTheme="minorEastAsia" w:hint="eastAsia"/>
          <w:kern w:val="0"/>
          <w:szCs w:val="24"/>
        </w:rPr>
        <w:t>,</w:t>
      </w:r>
      <w:r w:rsidR="00582EDB" w:rsidRPr="00CD21E3">
        <w:rPr>
          <w:kern w:val="0"/>
          <w:szCs w:val="24"/>
        </w:rPr>
        <w:t xml:space="preserve"> </w:t>
      </w:r>
      <w:r w:rsidR="00E76F9E">
        <w:rPr>
          <w:rFonts w:eastAsiaTheme="minorEastAsia" w:hint="eastAsia"/>
          <w:kern w:val="0"/>
          <w:szCs w:val="24"/>
        </w:rPr>
        <w:t xml:space="preserve">this </w:t>
      </w:r>
      <w:r w:rsidR="00582EDB" w:rsidRPr="00CD21E3">
        <w:rPr>
          <w:kern w:val="0"/>
          <w:szCs w:val="24"/>
        </w:rPr>
        <w:t>mean</w:t>
      </w:r>
      <w:r w:rsidR="00E76F9E">
        <w:rPr>
          <w:rFonts w:eastAsiaTheme="minorEastAsia" w:hint="eastAsia"/>
          <w:kern w:val="0"/>
          <w:szCs w:val="24"/>
        </w:rPr>
        <w:t>s</w:t>
      </w:r>
      <w:r w:rsidRPr="00CD21E3">
        <w:rPr>
          <w:kern w:val="0"/>
          <w:szCs w:val="24"/>
        </w:rPr>
        <w:t xml:space="preserve"> there will be some construction on the road ahead.</w:t>
      </w:r>
    </w:p>
    <w:p w:rsidR="000415AB" w:rsidRPr="00072C05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</w:p>
    <w:p w:rsidR="000415AB" w:rsidRPr="00E76F9E" w:rsidRDefault="000415AB" w:rsidP="00E95187">
      <w:pPr>
        <w:rPr>
          <w:rFonts w:eastAsiaTheme="minorEastAsia"/>
          <w:kern w:val="0"/>
        </w:rPr>
      </w:pPr>
      <w:r w:rsidRPr="00072C05">
        <w:rPr>
          <w:kern w:val="0"/>
        </w:rPr>
        <w:t xml:space="preserve">Therefore, it is necessary to separate the signs that have the same number and color, but </w:t>
      </w:r>
      <w:r w:rsidR="00E76F9E">
        <w:rPr>
          <w:rFonts w:eastAsiaTheme="minorEastAsia" w:hint="eastAsia"/>
          <w:kern w:val="0"/>
        </w:rPr>
        <w:t>according to</w:t>
      </w:r>
      <w:r w:rsidRPr="00072C05">
        <w:rPr>
          <w:kern w:val="0"/>
        </w:rPr>
        <w:t xml:space="preserve"> different background color</w:t>
      </w:r>
      <w:r w:rsidR="00E76F9E">
        <w:rPr>
          <w:rFonts w:eastAsiaTheme="minorEastAsia" w:hint="eastAsia"/>
          <w:kern w:val="0"/>
        </w:rPr>
        <w:t>s.</w:t>
      </w:r>
      <w:r w:rsidRPr="00072C05">
        <w:rPr>
          <w:kern w:val="0"/>
        </w:rPr>
        <w:t xml:space="preserve"> </w:t>
      </w:r>
      <w:r w:rsidR="00E76F9E">
        <w:rPr>
          <w:rFonts w:eastAsiaTheme="minorEastAsia" w:hint="eastAsia"/>
          <w:kern w:val="0"/>
        </w:rPr>
        <w:t>T</w:t>
      </w:r>
      <w:r w:rsidRPr="00072C05">
        <w:rPr>
          <w:kern w:val="0"/>
        </w:rPr>
        <w:t>he signs with black background</w:t>
      </w:r>
      <w:r w:rsidR="00E76F9E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will </w:t>
      </w:r>
      <w:r w:rsidR="00E76F9E">
        <w:rPr>
          <w:rFonts w:eastAsiaTheme="minorEastAsia" w:hint="eastAsia"/>
          <w:kern w:val="0"/>
        </w:rPr>
        <w:t xml:space="preserve">provide training </w:t>
      </w:r>
      <w:r w:rsidRPr="00072C05">
        <w:rPr>
          <w:kern w:val="0"/>
        </w:rPr>
        <w:t>as usual</w:t>
      </w:r>
      <w:r w:rsidR="00E76F9E">
        <w:rPr>
          <w:rFonts w:eastAsiaTheme="minorEastAsia" w:hint="eastAsia"/>
          <w:kern w:val="0"/>
        </w:rPr>
        <w:t>,</w:t>
      </w:r>
      <w:r w:rsidRPr="00072C05">
        <w:rPr>
          <w:kern w:val="0"/>
        </w:rPr>
        <w:t xml:space="preserve"> since the feature vectors of black and white ones are totally different</w:t>
      </w:r>
      <w:r w:rsidR="00E76F9E">
        <w:rPr>
          <w:rFonts w:eastAsiaTheme="minorEastAsia" w:hint="eastAsia"/>
          <w:kern w:val="0"/>
        </w:rPr>
        <w:t>.</w:t>
      </w:r>
    </w:p>
    <w:p w:rsidR="000415AB" w:rsidRPr="00072C05" w:rsidRDefault="000415AB" w:rsidP="00E95187">
      <w:pPr>
        <w:rPr>
          <w:kern w:val="0"/>
        </w:rPr>
      </w:pPr>
    </w:p>
    <w:p w:rsidR="000415AB" w:rsidRPr="00072C05" w:rsidRDefault="00E95187" w:rsidP="00E95187">
      <w:pPr>
        <w:rPr>
          <w:kern w:val="0"/>
        </w:rPr>
      </w:pPr>
      <w:r>
        <w:rPr>
          <w:rFonts w:eastAsiaTheme="minorEastAsia" w:hint="eastAsia"/>
          <w:kern w:val="0"/>
        </w:rPr>
        <w:t>We</w:t>
      </w:r>
      <w:r w:rsidR="000415AB" w:rsidRPr="00072C05">
        <w:rPr>
          <w:kern w:val="0"/>
        </w:rPr>
        <w:t xml:space="preserve"> considered adding the color segmentation at the middle of the two stages before the original step of recognition where </w:t>
      </w:r>
      <w:r>
        <w:rPr>
          <w:rFonts w:eastAsiaTheme="minorEastAsia" w:hint="eastAsia"/>
          <w:kern w:val="0"/>
        </w:rPr>
        <w:t>we</w:t>
      </w:r>
      <w:r w:rsidR="000415AB" w:rsidRPr="00072C05">
        <w:rPr>
          <w:kern w:val="0"/>
        </w:rPr>
        <w:t xml:space="preserve"> did the color judgment</w:t>
      </w:r>
      <w:r w:rsidR="005856A5">
        <w:rPr>
          <w:rFonts w:eastAsiaTheme="minorEastAsia" w:hint="eastAsia"/>
          <w:kern w:val="0"/>
        </w:rPr>
        <w:t xml:space="preserve"> </w:t>
      </w:r>
      <w:r w:rsidR="005856A5" w:rsidRPr="00025620">
        <w:rPr>
          <w:rFonts w:eastAsiaTheme="minorEastAsia" w:hint="eastAsia"/>
          <w:kern w:val="0"/>
          <w:szCs w:val="24"/>
        </w:rPr>
        <w:t>[</w:t>
      </w:r>
      <w:fldSimple w:instr=" NOTEREF _Ref384589162 \f \h  \* MERGEFORMAT ">
        <w:r w:rsidR="00AE69A1" w:rsidRPr="00AE69A1">
          <w:rPr>
            <w:rStyle w:val="af5"/>
            <w:rFonts w:cs="Times New Roman"/>
            <w:szCs w:val="24"/>
            <w:vertAlign w:val="baseline"/>
          </w:rPr>
          <w:t>109</w:t>
        </w:r>
      </w:fldSimple>
      <w:r w:rsidR="005856A5" w:rsidRPr="00025620">
        <w:rPr>
          <w:rFonts w:eastAsiaTheme="minorEastAsia" w:hint="eastAsia"/>
          <w:szCs w:val="24"/>
        </w:rPr>
        <w:t>]</w:t>
      </w:r>
      <w:r w:rsidR="00E76F9E">
        <w:rPr>
          <w:rFonts w:eastAsiaTheme="minorEastAsia" w:hint="eastAsia"/>
          <w:szCs w:val="24"/>
        </w:rPr>
        <w:t>. The purpose of this is</w:t>
      </w:r>
      <w:r w:rsidR="000415AB" w:rsidRPr="00072C05">
        <w:rPr>
          <w:kern w:val="0"/>
        </w:rPr>
        <w:t xml:space="preserve"> to separate the different backgrounds before doing the next part. The structure for this is shown below.</w:t>
      </w:r>
    </w:p>
    <w:p w:rsidR="000415AB" w:rsidRPr="00072C05" w:rsidRDefault="008401BD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  <w:r w:rsidRPr="008401BD">
        <w:rPr>
          <w:rFonts w:cs="Times New Roman"/>
          <w:color w:val="76923C" w:themeColor="accent3" w:themeShade="BF"/>
          <w:kern w:val="0"/>
          <w:sz w:val="28"/>
          <w:szCs w:val="28"/>
        </w:rPr>
        <w:lastRenderedPageBreak/>
        <w:pict>
          <v:group id="_x0000_s1655" editas="canvas" style="position:absolute;margin-left:-58.25pt;margin-top:0;width:457.55pt;height:355.75pt;z-index:251657728;mso-position-horizontal-relative:char;mso-position-vertical-relative:line" coordorigin="1264,2268" coordsize="7932,6167">
            <o:lock v:ext="edit" aspectratio="t"/>
            <v:shape id="_x0000_s1656" type="#_x0000_t75" style="position:absolute;left:1264;top:2268;width:7932;height:6167" o:preferrelative="f">
              <v:fill o:detectmouseclick="t"/>
              <v:path o:extrusionok="t" o:connecttype="none"/>
              <o:lock v:ext="edit" text="t"/>
            </v:shape>
            <v:rect id="_x0000_s1657" style="position:absolute;left:5090;top:3418;width:2145;height:768">
              <v:textbox style="mso-next-textbox:#_x0000_s1657">
                <w:txbxContent>
                  <w:p w:rsidR="005A48E8" w:rsidRPr="00482BE9" w:rsidRDefault="005A48E8" w:rsidP="00447EFD">
                    <w:pPr>
                      <w:spacing w:line="276" w:lineRule="auto"/>
                      <w:jc w:val="center"/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Overall Traffic Signs Classifier</w:t>
                    </w:r>
                  </w:p>
                </w:txbxContent>
              </v:textbox>
            </v:rect>
            <v:shape id="_x0000_s1658" type="#_x0000_t32" style="position:absolute;left:6221;top:2954;width:1;height:464" o:connectortype="straight">
              <v:stroke endarrow="block"/>
            </v:shape>
            <v:rect id="_x0000_s1659" style="position:absolute;left:5089;top:2442;width:2146;height:512">
              <v:textbox style="mso-next-textbox:#_x0000_s1659">
                <w:txbxContent>
                  <w:p w:rsidR="005A48E8" w:rsidRPr="00482BE9" w:rsidRDefault="005A48E8" w:rsidP="000415AB">
                    <w:pPr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Input images or videos</w:t>
                    </w:r>
                  </w:p>
                </w:txbxContent>
              </v:textbox>
            </v:rect>
            <v:rect id="_x0000_s1660" style="position:absolute;left:5090;top:4651;width:2145;height:451">
              <v:textbox style="mso-next-textbox:#_x0000_s1660">
                <w:txbxContent>
                  <w:p w:rsidR="005A48E8" w:rsidRPr="00CD21E3" w:rsidRDefault="005A48E8" w:rsidP="00CD21E3">
                    <w:pPr>
                      <w:jc w:val="center"/>
                      <w:rPr>
                        <w:rFonts w:eastAsiaTheme="minorEastAsia" w:cs="Times New Roman"/>
                      </w:rPr>
                    </w:pPr>
                    <w:r>
                      <w:rPr>
                        <w:rFonts w:eastAsiaTheme="minorEastAsia" w:cs="Times New Roman" w:hint="eastAsia"/>
                      </w:rPr>
                      <w:t>Get</w:t>
                    </w:r>
                    <w:r w:rsidRPr="00482BE9">
                      <w:rPr>
                        <w:rFonts w:cs="Times New Roman"/>
                      </w:rPr>
                      <w:t xml:space="preserve"> </w:t>
                    </w:r>
                    <w:r>
                      <w:rPr>
                        <w:rFonts w:eastAsiaTheme="minorEastAsia" w:cs="Times New Roman" w:hint="eastAsia"/>
                      </w:rPr>
                      <w:t>ROIs</w:t>
                    </w:r>
                  </w:p>
                </w:txbxContent>
              </v:textbox>
            </v:rect>
            <v:shape id="_x0000_s1661" type="#_x0000_t32" style="position:absolute;left:6222;top:4186;width:1;height:465" o:connectortype="straight">
              <v:stroke endarrow="block"/>
            </v:shape>
            <v:shape id="_x0000_s1662" type="#_x0000_t32" style="position:absolute;left:4130;top:5669;width:4456;height:1" o:connectortype="elbow" adj="-21453,-1,-21453"/>
            <v:shape id="_x0000_s1663" type="#_x0000_t32" style="position:absolute;left:6221;top:5102;width:17;height:566;flip:x" o:connectortype="straight"/>
            <v:shape id="_x0000_s1664" type="#_x0000_t32" style="position:absolute;left:4129;top:5670;width:1;height:580" o:connectortype="straight">
              <v:stroke endarrow="block"/>
            </v:shape>
            <v:shape id="_x0000_s1665" type="#_x0000_t32" style="position:absolute;left:8586;top:5668;width:0;height:581" o:connectortype="straight">
              <v:stroke endarrow="block"/>
            </v:shape>
            <v:shape id="_x0000_s1666" type="#_x0000_t32" style="position:absolute;left:5510;top:5668;width:1;height:580" o:connectortype="straight">
              <v:stroke endarrow="block"/>
            </v:shape>
            <v:rect id="_x0000_s1667" style="position:absolute;left:3205;top:6250;width:1361;height:464">
              <v:textbox style="mso-next-textbox:#_x0000_s1667">
                <w:txbxContent>
                  <w:p w:rsidR="005A48E8" w:rsidRPr="00482BE9" w:rsidRDefault="005A48E8" w:rsidP="000415AB">
                    <w:pPr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Classifier 1</w:t>
                    </w:r>
                  </w:p>
                </w:txbxContent>
              </v:textbox>
            </v:rect>
            <v:rect id="_x0000_s1668" style="position:absolute;left:4919;top:6249;width:1319;height:463">
              <v:textbox style="mso-next-textbox:#_x0000_s1668">
                <w:txbxContent>
                  <w:p w:rsidR="005A48E8" w:rsidRPr="00482BE9" w:rsidRDefault="005A48E8" w:rsidP="000415AB">
                    <w:pPr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Classifier 2</w:t>
                    </w:r>
                  </w:p>
                </w:txbxContent>
              </v:textbox>
            </v:rect>
            <v:rect id="_x0000_s1669" style="position:absolute;left:7739;top:6249;width:1364;height:463">
              <v:textbox style="mso-next-textbox:#_x0000_s1669">
                <w:txbxContent>
                  <w:p w:rsidR="005A48E8" w:rsidRPr="00482BE9" w:rsidRDefault="005A48E8" w:rsidP="000415AB">
                    <w:pPr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Classifier n</w:t>
                    </w:r>
                  </w:p>
                  <w:p w:rsidR="005A48E8" w:rsidRDefault="005A48E8" w:rsidP="000415AB"/>
                </w:txbxContent>
              </v:textbox>
            </v:rect>
            <v:shape id="_x0000_s1670" type="#_x0000_t34" style="position:absolute;left:6276;top:4487;width:1;height:4451;rotation:90;flip:x y" o:connectortype="elbow" adj="-10713600,42476,108324000"/>
            <v:shape id="_x0000_s1671" type="#_x0000_t32" style="position:absolute;left:5569;top:6712;width:10;height:450;flip:x" o:connectortype="straight"/>
            <v:shape id="_x0000_s1672" type="#_x0000_t32" style="position:absolute;left:6255;top:7162;width:1;height:624" o:connectortype="straight">
              <v:stroke endarrow="block"/>
            </v:shape>
            <v:rect id="_x0000_s1673" style="position:absolute;left:4919;top:7786;width:2569;height:557">
              <v:textbox style="mso-next-textbox:#_x0000_s1673">
                <w:txbxContent>
                  <w:p w:rsidR="005A48E8" w:rsidRPr="00482BE9" w:rsidRDefault="005A48E8" w:rsidP="00324599">
                    <w:pPr>
                      <w:spacing w:line="276" w:lineRule="auto"/>
                      <w:ind w:firstLineChars="50" w:firstLine="120"/>
                      <w:rPr>
                        <w:rFonts w:cs="Times New Roman"/>
                      </w:rPr>
                    </w:pPr>
                    <w:r w:rsidRPr="00482BE9">
                      <w:rPr>
                        <w:rFonts w:cs="Times New Roman"/>
                      </w:rPr>
                      <w:t>Get the result of the signs</w:t>
                    </w:r>
                  </w:p>
                </w:txbxContent>
              </v:textbox>
            </v:rect>
            <v:shape id="_x0000_s1674" type="#_x0000_t202" style="position:absolute;left:6510;top:5838;width:725;height:876" filled="f" stroked="f" strokeweight=".25pt">
              <v:fill opacity="0"/>
              <v:textbox style="mso-next-textbox:#_x0000_s1674">
                <w:txbxContent>
                  <w:p w:rsidR="005A48E8" w:rsidRPr="002B5A4E" w:rsidRDefault="005A48E8" w:rsidP="000415AB">
                    <w:pPr>
                      <w:rPr>
                        <w:sz w:val="72"/>
                        <w:szCs w:val="72"/>
                      </w:rPr>
                    </w:pPr>
                    <w:r w:rsidRPr="002B5A4E">
                      <w:rPr>
                        <w:sz w:val="72"/>
                        <w:szCs w:val="72"/>
                      </w:rPr>
                      <w:t>…</w:t>
                    </w:r>
                    <w:r>
                      <w:rPr>
                        <w:rFonts w:hint="eastAsia"/>
                        <w:sz w:val="72"/>
                        <w:szCs w:val="72"/>
                      </w:rPr>
                      <w:t xml:space="preserve"> </w:t>
                    </w:r>
                  </w:p>
                  <w:p w:rsidR="005A48E8" w:rsidRDefault="005A48E8" w:rsidP="000415AB"/>
                </w:txbxContent>
              </v:textbox>
            </v:shape>
            <v:roundrect id="_x0000_s1675" style="position:absolute;left:2274;top:3749;width:2030;height:902" arcsize="10923f" fillcolor="white [3201]" strokecolor="#9bbb59 [3206]" strokeweight="1pt">
              <v:fill opacity="0"/>
              <v:stroke dashstyle="dash"/>
              <v:shadow color="#868686"/>
              <v:textbox style="mso-next-textbox:#_x0000_s1675">
                <w:txbxContent>
                  <w:p w:rsidR="005A48E8" w:rsidRPr="00B7354D" w:rsidRDefault="005A48E8" w:rsidP="00B7354D">
                    <w:pPr>
                      <w:spacing w:line="276" w:lineRule="auto"/>
                      <w:ind w:left="120" w:hangingChars="50" w:hanging="120"/>
                      <w:jc w:val="left"/>
                      <w:rPr>
                        <w:rFonts w:cs="Times New Roman"/>
                        <w:color w:val="C00000"/>
                        <w:szCs w:val="24"/>
                      </w:rPr>
                    </w:pPr>
                    <w:r>
                      <w:rPr>
                        <w:rFonts w:cs="Times New Roman"/>
                        <w:color w:val="C00000"/>
                        <w:szCs w:val="24"/>
                      </w:rPr>
                      <w:t>Color</w:t>
                    </w:r>
                    <w:r>
                      <w:rPr>
                        <w:rFonts w:eastAsiaTheme="minorEastAsia" w:cs="Times New Roman" w:hint="eastAsia"/>
                        <w:color w:val="C00000"/>
                        <w:szCs w:val="24"/>
                      </w:rPr>
                      <w:t xml:space="preserve"> Information Analysis</w:t>
                    </w:r>
                  </w:p>
                </w:txbxContent>
              </v:textbox>
            </v:roundrect>
            <v:shapetype id="_x0000_t33" coordsize="21600,21600" o:spt="33" o:oned="t" path="m,l21600,r,21600e" filled="f">
              <v:stroke joinstyle="miter"/>
              <v:path arrowok="t" fillok="f" o:connecttype="none"/>
              <o:lock v:ext="edit" shapetype="t"/>
            </v:shapetype>
            <v:shape id="_x0000_s1676" type="#_x0000_t33" style="position:absolute;left:4378;top:3562;width:788;height:2966;rotation:90;flip:x" o:connectortype="elbow" adj="-70598,26441,-70598">
              <v:stroke endarrow="block"/>
            </v:shape>
          </v:group>
        </w:pict>
      </w:r>
      <w:r w:rsidRPr="008401BD">
        <w:rPr>
          <w:rFonts w:cs="Times New Roman"/>
          <w:color w:val="76923C" w:themeColor="accent3" w:themeShade="BF"/>
          <w:kern w:val="0"/>
          <w:sz w:val="28"/>
          <w:szCs w:val="28"/>
        </w:rPr>
        <w:pict>
          <v:shape id="_x0000_i1029" type="#_x0000_t75" style="width:456pt;height:356.25pt">
            <v:imagedata croptop="-65520f" cropbottom="65520f"/>
          </v:shape>
        </w:pict>
      </w:r>
    </w:p>
    <w:p w:rsidR="000415AB" w:rsidRPr="00072C05" w:rsidRDefault="008401BD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i/>
          <w:color w:val="231F20"/>
          <w:kern w:val="0"/>
          <w:szCs w:val="24"/>
        </w:rPr>
      </w:pPr>
      <w:r w:rsidRPr="008401BD">
        <w:rPr>
          <w:rFonts w:cs="Times New Roman"/>
          <w:noProof/>
          <w:color w:val="76923C" w:themeColor="accent3" w:themeShade="BF"/>
          <w:kern w:val="0"/>
          <w:sz w:val="28"/>
          <w:szCs w:val="28"/>
        </w:rPr>
        <w:pict>
          <v:shape id="_x0000_s1713" type="#_x0000_t202" style="position:absolute;margin-left:0;margin-top:2.7pt;width:457.55pt;height:15.6pt;z-index:251660800" stroked="f">
            <v:textbox style="mso-next-textbox:#_x0000_s1713;mso-fit-shape-to-text:t" inset="0,0,0,0">
              <w:txbxContent>
                <w:p w:rsidR="005A48E8" w:rsidRPr="00DD2418" w:rsidRDefault="005A48E8" w:rsidP="00B7354D">
                  <w:pPr>
                    <w:pStyle w:val="af"/>
                    <w:jc w:val="center"/>
                    <w:rPr>
                      <w:rFonts w:eastAsiaTheme="minorEastAsia"/>
                    </w:rPr>
                  </w:pPr>
                  <w:bookmarkStart w:id="141" w:name="_Toc388350862"/>
                  <w:proofErr w:type="gramStart"/>
                  <w:r>
                    <w:t>Figure 4.5.2.</w:t>
                  </w:r>
                  <w:proofErr w:type="gramEnd"/>
                  <w:r>
                    <w:fldChar w:fldCharType="begin"/>
                  </w:r>
                  <w:r>
                    <w:instrText xml:space="preserve"> SEQ Figure_4.5.2. \* ARABIC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2</w:t>
                  </w:r>
                  <w:r>
                    <w:fldChar w:fldCharType="end"/>
                  </w:r>
                  <w:r>
                    <w:rPr>
                      <w:rFonts w:eastAsiaTheme="minorEastAsia" w:hint="eastAsia"/>
                    </w:rPr>
                    <w:t xml:space="preserve"> Flow chart of color information added architecture design</w:t>
                  </w:r>
                  <w:bookmarkEnd w:id="141"/>
                </w:p>
              </w:txbxContent>
            </v:textbox>
          </v:shape>
        </w:pict>
      </w:r>
      <w:r w:rsidR="000415AB" w:rsidRPr="00072C05">
        <w:rPr>
          <w:rFonts w:cs="Times New Roman"/>
          <w:color w:val="231F20"/>
          <w:kern w:val="0"/>
          <w:sz w:val="28"/>
          <w:szCs w:val="28"/>
        </w:rPr>
        <w:t xml:space="preserve">                           </w:t>
      </w:r>
    </w:p>
    <w:p w:rsidR="000415AB" w:rsidRPr="00072C05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</w:p>
    <w:p w:rsidR="000415AB" w:rsidRPr="00072C05" w:rsidRDefault="000415AB" w:rsidP="00E95187">
      <w:pPr>
        <w:rPr>
          <w:kern w:val="0"/>
        </w:rPr>
      </w:pPr>
      <w:r w:rsidRPr="00072C05">
        <w:rPr>
          <w:kern w:val="0"/>
        </w:rPr>
        <w:t>The strategy of HOG</w:t>
      </w:r>
      <w:r w:rsidR="00B7354D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>+</w:t>
      </w:r>
      <w:r w:rsidR="00B7354D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>SVM i</w:t>
      </w:r>
      <w:r w:rsidR="00B7354D">
        <w:rPr>
          <w:kern w:val="0"/>
        </w:rPr>
        <w:t>s the same as the original one.</w:t>
      </w:r>
      <w:r w:rsidR="00B7354D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>However, after the ROI</w:t>
      </w:r>
      <w:r w:rsidR="00B7354D">
        <w:rPr>
          <w:rFonts w:eastAsiaTheme="minorEastAsia" w:hint="eastAsia"/>
          <w:kern w:val="0"/>
        </w:rPr>
        <w:t>s are</w:t>
      </w:r>
      <w:r w:rsidRPr="00072C05">
        <w:rPr>
          <w:kern w:val="0"/>
        </w:rPr>
        <w:t xml:space="preserve"> carried out, </w:t>
      </w:r>
      <w:r w:rsidR="00E95187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extracted </w:t>
      </w:r>
      <w:r w:rsidR="00E76F9E">
        <w:rPr>
          <w:rFonts w:eastAsiaTheme="minorEastAsia" w:hint="eastAsia"/>
          <w:kern w:val="0"/>
        </w:rPr>
        <w:t>the</w:t>
      </w:r>
      <w:r w:rsidRPr="00072C05">
        <w:rPr>
          <w:kern w:val="0"/>
        </w:rPr>
        <w:t xml:space="preserve"> middle part called “ROIc</w:t>
      </w:r>
      <w:r w:rsidR="00F009C2">
        <w:rPr>
          <w:rFonts w:eastAsiaTheme="minorEastAsia" w:hint="eastAsia"/>
          <w:kern w:val="0"/>
        </w:rPr>
        <w:t xml:space="preserve"> (</w:t>
      </w:r>
      <w:r w:rsidR="00B25E24">
        <w:rPr>
          <w:rFonts w:eastAsiaTheme="minorEastAsia" w:hint="eastAsia"/>
          <w:kern w:val="0"/>
        </w:rPr>
        <w:t xml:space="preserve">colored </w:t>
      </w:r>
      <w:r w:rsidR="00F009C2">
        <w:rPr>
          <w:rFonts w:eastAsiaTheme="minorEastAsia" w:hint="eastAsia"/>
          <w:kern w:val="0"/>
        </w:rPr>
        <w:t>Region Of Interest)</w:t>
      </w:r>
      <w:r w:rsidR="00E76F9E">
        <w:rPr>
          <w:rFonts w:eastAsiaTheme="minorEastAsia" w:hint="eastAsia"/>
          <w:kern w:val="0"/>
        </w:rPr>
        <w:t>.</w:t>
      </w:r>
      <w:r w:rsidRPr="00072C05">
        <w:rPr>
          <w:kern w:val="0"/>
        </w:rPr>
        <w:t xml:space="preserve">” </w:t>
      </w:r>
      <w:r w:rsidR="00E76F9E">
        <w:rPr>
          <w:rFonts w:eastAsiaTheme="minorEastAsia" w:hint="eastAsia"/>
          <w:kern w:val="0"/>
        </w:rPr>
        <w:t>This</w:t>
      </w:r>
      <w:r w:rsidRPr="00072C05">
        <w:rPr>
          <w:kern w:val="0"/>
        </w:rPr>
        <w:t xml:space="preserve"> could have contained black numbers and the desired unknown color of the sign. </w:t>
      </w:r>
      <w:r w:rsidR="00B7354D">
        <w:rPr>
          <w:rFonts w:eastAsiaTheme="minorEastAsia" w:hint="eastAsia"/>
          <w:kern w:val="0"/>
        </w:rPr>
        <w:t>Our</w:t>
      </w:r>
      <w:r w:rsidRPr="00072C05">
        <w:rPr>
          <w:kern w:val="0"/>
        </w:rPr>
        <w:t xml:space="preserve"> aim </w:t>
      </w:r>
      <w:r w:rsidR="00B7354D">
        <w:rPr>
          <w:rFonts w:eastAsiaTheme="minorEastAsia" w:hint="eastAsia"/>
          <w:kern w:val="0"/>
        </w:rPr>
        <w:t>is</w:t>
      </w:r>
      <w:r w:rsidRPr="00072C05">
        <w:rPr>
          <w:kern w:val="0"/>
        </w:rPr>
        <w:t xml:space="preserve"> to eliminate the black numbers in order to avoid their influence on the effect of the color of the rest </w:t>
      </w:r>
      <w:r w:rsidR="00B7354D">
        <w:rPr>
          <w:rFonts w:eastAsiaTheme="minorEastAsia" w:hint="eastAsia"/>
          <w:kern w:val="0"/>
        </w:rPr>
        <w:t xml:space="preserve">of </w:t>
      </w:r>
      <w:r w:rsidRPr="00072C05">
        <w:rPr>
          <w:kern w:val="0"/>
        </w:rPr>
        <w:t>ROIc.</w:t>
      </w:r>
    </w:p>
    <w:p w:rsidR="000415AB" w:rsidRPr="00072C05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</w:p>
    <w:p w:rsidR="000415AB" w:rsidRPr="00447EFD" w:rsidRDefault="00E76F9E" w:rsidP="00E95187">
      <w:pPr>
        <w:autoSpaceDE w:val="0"/>
        <w:autoSpaceDN w:val="0"/>
        <w:adjustRightInd w:val="0"/>
      </w:pPr>
      <w:r>
        <w:rPr>
          <w:rFonts w:eastAsiaTheme="minorEastAsia" w:hint="eastAsia"/>
        </w:rPr>
        <w:t>In order</w:t>
      </w:r>
      <w:r w:rsidR="000415AB" w:rsidRPr="00447EFD">
        <w:t xml:space="preserve"> to eliminate black numbers from the ROIc, </w:t>
      </w:r>
      <w:r>
        <w:rPr>
          <w:rFonts w:eastAsiaTheme="minorEastAsia" w:hint="eastAsia"/>
        </w:rPr>
        <w:t>b</w:t>
      </w:r>
      <w:r w:rsidRPr="00447EFD">
        <w:t>ecause the RGB value of black pixels is (0, 0, 0),</w:t>
      </w:r>
      <w:r>
        <w:rPr>
          <w:rFonts w:eastAsiaTheme="minorEastAsia" w:hint="eastAsia"/>
        </w:rPr>
        <w:t xml:space="preserve"> </w:t>
      </w:r>
      <w:r w:rsidR="00E95187">
        <w:rPr>
          <w:rFonts w:eastAsiaTheme="minorEastAsia" w:hint="eastAsia"/>
        </w:rPr>
        <w:t>we</w:t>
      </w:r>
      <w:r w:rsidR="000415AB" w:rsidRPr="00447EFD">
        <w:t xml:space="preserve"> decided to calculate the </w:t>
      </w:r>
      <w:r>
        <w:rPr>
          <w:rFonts w:eastAsiaTheme="minorEastAsia" w:hint="eastAsia"/>
        </w:rPr>
        <w:t xml:space="preserve">pixel value of the </w:t>
      </w:r>
      <w:r w:rsidR="000415AB" w:rsidRPr="00447EFD">
        <w:t xml:space="preserve">average </w:t>
      </w:r>
      <w:r w:rsidR="00B7354D">
        <w:rPr>
          <w:rFonts w:eastAsiaTheme="minorEastAsia" w:hint="eastAsia"/>
        </w:rPr>
        <w:t xml:space="preserve">channels </w:t>
      </w:r>
      <w:r>
        <w:rPr>
          <w:rFonts w:eastAsiaTheme="minorEastAsia" w:hint="eastAsia"/>
        </w:rPr>
        <w:t>for</w:t>
      </w:r>
      <w:r w:rsidR="000415AB" w:rsidRPr="00447EFD">
        <w:t xml:space="preserve"> the whole ROIc. If the calculated average </w:t>
      </w:r>
      <w:r w:rsidR="003459AA">
        <w:rPr>
          <w:rFonts w:eastAsiaTheme="minorEastAsia" w:hint="eastAsia"/>
        </w:rPr>
        <w:t>is</w:t>
      </w:r>
      <w:r w:rsidR="000415AB" w:rsidRPr="00447EFD">
        <w:t xml:space="preserve"> close to 0, </w:t>
      </w:r>
      <w:r w:rsidR="00E95187">
        <w:rPr>
          <w:rFonts w:eastAsiaTheme="minorEastAsia" w:hint="eastAsia"/>
        </w:rPr>
        <w:t>we</w:t>
      </w:r>
      <w:r w:rsidR="003459AA">
        <w:t xml:space="preserve"> assumed the pixel was black.</w:t>
      </w:r>
      <w:r w:rsidR="003459AA">
        <w:rPr>
          <w:rFonts w:eastAsiaTheme="minorEastAsia" w:hint="eastAsia"/>
        </w:rPr>
        <w:t xml:space="preserve"> </w:t>
      </w:r>
      <w:r w:rsidR="000415AB" w:rsidRPr="00447EFD">
        <w:t>If not</w:t>
      </w:r>
      <w:r w:rsidR="00E95187" w:rsidRPr="00447EFD">
        <w:t>,</w:t>
      </w:r>
      <w:r w:rsidR="00E95187">
        <w:rPr>
          <w:rFonts w:eastAsiaTheme="minorEastAsia"/>
        </w:rPr>
        <w:t xml:space="preserve"> we</w:t>
      </w:r>
      <w:r w:rsidR="000415AB" w:rsidRPr="00447EFD">
        <w:t xml:space="preserve"> needed to count the number of non-black value</w:t>
      </w:r>
      <w:r>
        <w:rPr>
          <w:rFonts w:eastAsiaTheme="minorEastAsia" w:hint="eastAsia"/>
        </w:rPr>
        <w:t>s</w:t>
      </w:r>
      <w:r w:rsidR="000415AB" w:rsidRPr="00447EFD">
        <w:t xml:space="preserve"> and </w:t>
      </w:r>
      <w:r>
        <w:rPr>
          <w:rFonts w:eastAsiaTheme="minorEastAsia" w:hint="eastAsia"/>
        </w:rPr>
        <w:t xml:space="preserve">to </w:t>
      </w:r>
      <w:r w:rsidR="000415AB" w:rsidRPr="00447EFD">
        <w:t xml:space="preserve">calculate the sum of </w:t>
      </w:r>
      <w:r>
        <w:rPr>
          <w:rFonts w:eastAsiaTheme="minorEastAsia" w:hint="eastAsia"/>
        </w:rPr>
        <w:t xml:space="preserve">the </w:t>
      </w:r>
      <w:r w:rsidR="000415AB" w:rsidRPr="00447EFD">
        <w:t xml:space="preserve">three channels. </w:t>
      </w:r>
      <w:r>
        <w:rPr>
          <w:rFonts w:eastAsiaTheme="minorEastAsia" w:hint="eastAsia"/>
        </w:rPr>
        <w:t>I</w:t>
      </w:r>
      <w:r w:rsidR="000415AB" w:rsidRPr="00447EFD">
        <w:t>f the</w:t>
      </w:r>
      <w:r>
        <w:rPr>
          <w:rFonts w:eastAsiaTheme="minorEastAsia" w:hint="eastAsia"/>
        </w:rPr>
        <w:t xml:space="preserve"> average of the</w:t>
      </w:r>
      <w:r w:rsidR="000415AB" w:rsidRPr="00447EFD">
        <w:t xml:space="preserve"> </w:t>
      </w:r>
      <w:r>
        <w:rPr>
          <w:rFonts w:eastAsiaTheme="minorEastAsia" w:hint="eastAsia"/>
        </w:rPr>
        <w:t>pixel value of these three</w:t>
      </w:r>
      <w:r w:rsidR="003459AA">
        <w:rPr>
          <w:rFonts w:eastAsiaTheme="minorEastAsia" w:hint="eastAsia"/>
        </w:rPr>
        <w:t xml:space="preserve"> is</w:t>
      </w:r>
      <w:r w:rsidR="000415AB" w:rsidRPr="00447EFD">
        <w:t xml:space="preserve"> mor</w:t>
      </w:r>
      <w:r>
        <w:t>e than 240-250</w:t>
      </w:r>
      <w:r>
        <w:rPr>
          <w:rFonts w:eastAsiaTheme="minorEastAsia" w:hint="eastAsia"/>
        </w:rPr>
        <w:t xml:space="preserve"> </w:t>
      </w:r>
      <w:r w:rsidR="000415AB" w:rsidRPr="00447EFD">
        <w:lastRenderedPageBreak/>
        <w:t>(</w:t>
      </w:r>
      <w:r w:rsidR="003459AA">
        <w:rPr>
          <w:rFonts w:eastAsiaTheme="minorEastAsia" w:hint="eastAsia"/>
        </w:rPr>
        <w:t xml:space="preserve">RGB value of each channel for </w:t>
      </w:r>
      <w:r w:rsidR="000415AB" w:rsidRPr="00447EFD">
        <w:t xml:space="preserve">white </w:t>
      </w:r>
      <w:r>
        <w:rPr>
          <w:rFonts w:eastAsiaTheme="minorEastAsia" w:hint="eastAsia"/>
        </w:rPr>
        <w:t xml:space="preserve">pixels </w:t>
      </w:r>
      <w:r w:rsidR="003459AA">
        <w:rPr>
          <w:rFonts w:eastAsiaTheme="minorEastAsia" w:hint="eastAsia"/>
        </w:rPr>
        <w:t xml:space="preserve">is </w:t>
      </w:r>
      <w:r w:rsidR="000415AB" w:rsidRPr="00447EFD">
        <w:t>(255,</w:t>
      </w:r>
      <w:r w:rsidR="0069764D">
        <w:rPr>
          <w:rFonts w:eastAsiaTheme="minorEastAsia" w:hint="eastAsia"/>
        </w:rPr>
        <w:t xml:space="preserve"> </w:t>
      </w:r>
      <w:r w:rsidR="000415AB" w:rsidRPr="00447EFD">
        <w:t>255,</w:t>
      </w:r>
      <w:r w:rsidR="0069764D">
        <w:rPr>
          <w:rFonts w:eastAsiaTheme="minorEastAsia" w:hint="eastAsia"/>
        </w:rPr>
        <w:t xml:space="preserve"> </w:t>
      </w:r>
      <w:r w:rsidR="000415AB" w:rsidRPr="00447EFD">
        <w:t xml:space="preserve">255)), </w:t>
      </w:r>
      <w:r w:rsidR="00C13062">
        <w:rPr>
          <w:rFonts w:eastAsiaTheme="minorEastAsia"/>
        </w:rPr>
        <w:t>we</w:t>
      </w:r>
      <w:r w:rsidR="00E95187">
        <w:rPr>
          <w:rFonts w:eastAsiaTheme="minorEastAsia" w:hint="eastAsia"/>
        </w:rPr>
        <w:t xml:space="preserve"> </w:t>
      </w:r>
      <w:r w:rsidR="00CD21E3">
        <w:rPr>
          <w:rFonts w:eastAsiaTheme="minorEastAsia" w:hint="eastAsia"/>
        </w:rPr>
        <w:t>could</w:t>
      </w:r>
      <w:r w:rsidR="000415AB" w:rsidRPr="00447EFD">
        <w:t xml:space="preserve"> decide </w:t>
      </w:r>
      <w:r w:rsidR="0069764D">
        <w:rPr>
          <w:rFonts w:eastAsiaTheme="minorEastAsia" w:hint="eastAsia"/>
        </w:rPr>
        <w:t xml:space="preserve">that </w:t>
      </w:r>
      <w:r w:rsidR="000415AB" w:rsidRPr="00447EFD">
        <w:t xml:space="preserve">the background color </w:t>
      </w:r>
      <w:r w:rsidR="003459AA">
        <w:rPr>
          <w:rFonts w:eastAsiaTheme="minorEastAsia" w:hint="eastAsia"/>
        </w:rPr>
        <w:t>is</w:t>
      </w:r>
      <w:r w:rsidR="003459AA">
        <w:t xml:space="preserve"> white</w:t>
      </w:r>
      <w:r w:rsidR="0069764D">
        <w:rPr>
          <w:rFonts w:eastAsiaTheme="minorEastAsia" w:hint="eastAsia"/>
        </w:rPr>
        <w:t>;</w:t>
      </w:r>
      <w:r w:rsidR="003459AA">
        <w:t xml:space="preserve"> </w:t>
      </w:r>
      <w:r w:rsidR="00547F8C">
        <w:rPr>
          <w:rFonts w:eastAsiaTheme="minorEastAsia" w:hint="eastAsia"/>
        </w:rPr>
        <w:t>w</w:t>
      </w:r>
      <w:r w:rsidR="0069764D">
        <w:rPr>
          <w:rFonts w:eastAsiaTheme="minorEastAsia" w:hint="eastAsia"/>
        </w:rPr>
        <w:t>e could thus</w:t>
      </w:r>
      <w:r w:rsidR="003459AA">
        <w:t xml:space="preserve"> process</w:t>
      </w:r>
      <w:r w:rsidR="000415AB" w:rsidRPr="00447EFD">
        <w:t xml:space="preserve"> the original recognition step. Otherwise, since the </w:t>
      </w:r>
      <w:r w:rsidR="00854EF3" w:rsidRPr="00447EFD">
        <w:t>colors</w:t>
      </w:r>
      <w:r w:rsidR="000415AB" w:rsidRPr="00447EFD">
        <w:t xml:space="preserve"> of </w:t>
      </w:r>
      <w:r w:rsidR="0069764D">
        <w:rPr>
          <w:rFonts w:eastAsiaTheme="minorEastAsia" w:hint="eastAsia"/>
        </w:rPr>
        <w:t xml:space="preserve">the </w:t>
      </w:r>
      <w:r w:rsidR="000415AB" w:rsidRPr="00447EFD">
        <w:t xml:space="preserve">background in </w:t>
      </w:r>
      <w:r w:rsidR="003459AA">
        <w:rPr>
          <w:rFonts w:eastAsiaTheme="minorEastAsia" w:hint="eastAsia"/>
        </w:rPr>
        <w:t>our</w:t>
      </w:r>
      <w:r w:rsidR="003459AA">
        <w:t xml:space="preserve"> data</w:t>
      </w:r>
      <w:r w:rsidR="003459AA">
        <w:rPr>
          <w:rFonts w:eastAsiaTheme="minorEastAsia" w:hint="eastAsia"/>
        </w:rPr>
        <w:t>set</w:t>
      </w:r>
      <w:r w:rsidR="000415AB" w:rsidRPr="00447EFD">
        <w:t xml:space="preserve"> are yellow and orange</w:t>
      </w:r>
      <w:r w:rsidR="0069764D">
        <w:rPr>
          <w:rFonts w:eastAsiaTheme="minorEastAsia" w:hint="eastAsia"/>
        </w:rPr>
        <w:t>,</w:t>
      </w:r>
      <w:r w:rsidR="000415AB" w:rsidRPr="00447EFD">
        <w:t xml:space="preserve"> they are almost </w:t>
      </w:r>
      <w:r w:rsidR="0069764D">
        <w:rPr>
          <w:rFonts w:eastAsiaTheme="minorEastAsia" w:hint="eastAsia"/>
        </w:rPr>
        <w:t xml:space="preserve">the </w:t>
      </w:r>
      <w:r w:rsidR="000415AB" w:rsidRPr="00447EFD">
        <w:t>same</w:t>
      </w:r>
      <w:r w:rsidR="0069764D">
        <w:rPr>
          <w:rFonts w:eastAsiaTheme="minorEastAsia" w:hint="eastAsia"/>
        </w:rPr>
        <w:t xml:space="preserve">: </w:t>
      </w:r>
      <w:r w:rsidR="003459AA">
        <w:rPr>
          <w:rFonts w:eastAsiaTheme="minorEastAsia"/>
        </w:rPr>
        <w:t>standard</w:t>
      </w:r>
      <w:r w:rsidR="003459AA">
        <w:rPr>
          <w:rFonts w:eastAsiaTheme="minorEastAsia" w:hint="eastAsia"/>
        </w:rPr>
        <w:t xml:space="preserve"> </w:t>
      </w:r>
      <w:r w:rsidR="000415AB" w:rsidRPr="00447EFD">
        <w:t>yellow (255</w:t>
      </w:r>
      <w:r w:rsidR="00613254" w:rsidRPr="00447EFD">
        <w:t>, 255, 0</w:t>
      </w:r>
      <w:r w:rsidR="003459AA">
        <w:t>)</w:t>
      </w:r>
      <w:r w:rsidR="0069764D">
        <w:rPr>
          <w:rFonts w:eastAsiaTheme="minorEastAsia" w:hint="eastAsia"/>
        </w:rPr>
        <w:t xml:space="preserve"> and </w:t>
      </w:r>
      <w:r w:rsidR="003459AA">
        <w:rPr>
          <w:rFonts w:eastAsiaTheme="minorEastAsia" w:hint="eastAsia"/>
        </w:rPr>
        <w:t xml:space="preserve">standard </w:t>
      </w:r>
      <w:r w:rsidR="000415AB" w:rsidRPr="00447EFD">
        <w:t>orange (255</w:t>
      </w:r>
      <w:r w:rsidR="00613254" w:rsidRPr="00447EFD">
        <w:t>, 69, 0</w:t>
      </w:r>
      <w:r w:rsidR="000415AB" w:rsidRPr="00447EFD">
        <w:t>)</w:t>
      </w:r>
      <w:r w:rsidR="0069764D">
        <w:rPr>
          <w:rFonts w:eastAsiaTheme="minorEastAsia" w:hint="eastAsia"/>
        </w:rPr>
        <w:t>.</w:t>
      </w:r>
      <w:r w:rsidR="000415AB" w:rsidRPr="00447EFD">
        <w:t xml:space="preserve"> </w:t>
      </w:r>
      <w:r w:rsidR="0069764D">
        <w:rPr>
          <w:rFonts w:eastAsiaTheme="minorEastAsia" w:hint="eastAsia"/>
        </w:rPr>
        <w:t>I</w:t>
      </w:r>
      <w:r w:rsidR="000415AB" w:rsidRPr="00447EFD">
        <w:t xml:space="preserve">n order to separate them clearly, </w:t>
      </w:r>
      <w:r w:rsidR="00E95187">
        <w:rPr>
          <w:rFonts w:eastAsiaTheme="minorEastAsia" w:hint="eastAsia"/>
        </w:rPr>
        <w:t>we</w:t>
      </w:r>
      <w:r w:rsidR="000415AB" w:rsidRPr="00447EFD">
        <w:t xml:space="preserve"> ha</w:t>
      </w:r>
      <w:r w:rsidR="003459AA">
        <w:rPr>
          <w:rFonts w:eastAsiaTheme="minorEastAsia" w:hint="eastAsia"/>
        </w:rPr>
        <w:t>ve</w:t>
      </w:r>
      <w:r w:rsidR="000415AB" w:rsidRPr="00447EFD">
        <w:t xml:space="preserve"> to do the statistic </w:t>
      </w:r>
      <w:r w:rsidR="0069764D">
        <w:rPr>
          <w:rFonts w:eastAsiaTheme="minorEastAsia" w:hint="eastAsia"/>
        </w:rPr>
        <w:t>for the</w:t>
      </w:r>
      <w:r w:rsidR="000415AB" w:rsidRPr="00447EFD">
        <w:t xml:space="preserve"> average value of three channels for all yellow signs and orange signs</w:t>
      </w:r>
      <w:r w:rsidR="0069764D">
        <w:rPr>
          <w:rFonts w:eastAsiaTheme="minorEastAsia" w:hint="eastAsia"/>
        </w:rPr>
        <w:t>; this is</w:t>
      </w:r>
      <w:r w:rsidR="000415AB" w:rsidRPr="00447EFD">
        <w:t xml:space="preserve"> called the experience values</w:t>
      </w:r>
      <w:r w:rsidR="0069764D">
        <w:rPr>
          <w:rFonts w:eastAsiaTheme="minorEastAsia" w:hint="eastAsia"/>
        </w:rPr>
        <w:t xml:space="preserve">. </w:t>
      </w:r>
      <w:r w:rsidR="0069764D" w:rsidRPr="00B25E24">
        <w:rPr>
          <w:rFonts w:eastAsiaTheme="minorEastAsia" w:hint="eastAsia"/>
          <w:highlight w:val="yellow"/>
        </w:rPr>
        <w:t>A</w:t>
      </w:r>
      <w:r w:rsidR="000415AB" w:rsidRPr="00B25E24">
        <w:rPr>
          <w:highlight w:val="yellow"/>
        </w:rPr>
        <w:t>nd</w:t>
      </w:r>
      <w:r w:rsidR="0069764D" w:rsidRPr="00B25E24">
        <w:rPr>
          <w:rFonts w:eastAsiaTheme="minorEastAsia" w:hint="eastAsia"/>
          <w:highlight w:val="yellow"/>
        </w:rPr>
        <w:t xml:space="preserve">, we must then </w:t>
      </w:r>
      <w:r w:rsidR="000415AB" w:rsidRPr="00B25E24">
        <w:rPr>
          <w:highlight w:val="yellow"/>
        </w:rPr>
        <w:t xml:space="preserve">compute the 2 variances of each </w:t>
      </w:r>
      <w:r w:rsidR="00854EF3" w:rsidRPr="00B25E24">
        <w:rPr>
          <w:highlight w:val="yellow"/>
        </w:rPr>
        <w:t>colored</w:t>
      </w:r>
      <w:r w:rsidR="000415AB" w:rsidRPr="00B25E24">
        <w:rPr>
          <w:highlight w:val="yellow"/>
        </w:rPr>
        <w:t xml:space="preserve"> pixel towards experience values. If the variance between </w:t>
      </w:r>
      <w:r w:rsidR="0069764D" w:rsidRPr="00B25E24">
        <w:rPr>
          <w:rFonts w:eastAsiaTheme="minorEastAsia" w:hint="eastAsia"/>
          <w:highlight w:val="yellow"/>
        </w:rPr>
        <w:t xml:space="preserve">an </w:t>
      </w:r>
      <w:r w:rsidR="000415AB" w:rsidRPr="00B25E24">
        <w:rPr>
          <w:highlight w:val="yellow"/>
        </w:rPr>
        <w:t xml:space="preserve">unknown </w:t>
      </w:r>
      <w:r w:rsidR="003459AA" w:rsidRPr="00B25E24">
        <w:rPr>
          <w:rFonts w:eastAsiaTheme="minorEastAsia" w:hint="eastAsia"/>
          <w:highlight w:val="yellow"/>
        </w:rPr>
        <w:t xml:space="preserve">color </w:t>
      </w:r>
      <w:r w:rsidR="000415AB" w:rsidRPr="00B25E24">
        <w:rPr>
          <w:highlight w:val="yellow"/>
        </w:rPr>
        <w:t xml:space="preserve">and yellow </w:t>
      </w:r>
      <w:r w:rsidR="0069764D" w:rsidRPr="00B25E24">
        <w:rPr>
          <w:rFonts w:eastAsiaTheme="minorEastAsia" w:hint="eastAsia"/>
          <w:highlight w:val="yellow"/>
        </w:rPr>
        <w:t xml:space="preserve">experience values </w:t>
      </w:r>
      <w:r w:rsidR="000415AB" w:rsidRPr="00B25E24">
        <w:rPr>
          <w:highlight w:val="yellow"/>
        </w:rPr>
        <w:t>is small, the background is yellow</w:t>
      </w:r>
      <w:r w:rsidR="0069764D" w:rsidRPr="00B25E24">
        <w:rPr>
          <w:rFonts w:eastAsiaTheme="minorEastAsia" w:hint="eastAsia"/>
          <w:highlight w:val="yellow"/>
        </w:rPr>
        <w:t>.</w:t>
      </w:r>
      <w:r w:rsidR="000415AB" w:rsidRPr="00B25E24">
        <w:rPr>
          <w:highlight w:val="yellow"/>
        </w:rPr>
        <w:t xml:space="preserve"> </w:t>
      </w:r>
      <w:r w:rsidR="0069764D" w:rsidRPr="00B25E24">
        <w:rPr>
          <w:rFonts w:eastAsiaTheme="minorEastAsia" w:hint="eastAsia"/>
          <w:highlight w:val="yellow"/>
        </w:rPr>
        <w:t>O</w:t>
      </w:r>
      <w:r w:rsidR="000415AB" w:rsidRPr="00B25E24">
        <w:rPr>
          <w:highlight w:val="yellow"/>
        </w:rPr>
        <w:t xml:space="preserve">therwise it should be </w:t>
      </w:r>
      <w:r w:rsidR="0069764D" w:rsidRPr="00B25E24">
        <w:rPr>
          <w:rFonts w:eastAsiaTheme="minorEastAsia" w:hint="eastAsia"/>
          <w:highlight w:val="yellow"/>
        </w:rPr>
        <w:t xml:space="preserve">an </w:t>
      </w:r>
      <w:r w:rsidR="000415AB" w:rsidRPr="00B25E24">
        <w:rPr>
          <w:highlight w:val="yellow"/>
        </w:rPr>
        <w:t>orange background.</w:t>
      </w:r>
      <w:r w:rsidR="000415AB" w:rsidRPr="00447EFD">
        <w:t xml:space="preserve"> After this, </w:t>
      </w:r>
      <w:r w:rsidR="00E95187">
        <w:rPr>
          <w:rFonts w:eastAsiaTheme="minorEastAsia" w:hint="eastAsia"/>
        </w:rPr>
        <w:t>we</w:t>
      </w:r>
      <w:r w:rsidR="000415AB" w:rsidRPr="00447EFD">
        <w:t xml:space="preserve"> moved onto the recognition step. The structure of </w:t>
      </w:r>
      <w:r w:rsidR="0069764D">
        <w:rPr>
          <w:rFonts w:eastAsiaTheme="minorEastAsia" w:hint="eastAsia"/>
        </w:rPr>
        <w:t xml:space="preserve">the </w:t>
      </w:r>
      <w:r w:rsidR="000415AB" w:rsidRPr="00447EFD">
        <w:t xml:space="preserve">color </w:t>
      </w:r>
      <w:r w:rsidR="003459AA">
        <w:rPr>
          <w:rFonts w:eastAsiaTheme="minorEastAsia" w:hint="eastAsia"/>
        </w:rPr>
        <w:t>information analysis</w:t>
      </w:r>
      <w:r w:rsidR="000415AB" w:rsidRPr="00447EFD">
        <w:t xml:space="preserve">, which aims to fit our </w:t>
      </w:r>
      <w:r w:rsidR="00854EF3" w:rsidRPr="00447EFD">
        <w:t>situation,</w:t>
      </w:r>
      <w:r w:rsidR="000415AB" w:rsidRPr="00447EFD">
        <w:t xml:space="preserve"> is described below:</w:t>
      </w:r>
    </w:p>
    <w:p w:rsidR="000415AB" w:rsidRPr="00072C05" w:rsidRDefault="008401BD" w:rsidP="00C74E02">
      <w:pPr>
        <w:autoSpaceDE w:val="0"/>
        <w:autoSpaceDN w:val="0"/>
        <w:adjustRightInd w:val="0"/>
        <w:rPr>
          <w:rFonts w:cs="Times New Roman"/>
          <w:color w:val="231F20"/>
          <w:kern w:val="0"/>
          <w:sz w:val="28"/>
          <w:szCs w:val="28"/>
        </w:rPr>
      </w:pPr>
      <w:r>
        <w:rPr>
          <w:rFonts w:cs="Times New Roman"/>
          <w:color w:val="231F20"/>
          <w:kern w:val="0"/>
          <w:sz w:val="28"/>
          <w:szCs w:val="28"/>
        </w:rPr>
        <w:lastRenderedPageBreak/>
        <w:pict>
          <v:group id="_x0000_s1618" editas="canvas" style="position:absolute;margin-left:-33.25pt;margin-top:-6.85pt;width:480.15pt;height:681pt;z-index:251656704;mso-position-horizontal-relative:char;mso-position-vertical-relative:line" coordorigin="1800,1624" coordsize="9603,13620">
            <o:lock v:ext="edit" aspectratio="t"/>
            <v:shape id="_x0000_s1619" type="#_x0000_t75" style="position:absolute;left:1800;top:1624;width:9603;height:13620" o:preferrelative="f">
              <v:fill o:detectmouseclick="t"/>
              <v:path o:extrusionok="t" o:connecttype="none"/>
              <o:lock v:ext="edit" text="t"/>
            </v:shape>
            <v:shapetype id="_x0000_t110" coordsize="21600,21600" o:spt="110" path="m10800,l,10800,10800,21600,21600,10800xe">
              <v:stroke joinstyle="miter"/>
              <v:path gradientshapeok="t" o:connecttype="rect" textboxrect="5400,5400,16200,16200"/>
            </v:shapetype>
            <v:shape id="_x0000_s1620" type="#_x0000_t110" style="position:absolute;left:4220;top:5158;width:3784;height:1256" filled="f">
              <v:fill opacity="0"/>
              <v:textbox style="mso-next-textbox:#_x0000_s1620">
                <w:txbxContent>
                  <w:p w:rsidR="005A48E8" w:rsidRPr="00F036DE" w:rsidRDefault="005A48E8" w:rsidP="000415AB">
                    <w:pPr>
                      <w:rPr>
                        <w:szCs w:val="21"/>
                      </w:rPr>
                    </w:pPr>
                    <w:r w:rsidRPr="00F036DE">
                      <w:rPr>
                        <w:rFonts w:hint="eastAsia"/>
                        <w:szCs w:val="21"/>
                      </w:rPr>
                      <w:t>Decide the color is white or others</w:t>
                    </w:r>
                  </w:p>
                </w:txbxContent>
              </v:textbox>
            </v:shape>
            <v:shapetype id="_x0000_t109" coordsize="21600,21600" o:spt="109" path="m,l,21600r21600,l21600,xe">
              <v:stroke joinstyle="miter"/>
              <v:path gradientshapeok="t" o:connecttype="rect"/>
            </v:shapetype>
            <v:shape id="_x0000_s1621" type="#_x0000_t109" style="position:absolute;left:4220;top:3985;width:3783;height:553" filled="f">
              <v:fill opacity="0"/>
              <v:textbox style="mso-next-textbox:#_x0000_s1621">
                <w:txbxContent>
                  <w:p w:rsidR="005A48E8" w:rsidRPr="00F036DE" w:rsidRDefault="005A48E8" w:rsidP="00324599">
                    <w:pPr>
                      <w:ind w:firstLineChars="200" w:firstLine="480"/>
                      <w:rPr>
                        <w:szCs w:val="21"/>
                      </w:rPr>
                    </w:pPr>
                    <w:r w:rsidRPr="00F036DE">
                      <w:rPr>
                        <w:rFonts w:hint="eastAsia"/>
                        <w:szCs w:val="21"/>
                      </w:rPr>
                      <w:t>To eliminate the black color</w:t>
                    </w:r>
                  </w:p>
                </w:txbxContent>
              </v:textbox>
            </v:shape>
            <v:shape id="_x0000_s1622" type="#_x0000_t32" style="position:absolute;left:6112;top:6414;width:1;height:901" o:connectortype="straight">
              <v:stroke endarrow="block"/>
            </v:shape>
            <v:shape id="_x0000_s1626" type="#_x0000_t109" style="position:absolute;left:2763;top:7786;width:2160;height:588" filled="f">
              <v:fill opacity="0"/>
              <v:textbox style="mso-next-textbox:#_x0000_s1626">
                <w:txbxContent>
                  <w:p w:rsidR="005A48E8" w:rsidRPr="00463BB1" w:rsidRDefault="005A48E8" w:rsidP="000415AB">
                    <w:pPr>
                      <w:rPr>
                        <w:rFonts w:cs="Times New Roman"/>
                        <w:szCs w:val="21"/>
                      </w:rPr>
                    </w:pPr>
                    <w:r w:rsidRPr="00463BB1">
                      <w:rPr>
                        <w:rFonts w:cs="Times New Roman"/>
                        <w:szCs w:val="21"/>
                      </w:rPr>
                      <w:t>White background</w:t>
                    </w:r>
                  </w:p>
                </w:txbxContent>
              </v:textbox>
            </v:shape>
            <v:shape id="_x0000_s1627" type="#_x0000_t109" style="position:absolute;left:7340;top:7662;width:2404;height:599" filled="f">
              <v:fill opacity="0"/>
              <v:textbox style="mso-next-textbox:#_x0000_s1627">
                <w:txbxContent>
                  <w:p w:rsidR="005A48E8" w:rsidRPr="00C74E02" w:rsidRDefault="005A48E8" w:rsidP="00324599">
                    <w:pPr>
                      <w:ind w:firstLineChars="50" w:firstLine="120"/>
                      <w:rPr>
                        <w:rFonts w:eastAsiaTheme="minorEastAsia" w:cs="Times New Roman"/>
                        <w:szCs w:val="21"/>
                      </w:rPr>
                    </w:pPr>
                    <w:r w:rsidRPr="00463BB1">
                      <w:rPr>
                        <w:rFonts w:cs="Times New Roman"/>
                        <w:szCs w:val="21"/>
                      </w:rPr>
                      <w:t>Other background</w:t>
                    </w:r>
                    <w:r>
                      <w:rPr>
                        <w:rFonts w:eastAsiaTheme="minorEastAsia" w:cs="Times New Roman" w:hint="eastAsia"/>
                        <w:szCs w:val="21"/>
                      </w:rPr>
                      <w:t>s</w:t>
                    </w:r>
                  </w:p>
                </w:txbxContent>
              </v:textbox>
            </v:shape>
            <v:shape id="_x0000_s1629" type="#_x0000_t32" style="position:absolute;left:8506;top:8261;width:1;height:575" o:connectortype="straight">
              <v:stroke endarrow="block"/>
            </v:shape>
            <v:shapetype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_x0000_s1630" type="#_x0000_t176" style="position:absolute;left:4772;top:1624;width:2652;height:536" filled="f">
              <v:fill opacity="0"/>
              <v:textbox style="mso-next-textbox:#_x0000_s1630">
                <w:txbxContent>
                  <w:p w:rsidR="005A48E8" w:rsidRPr="00F009C2" w:rsidRDefault="005A48E8" w:rsidP="00324599">
                    <w:pPr>
                      <w:spacing w:line="276" w:lineRule="auto"/>
                      <w:ind w:firstLineChars="100" w:firstLine="240"/>
                      <w:rPr>
                        <w:rFonts w:eastAsiaTheme="minorEastAsia" w:cs="Times New Roman"/>
                        <w:szCs w:val="21"/>
                      </w:rPr>
                    </w:pPr>
                    <w:r w:rsidRPr="00482BE9">
                      <w:rPr>
                        <w:rFonts w:cs="Times New Roman"/>
                        <w:szCs w:val="21"/>
                      </w:rPr>
                      <w:t>First HOG get ROI</w:t>
                    </w:r>
                    <w:r>
                      <w:rPr>
                        <w:rFonts w:eastAsiaTheme="minorEastAsia" w:cs="Times New Roman" w:hint="eastAsia"/>
                        <w:szCs w:val="21"/>
                      </w:rPr>
                      <w:t>s</w:t>
                    </w:r>
                  </w:p>
                </w:txbxContent>
              </v:textbox>
            </v:shape>
            <v:shape id="_x0000_s1631" type="#_x0000_t176" style="position:absolute;left:4772;top:2813;width:2652;height:536" filled="f">
              <v:fill opacity="0"/>
              <v:textbox style="mso-next-textbox:#_x0000_s1631">
                <w:txbxContent>
                  <w:p w:rsidR="005A48E8" w:rsidRPr="00482BE9" w:rsidRDefault="005A48E8" w:rsidP="000415AB">
                    <w:pPr>
                      <w:rPr>
                        <w:rFonts w:cs="Times New Roman"/>
                        <w:szCs w:val="21"/>
                      </w:rPr>
                    </w:pPr>
                    <w:r w:rsidRPr="00482BE9">
                      <w:rPr>
                        <w:rFonts w:cs="Times New Roman"/>
                        <w:szCs w:val="21"/>
                      </w:rPr>
                      <w:t xml:space="preserve">From ROI extract </w:t>
                    </w:r>
                    <w:proofErr w:type="spellStart"/>
                    <w:r w:rsidRPr="00482BE9">
                      <w:rPr>
                        <w:rFonts w:cs="Times New Roman"/>
                        <w:szCs w:val="21"/>
                      </w:rPr>
                      <w:t>ROIc</w:t>
                    </w:r>
                    <w:proofErr w:type="spellEnd"/>
                  </w:p>
                </w:txbxContent>
              </v:textbox>
            </v:shape>
            <v:shape id="_x0000_s1632" type="#_x0000_t32" style="position:absolute;left:6098;top:2160;width:1;height:653" o:connectortype="straight">
              <v:stroke endarrow="block"/>
            </v:shape>
            <v:shape id="_x0000_s1633" type="#_x0000_t32" style="position:absolute;left:6098;top:3349;width:14;height:636" o:connectortype="straight">
              <v:stroke endarrow="block"/>
            </v:shape>
            <v:shape id="_x0000_s1634" type="#_x0000_t32" style="position:absolute;left:6112;top:4538;width:1;height:620" o:connectortype="straight">
              <v:stroke endarrow="block"/>
            </v:shape>
            <v:shape id="_x0000_s1635" type="#_x0000_t109" style="position:absolute;left:2616;top:9034;width:2478;height:1178" filled="f">
              <v:fill opacity="0"/>
              <v:textbox style="mso-next-textbox:#_x0000_s1635">
                <w:txbxContent>
                  <w:p w:rsidR="005A48E8" w:rsidRPr="00482BE9" w:rsidRDefault="005A48E8" w:rsidP="000415AB">
                    <w:pPr>
                      <w:rPr>
                        <w:rFonts w:cs="Times New Roman"/>
                        <w:szCs w:val="21"/>
                      </w:rPr>
                    </w:pPr>
                    <w:r w:rsidRPr="00482BE9">
                      <w:rPr>
                        <w:rFonts w:cs="Times New Roman"/>
                        <w:szCs w:val="21"/>
                      </w:rPr>
                      <w:t>Process the original recognition step</w:t>
                    </w:r>
                  </w:p>
                </w:txbxContent>
              </v:textbox>
            </v:shape>
            <v:shape id="_x0000_s1636" type="#_x0000_t110" style="position:absolute;left:6631;top:8831;width:3750;height:1239" filled="f">
              <v:fill opacity="0"/>
              <v:textbox style="mso-next-textbox:#_x0000_s1636">
                <w:txbxContent>
                  <w:p w:rsidR="005A48E8" w:rsidRPr="00F009C2" w:rsidRDefault="005A48E8" w:rsidP="000415AB">
                    <w:pPr>
                      <w:rPr>
                        <w:rFonts w:cs="Times New Roman"/>
                        <w:sz w:val="20"/>
                        <w:szCs w:val="20"/>
                      </w:rPr>
                    </w:pPr>
                    <w:r w:rsidRPr="00F009C2">
                      <w:rPr>
                        <w:rFonts w:cs="Times New Roman"/>
                        <w:sz w:val="20"/>
                        <w:szCs w:val="20"/>
                      </w:rPr>
                      <w:t>If is yellow or orange</w:t>
                    </w:r>
                  </w:p>
                </w:txbxContent>
              </v:textbox>
            </v:shape>
            <v:shape id="_x0000_s1637" type="#_x0000_t109" style="position:absolute;left:2616;top:10834;width:2478;height:586" filled="f">
              <v:fill opacity="0"/>
              <v:textbox style="mso-next-textbox:#_x0000_s1637">
                <w:txbxContent>
                  <w:p w:rsidR="005A48E8" w:rsidRPr="00482BE9" w:rsidRDefault="005A48E8" w:rsidP="00324599">
                    <w:pPr>
                      <w:ind w:firstLineChars="100" w:firstLine="240"/>
                      <w:rPr>
                        <w:rFonts w:cs="Times New Roman"/>
                        <w:szCs w:val="21"/>
                      </w:rPr>
                    </w:pPr>
                    <w:r w:rsidRPr="00482BE9">
                      <w:rPr>
                        <w:rFonts w:cs="Times New Roman"/>
                        <w:szCs w:val="21"/>
                      </w:rPr>
                      <w:t>Get the results</w:t>
                    </w:r>
                  </w:p>
                </w:txbxContent>
              </v:textbox>
            </v:shape>
            <v:shape id="_x0000_s1638" type="#_x0000_t32" style="position:absolute;left:3855;top:10212;width:1;height:622" o:connectortype="straight">
              <v:stroke endarrow="block"/>
            </v:shape>
            <v:shape id="_x0000_s1639" type="#_x0000_t109" style="position:absolute;left:7271;top:10700;width:2473;height:519" filled="f">
              <v:fill opacity="0"/>
              <v:textbox style="mso-next-textbox:#_x0000_s1639">
                <w:txbxContent>
                  <w:p w:rsidR="005A48E8" w:rsidRDefault="005A48E8" w:rsidP="00324599">
                    <w:pPr>
                      <w:ind w:firstLineChars="100" w:firstLine="240"/>
                    </w:pPr>
                    <w:r>
                      <w:rPr>
                        <w:rFonts w:hint="eastAsia"/>
                      </w:rPr>
                      <w:t>Calculate variances</w:t>
                    </w:r>
                  </w:p>
                </w:txbxContent>
              </v:textbox>
            </v:shape>
            <v:shape id="_x0000_s1640" type="#_x0000_t32" style="position:absolute;left:8506;top:10070;width:2;height:630" o:connectortype="straight">
              <v:stroke endarrow="block"/>
            </v:shape>
            <v:shape id="_x0000_s1645" type="#_x0000_t109" style="position:absolute;left:6262;top:12317;width:1558;height:543" filled="f">
              <v:fill opacity="0"/>
              <v:textbox style="mso-next-textbox:#_x0000_s1645">
                <w:txbxContent>
                  <w:p w:rsidR="005A48E8" w:rsidRDefault="005A48E8" w:rsidP="00324599">
                    <w:pPr>
                      <w:spacing w:line="276" w:lineRule="auto"/>
                      <w:ind w:firstLineChars="100" w:firstLine="240"/>
                    </w:pPr>
                    <w:r>
                      <w:rPr>
                        <w:rFonts w:hint="eastAsia"/>
                      </w:rPr>
                      <w:t>Yellow</w:t>
                    </w:r>
                  </w:p>
                </w:txbxContent>
              </v:textbox>
            </v:shape>
            <v:shape id="_x0000_s1646" type="#_x0000_t109" style="position:absolute;left:9109;top:12316;width:1406;height:545" filled="f">
              <v:fill opacity="0"/>
              <v:textbox style="mso-next-textbox:#_x0000_s1646">
                <w:txbxContent>
                  <w:p w:rsidR="005A48E8" w:rsidRDefault="005A48E8" w:rsidP="00324599">
                    <w:pPr>
                      <w:spacing w:line="276" w:lineRule="auto"/>
                      <w:ind w:firstLineChars="100" w:firstLine="240"/>
                    </w:pPr>
                    <w:r>
                      <w:rPr>
                        <w:rFonts w:hint="eastAsia"/>
                      </w:rPr>
                      <w:t>Orange</w:t>
                    </w:r>
                  </w:p>
                </w:txbxContent>
              </v:textbox>
            </v:shape>
            <v:shape id="_x0000_s1647" type="#_x0000_t202" style="position:absolute;left:8004;top:11999;width:912;height:1010" filled="f" stroked="f" strokeweight=".25pt">
              <v:fill opacity="0"/>
              <v:textbox style="mso-next-textbox:#_x0000_s1647">
                <w:txbxContent>
                  <w:p w:rsidR="005A48E8" w:rsidRPr="002B5A4E" w:rsidRDefault="005A48E8" w:rsidP="00447EFD">
                    <w:pPr>
                      <w:spacing w:line="276" w:lineRule="auto"/>
                      <w:rPr>
                        <w:sz w:val="72"/>
                        <w:szCs w:val="72"/>
                      </w:rPr>
                    </w:pPr>
                    <w:r w:rsidRPr="002B5A4E">
                      <w:rPr>
                        <w:sz w:val="72"/>
                        <w:szCs w:val="72"/>
                      </w:rPr>
                      <w:t>…</w:t>
                    </w:r>
                    <w:r>
                      <w:rPr>
                        <w:rFonts w:hint="eastAsia"/>
                        <w:sz w:val="72"/>
                        <w:szCs w:val="72"/>
                      </w:rPr>
                      <w:t xml:space="preserve"> </w:t>
                    </w:r>
                  </w:p>
                  <w:p w:rsidR="005A48E8" w:rsidRDefault="005A48E8" w:rsidP="000415AB"/>
                </w:txbxContent>
              </v:textbox>
            </v:shape>
            <v:shape id="_x0000_s1648" type="#_x0000_t32" style="position:absolute;left:7041;top:12860;width:8;height:535" o:connectortype="straight">
              <v:stroke endarrow="block"/>
            </v:shape>
            <v:shape id="_x0000_s1649" type="#_x0000_t32" style="position:absolute;left:9812;top:12861;width:1;height:535" o:connectortype="straight">
              <v:stroke endarrow="block"/>
            </v:shape>
            <v:shape id="_x0000_s1650" type="#_x0000_t109" style="position:absolute;left:5424;top:13394;width:2796;height:544" filled="f">
              <v:fill opacity="0"/>
              <v:textbox style="mso-next-textbox:#_x0000_s1650">
                <w:txbxContent>
                  <w:p w:rsidR="005A48E8" w:rsidRPr="00F036DE" w:rsidRDefault="005A48E8" w:rsidP="00447EFD">
                    <w:pPr>
                      <w:spacing w:line="276" w:lineRule="auto"/>
                      <w:rPr>
                        <w:szCs w:val="21"/>
                      </w:rPr>
                    </w:pPr>
                    <w:r w:rsidRPr="00F036DE">
                      <w:rPr>
                        <w:szCs w:val="21"/>
                      </w:rPr>
                      <w:t>Original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</w:t>
                    </w:r>
                    <w:r w:rsidRPr="00F036DE">
                      <w:rPr>
                        <w:szCs w:val="21"/>
                      </w:rPr>
                      <w:t>recognition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step</w:t>
                    </w:r>
                  </w:p>
                </w:txbxContent>
              </v:textbox>
            </v:shape>
            <v:shape id="_x0000_s1651" type="#_x0000_t109" style="position:absolute;left:7239;top:14655;width:2505;height:452" filled="f">
              <v:fill opacity="0"/>
              <v:textbox style="mso-next-textbox:#_x0000_s1651">
                <w:txbxContent>
                  <w:p w:rsidR="005A48E8" w:rsidRPr="00F02BAF" w:rsidRDefault="005A48E8" w:rsidP="00324599">
                    <w:pPr>
                      <w:spacing w:line="276" w:lineRule="auto"/>
                      <w:ind w:firstLineChars="100" w:firstLine="240"/>
                      <w:rPr>
                        <w:szCs w:val="21"/>
                      </w:rPr>
                    </w:pPr>
                    <w:r w:rsidRPr="00F02BAF">
                      <w:rPr>
                        <w:rFonts w:hint="eastAsia"/>
                        <w:szCs w:val="21"/>
                      </w:rPr>
                      <w:t>Get the results</w:t>
                    </w:r>
                  </w:p>
                </w:txbxContent>
              </v:textbox>
            </v:shape>
            <v:shape id="_x0000_s1652" type="#_x0000_t34" style="position:absolute;left:8391;top:12369;width:1;height:3139;rotation:90;flip:x" o:connectortype="elbow" adj="7776000,93701,-132991200"/>
            <v:shape id="_x0000_s1653" type="#_x0000_t109" style="position:absolute;left:8518;top:13395;width:2885;height:543" filled="f">
              <v:fill opacity="0"/>
              <v:textbox style="mso-next-textbox:#_x0000_s1653">
                <w:txbxContent>
                  <w:p w:rsidR="005A48E8" w:rsidRPr="00F036DE" w:rsidRDefault="005A48E8" w:rsidP="00447EFD">
                    <w:pPr>
                      <w:spacing w:line="276" w:lineRule="auto"/>
                      <w:rPr>
                        <w:szCs w:val="21"/>
                      </w:rPr>
                    </w:pPr>
                    <w:r w:rsidRPr="00F036DE">
                      <w:rPr>
                        <w:szCs w:val="21"/>
                      </w:rPr>
                      <w:t>Original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</w:t>
                    </w:r>
                    <w:r w:rsidRPr="00F036DE">
                      <w:rPr>
                        <w:szCs w:val="21"/>
                      </w:rPr>
                      <w:t>recognition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step</w:t>
                    </w:r>
                  </w:p>
                </w:txbxContent>
              </v:textbox>
            </v:shape>
            <v:shape id="_x0000_s1654" type="#_x0000_t32" style="position:absolute;left:8400;top:14314;width:7;height:341" o:connectortype="straight">
              <v:stroke endarrow="block"/>
            </v:shape>
            <v:shape id="_x0000_s1732" type="#_x0000_t32" style="position:absolute;left:3843;top:8374;width:12;height:660" o:connectortype="straight">
              <v:stroke endarrow="block"/>
            </v:shape>
            <v:shape id="_x0000_s1738" type="#_x0000_t34" style="position:absolute;left:6131;top:5374;width:124;height:4699;rotation:270" o:connectortype="elbow" adj="84310,-34315,-553587"/>
            <v:shape id="_x0000_s1739" type="#_x0000_t34" style="position:absolute;left:8492;top:10931;width:1;height:2771;rotation:270" o:connectortype="elbow" adj="7797600,-95427,-152085600"/>
            <v:shape id="_x0000_s1743" type="#_x0000_t32" style="position:absolute;left:8508;top:11219;width:10;height:780" o:connectortype="straight">
              <v:stroke endarrow="block"/>
            </v:shape>
          </v:group>
        </w:pict>
      </w:r>
      <w:r w:rsidRPr="008401BD">
        <w:rPr>
          <w:rFonts w:cs="Times New Roman"/>
          <w:noProof/>
        </w:rPr>
        <w:pict>
          <v:shape id="_x0000_s1714" type="#_x0000_t202" style="position:absolute;left:0;text-align:left;margin-left:-25.5pt;margin-top:681pt;width:480.15pt;height:15.6pt;z-index:251661824" stroked="f">
            <v:textbox style="mso-next-textbox:#_x0000_s1714;mso-fit-shape-to-text:t" inset="0,0,0,0">
              <w:txbxContent>
                <w:p w:rsidR="005A48E8" w:rsidRPr="004C37B1" w:rsidRDefault="005A48E8" w:rsidP="000415AB">
                  <w:pPr>
                    <w:pStyle w:val="af"/>
                    <w:jc w:val="center"/>
                    <w:rPr>
                      <w:rFonts w:eastAsiaTheme="minorEastAsia"/>
                      <w:noProof/>
                    </w:rPr>
                  </w:pPr>
                  <w:bookmarkStart w:id="142" w:name="_Toc388350863"/>
                  <w:proofErr w:type="gramStart"/>
                  <w:r>
                    <w:t>Figure 4.5.2.</w:t>
                  </w:r>
                  <w:proofErr w:type="gramEnd"/>
                  <w:r>
                    <w:fldChar w:fldCharType="begin"/>
                  </w:r>
                  <w:r>
                    <w:instrText xml:space="preserve"> SEQ Figure_4.5.2. \* ARABIC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3</w:t>
                  </w:r>
                  <w:r>
                    <w:fldChar w:fldCharType="end"/>
                  </w:r>
                  <w:r>
                    <w:rPr>
                      <w:rFonts w:eastAsiaTheme="minorEastAsia" w:hint="eastAsia"/>
                    </w:rPr>
                    <w:t xml:space="preserve"> Flow chart of color information extraction design</w:t>
                  </w:r>
                  <w:bookmarkEnd w:id="142"/>
                </w:p>
              </w:txbxContent>
            </v:textbox>
          </v:shape>
        </w:pict>
      </w:r>
      <w:r w:rsidRPr="008401BD">
        <w:rPr>
          <w:rFonts w:cs="Times New Roman"/>
          <w:noProof/>
        </w:rPr>
        <w:pict>
          <v:shape id="_x0000_s1711" type="#_x0000_t202" style="position:absolute;left:0;text-align:left;margin-left:0;margin-top:684.75pt;width:480.15pt;height:.05pt;z-index:251659776" stroked="f">
            <v:textbox style="mso-next-textbox:#_x0000_s1711;mso-fit-shape-to-text:t" inset="0,0,0,0">
              <w:txbxContent>
                <w:p w:rsidR="005A48E8" w:rsidRPr="00772862" w:rsidRDefault="005A48E8" w:rsidP="000415AB">
                  <w:pPr>
                    <w:pStyle w:val="af"/>
                    <w:rPr>
                      <w:i w:val="0"/>
                    </w:rPr>
                  </w:pPr>
                </w:p>
              </w:txbxContent>
            </v:textbox>
          </v:shape>
        </w:pict>
      </w:r>
      <w:r w:rsidRPr="008401BD">
        <w:rPr>
          <w:rFonts w:cs="Times New Roman"/>
          <w:color w:val="231F20"/>
          <w:kern w:val="0"/>
          <w:sz w:val="28"/>
          <w:szCs w:val="28"/>
        </w:rPr>
        <w:pict>
          <v:shape id="_x0000_i1030" type="#_x0000_t75" style="width:480pt;height:674.25pt">
            <v:imagedata croptop="-65520f" cropbottom="65520f"/>
          </v:shape>
        </w:pict>
      </w:r>
      <w:r w:rsidR="000415AB" w:rsidRPr="00447EFD">
        <w:lastRenderedPageBreak/>
        <w:t xml:space="preserve">Therefore, different color backgrounds that have </w:t>
      </w:r>
      <w:r w:rsidR="0069764D">
        <w:rPr>
          <w:rFonts w:eastAsiaTheme="minorEastAsia" w:hint="eastAsia"/>
        </w:rPr>
        <w:t xml:space="preserve">the </w:t>
      </w:r>
      <w:r w:rsidR="000415AB" w:rsidRPr="00447EFD">
        <w:t xml:space="preserve">same feature vectors are separated clearly. The </w:t>
      </w:r>
      <w:r w:rsidR="00B25E24">
        <w:rPr>
          <w:rFonts w:eastAsiaTheme="minorEastAsia" w:hint="eastAsia"/>
        </w:rPr>
        <w:t xml:space="preserve">color information extraction </w:t>
      </w:r>
      <w:r w:rsidR="000415AB" w:rsidRPr="00447EFD">
        <w:t xml:space="preserve">algorithm can be used for the area </w:t>
      </w:r>
      <w:r w:rsidR="0069764D">
        <w:rPr>
          <w:rFonts w:eastAsiaTheme="minorEastAsia" w:hint="eastAsia"/>
        </w:rPr>
        <w:t xml:space="preserve">in </w:t>
      </w:r>
      <w:r w:rsidR="000415AB" w:rsidRPr="00447EFD">
        <w:t xml:space="preserve">which traffic signs have </w:t>
      </w:r>
      <w:r w:rsidR="0069764D">
        <w:rPr>
          <w:rFonts w:eastAsiaTheme="minorEastAsia" w:hint="eastAsia"/>
        </w:rPr>
        <w:t xml:space="preserve">the </w:t>
      </w:r>
      <w:r w:rsidR="000415AB" w:rsidRPr="00447EFD">
        <w:t xml:space="preserve">same situation as in Canada. </w:t>
      </w:r>
    </w:p>
    <w:p w:rsidR="000415AB" w:rsidRPr="00072C05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</w:p>
    <w:p w:rsidR="003A7366" w:rsidRPr="004C2006" w:rsidRDefault="000415AB" w:rsidP="00447EFD">
      <w:pPr>
        <w:rPr>
          <w:rFonts w:eastAsiaTheme="minorEastAsia" w:cs="Times New Roman"/>
          <w:snapToGrid w:val="0"/>
          <w:color w:val="000000"/>
          <w:kern w:val="0"/>
          <w:sz w:val="0"/>
          <w:szCs w:val="0"/>
          <w:u w:color="000000"/>
          <w:shd w:val="clear" w:color="000000" w:fill="000000"/>
        </w:rPr>
      </w:pPr>
      <w:r w:rsidRPr="00072C05">
        <w:rPr>
          <w:kern w:val="0"/>
        </w:rPr>
        <w:t>The result</w:t>
      </w:r>
      <w:r w:rsidR="003459AA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</w:t>
      </w:r>
      <w:r w:rsidR="003459AA">
        <w:rPr>
          <w:rFonts w:eastAsiaTheme="minorEastAsia" w:hint="eastAsia"/>
          <w:kern w:val="0"/>
        </w:rPr>
        <w:t>are</w:t>
      </w:r>
      <w:r w:rsidRPr="00072C05">
        <w:rPr>
          <w:kern w:val="0"/>
        </w:rPr>
        <w:t xml:space="preserve"> shown </w:t>
      </w:r>
      <w:r w:rsidR="00B25E24">
        <w:rPr>
          <w:rFonts w:eastAsiaTheme="minorEastAsia" w:hint="eastAsia"/>
          <w:kern w:val="0"/>
        </w:rPr>
        <w:t xml:space="preserve">in Figure 4.5.2.4 </w:t>
      </w:r>
      <w:r w:rsidRPr="00072C05">
        <w:rPr>
          <w:kern w:val="0"/>
        </w:rPr>
        <w:t>.</w:t>
      </w:r>
      <w:r w:rsidR="000B65D9" w:rsidRPr="004C2006">
        <w:rPr>
          <w:rFonts w:cs="Times New Roman"/>
          <w:snapToGrid w:val="0"/>
          <w:color w:val="000000"/>
          <w:kern w:val="0"/>
          <w:sz w:val="0"/>
          <w:szCs w:val="0"/>
          <w:u w:color="000000"/>
          <w:shd w:val="clear" w:color="000000" w:fill="000000"/>
        </w:rPr>
        <w:t xml:space="preserve"> </w:t>
      </w:r>
    </w:p>
    <w:p w:rsidR="003459AA" w:rsidRPr="00B25E24" w:rsidRDefault="003459AA" w:rsidP="00447EFD">
      <w:pPr>
        <w:rPr>
          <w:rFonts w:eastAsiaTheme="minorEastAsia"/>
          <w:kern w:val="0"/>
        </w:rPr>
      </w:pPr>
    </w:p>
    <w:p w:rsidR="003459AA" w:rsidRDefault="000B65D9" w:rsidP="00494F03">
      <w:pPr>
        <w:jc w:val="center"/>
        <w:rPr>
          <w:rFonts w:eastAsiaTheme="minorEastAsia"/>
          <w:kern w:val="0"/>
        </w:rPr>
      </w:pPr>
      <w:r w:rsidRPr="000B65D9">
        <w:rPr>
          <w:rFonts w:eastAsiaTheme="minorEastAsia"/>
          <w:noProof/>
          <w:kern w:val="0"/>
        </w:rPr>
        <w:drawing>
          <wp:inline distT="0" distB="0" distL="0" distR="0">
            <wp:extent cx="3749029" cy="2160000"/>
            <wp:effectExtent l="19050" t="0" r="3821" b="0"/>
            <wp:docPr id="1" name="图片 5" descr="F:\2\pic\40w (2)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2\pic\40w (2)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29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9AA" w:rsidRPr="003459AA" w:rsidRDefault="003459AA" w:rsidP="00494F03">
      <w:pPr>
        <w:jc w:val="center"/>
        <w:rPr>
          <w:rFonts w:eastAsiaTheme="minorEastAsia"/>
          <w:i/>
          <w:kern w:val="0"/>
        </w:rPr>
      </w:pPr>
      <w:r w:rsidRPr="003459AA">
        <w:rPr>
          <w:rFonts w:eastAsiaTheme="minorEastAsia" w:hint="eastAsia"/>
          <w:i/>
          <w:kern w:val="0"/>
        </w:rPr>
        <w:t>Sunny weather</w:t>
      </w:r>
    </w:p>
    <w:p w:rsidR="003459AA" w:rsidRDefault="00C4227B" w:rsidP="003459AA">
      <w:pPr>
        <w:jc w:val="center"/>
        <w:rPr>
          <w:rFonts w:eastAsiaTheme="minorEastAsia"/>
          <w:kern w:val="0"/>
        </w:rPr>
      </w:pPr>
      <w:r>
        <w:rPr>
          <w:rFonts w:eastAsiaTheme="minorEastAsia"/>
          <w:noProof/>
          <w:kern w:val="0"/>
        </w:rPr>
        <w:drawing>
          <wp:inline distT="0" distB="0" distL="0" distR="0">
            <wp:extent cx="3747600" cy="2159306"/>
            <wp:effectExtent l="19050" t="0" r="5250" b="0"/>
            <wp:docPr id="84" name="图片 6" descr="F:\文件\实验室\paper\useful\pic\yellow40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文件\实验室\paper\useful\pic\yellow40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600" cy="215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9AA" w:rsidRPr="003459AA" w:rsidRDefault="003459AA" w:rsidP="00494F03">
      <w:pPr>
        <w:jc w:val="center"/>
        <w:rPr>
          <w:rFonts w:eastAsiaTheme="minorEastAsia"/>
          <w:i/>
          <w:kern w:val="0"/>
        </w:rPr>
      </w:pPr>
      <w:r w:rsidRPr="003459AA">
        <w:rPr>
          <w:rFonts w:eastAsiaTheme="minorEastAsia" w:hint="eastAsia"/>
          <w:i/>
          <w:kern w:val="0"/>
        </w:rPr>
        <w:t>Snowy weather</w:t>
      </w:r>
    </w:p>
    <w:p w:rsidR="003459AA" w:rsidRDefault="003A7366" w:rsidP="00494F03">
      <w:pPr>
        <w:jc w:val="center"/>
        <w:rPr>
          <w:rFonts w:eastAsiaTheme="minorEastAsia"/>
          <w:kern w:val="0"/>
        </w:rPr>
      </w:pPr>
      <w:r w:rsidRPr="003A7366">
        <w:rPr>
          <w:rFonts w:eastAsiaTheme="minorEastAsia"/>
          <w:noProof/>
          <w:kern w:val="0"/>
        </w:rPr>
        <w:lastRenderedPageBreak/>
        <w:drawing>
          <wp:inline distT="0" distB="0" distL="0" distR="0">
            <wp:extent cx="3747600" cy="2159306"/>
            <wp:effectExtent l="19050" t="0" r="5250" b="0"/>
            <wp:docPr id="68" name="图片 1" descr="F:\2\pic\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6" name="图片 8" descr="F:\2\pic\50.jpg"/>
                    <pic:cNvPicPr>
                      <a:picLocks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600" cy="215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9AA" w:rsidRPr="003459AA" w:rsidRDefault="003459AA" w:rsidP="003459AA">
      <w:pPr>
        <w:jc w:val="center"/>
        <w:rPr>
          <w:rFonts w:eastAsiaTheme="minorEastAsia"/>
          <w:i/>
          <w:kern w:val="0"/>
        </w:rPr>
      </w:pPr>
      <w:r w:rsidRPr="003459AA">
        <w:rPr>
          <w:rFonts w:eastAsiaTheme="minorEastAsia"/>
          <w:i/>
          <w:kern w:val="0"/>
        </w:rPr>
        <w:t>S</w:t>
      </w:r>
      <w:r w:rsidRPr="003459AA">
        <w:rPr>
          <w:rFonts w:eastAsiaTheme="minorEastAsia" w:hint="eastAsia"/>
          <w:i/>
          <w:kern w:val="0"/>
        </w:rPr>
        <w:t>unny weather</w:t>
      </w:r>
    </w:p>
    <w:p w:rsidR="003A7366" w:rsidRDefault="003A7366" w:rsidP="00494F03">
      <w:pPr>
        <w:jc w:val="center"/>
        <w:rPr>
          <w:rFonts w:eastAsiaTheme="minorEastAsia"/>
          <w:kern w:val="0"/>
        </w:rPr>
      </w:pPr>
      <w:r w:rsidRPr="003A7366">
        <w:rPr>
          <w:noProof/>
        </w:rPr>
        <w:drawing>
          <wp:inline distT="0" distB="0" distL="0" distR="0">
            <wp:extent cx="3747600" cy="2159306"/>
            <wp:effectExtent l="19050" t="0" r="5250" b="0"/>
            <wp:docPr id="82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7" name="Picture 5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600" cy="215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9AA" w:rsidRDefault="00780E6B" w:rsidP="00494F03">
      <w:pPr>
        <w:jc w:val="center"/>
        <w:rPr>
          <w:rFonts w:eastAsiaTheme="minorEastAsia"/>
          <w:i/>
          <w:kern w:val="0"/>
        </w:rPr>
      </w:pPr>
      <w:r>
        <w:rPr>
          <w:rFonts w:eastAsiaTheme="minorEastAsia" w:hint="eastAsia"/>
          <w:i/>
          <w:kern w:val="0"/>
        </w:rPr>
        <w:t>Normal</w:t>
      </w:r>
      <w:r w:rsidR="003459AA" w:rsidRPr="003459AA">
        <w:rPr>
          <w:rFonts w:eastAsiaTheme="minorEastAsia" w:hint="eastAsia"/>
          <w:i/>
          <w:kern w:val="0"/>
        </w:rPr>
        <w:t xml:space="preserve"> weather</w:t>
      </w:r>
    </w:p>
    <w:p w:rsidR="00856031" w:rsidRDefault="00856031" w:rsidP="00494F03">
      <w:pPr>
        <w:jc w:val="center"/>
        <w:rPr>
          <w:rFonts w:eastAsiaTheme="minorEastAsia"/>
          <w:i/>
          <w:kern w:val="0"/>
        </w:rPr>
      </w:pPr>
      <w:r w:rsidRPr="00856031">
        <w:rPr>
          <w:rFonts w:eastAsiaTheme="minorEastAsia"/>
          <w:i/>
          <w:noProof/>
          <w:kern w:val="0"/>
        </w:rPr>
        <w:drawing>
          <wp:inline distT="0" distB="0" distL="0" distR="0">
            <wp:extent cx="3747600" cy="2159306"/>
            <wp:effectExtent l="19050" t="0" r="5250" b="0"/>
            <wp:docPr id="89" name="图片 7" descr="F:\2\pic\org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2\pic\org2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600" cy="215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031" w:rsidRDefault="00856031" w:rsidP="00856031">
      <w:pPr>
        <w:jc w:val="center"/>
        <w:rPr>
          <w:rFonts w:eastAsiaTheme="minorEastAsia"/>
          <w:i/>
          <w:kern w:val="0"/>
        </w:rPr>
      </w:pPr>
      <w:r>
        <w:rPr>
          <w:rFonts w:eastAsiaTheme="minorEastAsia" w:hint="eastAsia"/>
          <w:i/>
          <w:kern w:val="0"/>
        </w:rPr>
        <w:t>Cloudy weather</w:t>
      </w:r>
    </w:p>
    <w:p w:rsidR="00856031" w:rsidRDefault="00856031" w:rsidP="00856031">
      <w:pPr>
        <w:jc w:val="center"/>
        <w:rPr>
          <w:rFonts w:eastAsiaTheme="minorEastAsia"/>
          <w:i/>
          <w:kern w:val="0"/>
        </w:rPr>
      </w:pPr>
      <w:r w:rsidRPr="00856031">
        <w:rPr>
          <w:rFonts w:eastAsiaTheme="minorEastAsia"/>
          <w:i/>
          <w:noProof/>
          <w:kern w:val="0"/>
        </w:rPr>
        <w:lastRenderedPageBreak/>
        <w:drawing>
          <wp:inline distT="0" distB="0" distL="0" distR="0">
            <wp:extent cx="3747600" cy="2159306"/>
            <wp:effectExtent l="19050" t="0" r="5250" b="0"/>
            <wp:docPr id="90" name="图片 10" descr="F:\文件\实验室\paper\useful\pic\black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8" name="Picture 6" descr="F:\文件\实验室\paper\useful\pic\black60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600" cy="215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031" w:rsidRDefault="00C13062" w:rsidP="00856031">
      <w:pPr>
        <w:jc w:val="center"/>
        <w:rPr>
          <w:rFonts w:eastAsiaTheme="minorEastAsia"/>
          <w:i/>
          <w:kern w:val="0"/>
        </w:rPr>
      </w:pPr>
      <w:r>
        <w:rPr>
          <w:rFonts w:eastAsiaTheme="minorEastAsia" w:cs="Times New Roman" w:hint="eastAsia"/>
          <w:i/>
        </w:rPr>
        <w:t>Somber</w:t>
      </w:r>
      <w:r w:rsidR="003459AA" w:rsidRPr="003459AA">
        <w:rPr>
          <w:rFonts w:eastAsiaTheme="minorEastAsia" w:cs="Times New Roman" w:hint="eastAsia"/>
          <w:i/>
        </w:rPr>
        <w:t xml:space="preserve"> weather</w:t>
      </w:r>
    </w:p>
    <w:p w:rsidR="00856031" w:rsidRDefault="0029107E" w:rsidP="00856031">
      <w:pPr>
        <w:jc w:val="center"/>
        <w:rPr>
          <w:rFonts w:eastAsiaTheme="minorEastAsia"/>
          <w:i/>
          <w:kern w:val="0"/>
        </w:rPr>
      </w:pPr>
      <w:r>
        <w:rPr>
          <w:rFonts w:eastAsiaTheme="minorEastAsia" w:cs="Times New Roman"/>
          <w:i/>
          <w:noProof/>
        </w:rPr>
        <w:drawing>
          <wp:inline distT="0" distB="0" distL="0" distR="0">
            <wp:extent cx="3747600" cy="2159306"/>
            <wp:effectExtent l="19050" t="0" r="5250" b="0"/>
            <wp:docPr id="30" name="图片 87" descr="F:\文件\实验室\paper\useful\pic\3signs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F:\文件\实验室\paper\useful\pic\3signs1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600" cy="215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07E" w:rsidRDefault="0029107E" w:rsidP="00856031">
      <w:pPr>
        <w:jc w:val="center"/>
        <w:rPr>
          <w:rFonts w:eastAsiaTheme="minorEastAsia" w:cs="Times New Roman"/>
          <w:i/>
        </w:rPr>
      </w:pPr>
      <w:r>
        <w:rPr>
          <w:rFonts w:eastAsiaTheme="minorEastAsia" w:cs="Times New Roman" w:hint="eastAsia"/>
          <w:i/>
        </w:rPr>
        <w:t>Sunny weather</w:t>
      </w:r>
    </w:p>
    <w:p w:rsidR="000415AB" w:rsidRPr="008B4433" w:rsidRDefault="000415AB" w:rsidP="00C76982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43" w:name="_Toc388350864"/>
      <w:r w:rsidRPr="00072C05">
        <w:rPr>
          <w:rFonts w:cs="Times New Roman"/>
        </w:rPr>
        <w:t>Figure 4.5.2.</w:t>
      </w:r>
      <w:r w:rsidR="008401BD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Figure_4.5.2. \* ARABIC </w:instrText>
      </w:r>
      <w:r w:rsidR="008401BD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4</w:t>
      </w:r>
      <w:r w:rsidR="008401BD" w:rsidRPr="00072C05">
        <w:rPr>
          <w:rFonts w:cs="Times New Roman"/>
        </w:rPr>
        <w:fldChar w:fldCharType="end"/>
      </w:r>
      <w:r w:rsidR="004C37B1">
        <w:rPr>
          <w:rFonts w:eastAsiaTheme="minorEastAsia" w:cs="Times New Roman" w:hint="eastAsia"/>
        </w:rPr>
        <w:t xml:space="preserve"> Results of system testing under different weather condition</w:t>
      </w:r>
      <w:r w:rsidR="004F791F">
        <w:rPr>
          <w:rFonts w:eastAsiaTheme="minorEastAsia" w:cs="Times New Roman" w:hint="eastAsia"/>
        </w:rPr>
        <w:t>s</w:t>
      </w:r>
      <w:bookmarkEnd w:id="143"/>
    </w:p>
    <w:p w:rsidR="00F009C2" w:rsidRDefault="00F009C2" w:rsidP="00F009C2">
      <w:pPr>
        <w:rPr>
          <w:rFonts w:eastAsiaTheme="minorEastAsia"/>
        </w:rPr>
      </w:pPr>
    </w:p>
    <w:p w:rsidR="00C76982" w:rsidRDefault="00C76982" w:rsidP="00F009C2">
      <w:pPr>
        <w:rPr>
          <w:rFonts w:eastAsiaTheme="minorEastAsia"/>
        </w:rPr>
      </w:pPr>
      <w:r>
        <w:rPr>
          <w:rFonts w:eastAsiaTheme="minorEastAsia" w:hint="eastAsia"/>
        </w:rPr>
        <w:t xml:space="preserve">The results in above Figures show that our system can work under different weather conditions; and, when this color extraction part added in, the signs on different </w:t>
      </w:r>
      <w:r>
        <w:rPr>
          <w:rFonts w:eastAsiaTheme="minorEastAsia"/>
        </w:rPr>
        <w:t>backgrounds</w:t>
      </w:r>
      <w:r>
        <w:rPr>
          <w:rFonts w:eastAsiaTheme="minorEastAsia" w:hint="eastAsia"/>
        </w:rPr>
        <w:t xml:space="preserve"> can be </w:t>
      </w:r>
      <w:r>
        <w:rPr>
          <w:rFonts w:eastAsiaTheme="minorEastAsia"/>
        </w:rPr>
        <w:t>separated</w:t>
      </w:r>
      <w:r>
        <w:rPr>
          <w:rFonts w:eastAsiaTheme="minorEastAsia" w:hint="eastAsia"/>
        </w:rPr>
        <w:t xml:space="preserve"> clearly. </w:t>
      </w:r>
    </w:p>
    <w:p w:rsidR="00C76982" w:rsidRPr="0029107E" w:rsidRDefault="00C76982" w:rsidP="00F009C2">
      <w:pPr>
        <w:rPr>
          <w:rFonts w:eastAsiaTheme="minorEastAsia"/>
        </w:rPr>
      </w:pPr>
    </w:p>
    <w:p w:rsidR="000415AB" w:rsidRPr="00613254" w:rsidRDefault="000415AB" w:rsidP="00737E28">
      <w:pPr>
        <w:pStyle w:val="3"/>
        <w:spacing w:line="276" w:lineRule="auto"/>
      </w:pPr>
      <w:r w:rsidRPr="00072C05">
        <w:t xml:space="preserve"> </w:t>
      </w:r>
      <w:bookmarkStart w:id="144" w:name="_Toc388350425"/>
      <w:bookmarkStart w:id="145" w:name="_Toc384654401"/>
      <w:r w:rsidRPr="00613254">
        <w:t>4.</w:t>
      </w:r>
      <w:r w:rsidRPr="00613254">
        <w:rPr>
          <w:rFonts w:hint="eastAsia"/>
        </w:rPr>
        <w:t>5</w:t>
      </w:r>
      <w:r w:rsidRPr="00613254">
        <w:t>.3</w:t>
      </w:r>
      <w:r w:rsidRPr="000B65D9">
        <w:t xml:space="preserve"> MSER </w:t>
      </w:r>
      <w:r w:rsidR="000B65D9">
        <w:rPr>
          <w:rFonts w:hint="eastAsia"/>
        </w:rPr>
        <w:t>I</w:t>
      </w:r>
      <w:r w:rsidR="000B65D9" w:rsidRPr="000B65D9">
        <w:rPr>
          <w:rFonts w:hint="eastAsia"/>
        </w:rPr>
        <w:t>mprovement</w:t>
      </w:r>
      <w:r w:rsidRPr="000B65D9">
        <w:t xml:space="preserve"> Architecture</w:t>
      </w:r>
      <w:bookmarkEnd w:id="144"/>
      <w:r w:rsidRPr="000B65D9">
        <w:t xml:space="preserve"> </w:t>
      </w:r>
      <w:bookmarkEnd w:id="145"/>
    </w:p>
    <w:p w:rsidR="000415AB" w:rsidRPr="00F375FB" w:rsidRDefault="000415AB" w:rsidP="00447EFD">
      <w:pPr>
        <w:rPr>
          <w:szCs w:val="24"/>
        </w:rPr>
      </w:pPr>
      <w:r w:rsidRPr="00F375FB">
        <w:rPr>
          <w:szCs w:val="24"/>
        </w:rPr>
        <w:t>As discussed i</w:t>
      </w:r>
      <w:r w:rsidR="00D5183D">
        <w:rPr>
          <w:szCs w:val="24"/>
        </w:rPr>
        <w:t>n 4.2.2,</w:t>
      </w:r>
      <w:r w:rsidR="00F4697E">
        <w:rPr>
          <w:rFonts w:eastAsiaTheme="minorEastAsia" w:hint="eastAsia"/>
          <w:szCs w:val="24"/>
        </w:rPr>
        <w:t xml:space="preserve"> </w:t>
      </w:r>
      <w:r w:rsidR="007F68EF">
        <w:rPr>
          <w:szCs w:val="24"/>
        </w:rPr>
        <w:t xml:space="preserve">MSER is </w:t>
      </w:r>
      <w:r w:rsidR="00E961E3">
        <w:rPr>
          <w:szCs w:val="24"/>
        </w:rPr>
        <w:t>a</w:t>
      </w:r>
      <w:r w:rsidR="007F68EF">
        <w:rPr>
          <w:szCs w:val="24"/>
        </w:rPr>
        <w:t xml:space="preserve"> useful m</w:t>
      </w:r>
      <w:r w:rsidR="007F68EF">
        <w:rPr>
          <w:rFonts w:eastAsiaTheme="minorEastAsia" w:cs="Times New Roman" w:hint="eastAsia"/>
          <w:szCs w:val="24"/>
        </w:rPr>
        <w:t>ethod</w:t>
      </w:r>
      <w:r w:rsidR="00F4697E">
        <w:rPr>
          <w:rFonts w:asciiTheme="minorEastAsia" w:eastAsiaTheme="minorEastAsia" w:hAnsiTheme="minorEastAsia" w:hint="eastAsia"/>
          <w:szCs w:val="24"/>
        </w:rPr>
        <w:t xml:space="preserve"> </w:t>
      </w:r>
      <w:r w:rsidR="0069764D">
        <w:rPr>
          <w:rFonts w:eastAsiaTheme="minorEastAsia" w:hint="eastAsia"/>
          <w:szCs w:val="24"/>
        </w:rPr>
        <w:t xml:space="preserve">for </w:t>
      </w:r>
      <w:r w:rsidRPr="00F375FB">
        <w:rPr>
          <w:szCs w:val="24"/>
        </w:rPr>
        <w:t>color segmentation, considering how time-consuming the traditional method of HOG can be</w:t>
      </w:r>
      <w:r w:rsidR="0069764D">
        <w:rPr>
          <w:rFonts w:eastAsiaTheme="minorEastAsia" w:hint="eastAsia"/>
          <w:szCs w:val="24"/>
        </w:rPr>
        <w:t>.</w:t>
      </w:r>
      <w:r w:rsidR="00B25E24">
        <w:rPr>
          <w:rFonts w:eastAsiaTheme="minorEastAsia" w:hint="eastAsia"/>
          <w:szCs w:val="24"/>
        </w:rPr>
        <w:t xml:space="preserve"> </w:t>
      </w:r>
      <w:r w:rsidRPr="00F375FB">
        <w:rPr>
          <w:szCs w:val="24"/>
        </w:rPr>
        <w:t xml:space="preserve">Therefore, </w:t>
      </w:r>
      <w:r w:rsidR="00E95187">
        <w:rPr>
          <w:rFonts w:eastAsiaTheme="minorEastAsia" w:hint="eastAsia"/>
          <w:szCs w:val="24"/>
        </w:rPr>
        <w:t>we</w:t>
      </w:r>
      <w:r w:rsidRPr="00F375FB">
        <w:rPr>
          <w:szCs w:val="24"/>
        </w:rPr>
        <w:t xml:space="preserve"> </w:t>
      </w:r>
      <w:r w:rsidR="0069764D">
        <w:rPr>
          <w:rFonts w:eastAsiaTheme="minorEastAsia" w:hint="eastAsia"/>
          <w:szCs w:val="24"/>
        </w:rPr>
        <w:t xml:space="preserve">have </w:t>
      </w:r>
      <w:r w:rsidRPr="00F375FB">
        <w:rPr>
          <w:szCs w:val="24"/>
        </w:rPr>
        <w:t>considered MSER instead of</w:t>
      </w:r>
      <w:r w:rsidR="0069764D">
        <w:rPr>
          <w:rFonts w:eastAsiaTheme="minorEastAsia" w:hint="eastAsia"/>
          <w:szCs w:val="24"/>
        </w:rPr>
        <w:t xml:space="preserve"> the</w:t>
      </w:r>
      <w:r w:rsidR="00B25E24">
        <w:rPr>
          <w:szCs w:val="24"/>
        </w:rPr>
        <w:t xml:space="preserve"> first step of </w:t>
      </w:r>
      <w:r w:rsidR="00B25E24">
        <w:rPr>
          <w:rFonts w:eastAsiaTheme="minorEastAsia" w:hint="eastAsia"/>
          <w:szCs w:val="24"/>
        </w:rPr>
        <w:t xml:space="preserve">the basic methods </w:t>
      </w:r>
      <w:r w:rsidRPr="00F375FB">
        <w:rPr>
          <w:szCs w:val="24"/>
        </w:rPr>
        <w:t xml:space="preserve">because it can find different pieces of stable regions according </w:t>
      </w:r>
      <w:r w:rsidR="0069764D">
        <w:rPr>
          <w:rFonts w:eastAsiaTheme="minorEastAsia" w:hint="eastAsia"/>
          <w:szCs w:val="24"/>
        </w:rPr>
        <w:t xml:space="preserve">to </w:t>
      </w:r>
      <w:r w:rsidRPr="00F375FB">
        <w:rPr>
          <w:szCs w:val="24"/>
        </w:rPr>
        <w:t>different thresholds</w:t>
      </w:r>
      <w:r w:rsidR="00C74E02">
        <w:rPr>
          <w:rFonts w:eastAsiaTheme="minorEastAsia" w:hint="eastAsia"/>
          <w:szCs w:val="24"/>
        </w:rPr>
        <w:t xml:space="preserve"> </w:t>
      </w:r>
      <w:r w:rsidRPr="00C74E02">
        <w:rPr>
          <w:rStyle w:val="af5"/>
          <w:rFonts w:cs="Times New Roman"/>
          <w:szCs w:val="24"/>
          <w:vertAlign w:val="baseline"/>
        </w:rPr>
        <w:t>[</w:t>
      </w:r>
      <w:r w:rsidRPr="00C74E02">
        <w:rPr>
          <w:rStyle w:val="af5"/>
          <w:rFonts w:cs="Times New Roman"/>
          <w:szCs w:val="24"/>
          <w:vertAlign w:val="baseline"/>
        </w:rPr>
        <w:endnoteReference w:id="122"/>
      </w:r>
      <w:r w:rsidRPr="00C74E02">
        <w:rPr>
          <w:rStyle w:val="af5"/>
          <w:rFonts w:cs="Times New Roman"/>
          <w:szCs w:val="24"/>
          <w:vertAlign w:val="baseline"/>
        </w:rPr>
        <w:t>]</w:t>
      </w:r>
      <w:r w:rsidRPr="00C74E02">
        <w:rPr>
          <w:szCs w:val="24"/>
        </w:rPr>
        <w:t xml:space="preserve"> </w:t>
      </w:r>
      <w:r w:rsidRPr="00F375FB">
        <w:rPr>
          <w:szCs w:val="24"/>
        </w:rPr>
        <w:t xml:space="preserve">to increase the </w:t>
      </w:r>
      <w:r w:rsidR="00B25E24">
        <w:rPr>
          <w:rFonts w:eastAsiaTheme="minorEastAsia" w:hint="eastAsia"/>
          <w:szCs w:val="24"/>
        </w:rPr>
        <w:lastRenderedPageBreak/>
        <w:t>processing time</w:t>
      </w:r>
      <w:r w:rsidR="00613254" w:rsidRPr="00F375FB">
        <w:rPr>
          <w:szCs w:val="24"/>
        </w:rPr>
        <w:t>.</w:t>
      </w:r>
    </w:p>
    <w:p w:rsidR="000415AB" w:rsidRPr="00072C05" w:rsidRDefault="000415AB" w:rsidP="00447EFD"/>
    <w:p w:rsidR="000415AB" w:rsidRPr="00072C05" w:rsidRDefault="000415AB" w:rsidP="00447EFD">
      <w:pPr>
        <w:rPr>
          <w:color w:val="231F20"/>
          <w:kern w:val="0"/>
        </w:rPr>
      </w:pPr>
      <w:r w:rsidRPr="00072C05">
        <w:rPr>
          <w:color w:val="231F20"/>
          <w:kern w:val="0"/>
        </w:rPr>
        <w:t xml:space="preserve">The MSER can be used instead of the first HOG step to get ROIs. </w:t>
      </w:r>
      <w:r w:rsidR="0069764D">
        <w:rPr>
          <w:rFonts w:eastAsiaTheme="minorEastAsia" w:hint="eastAsia"/>
          <w:color w:val="231F20"/>
          <w:kern w:val="0"/>
        </w:rPr>
        <w:t xml:space="preserve">Due to the nature of </w:t>
      </w:r>
      <w:r w:rsidR="00DE1E1B">
        <w:rPr>
          <w:rFonts w:eastAsiaTheme="minorEastAsia" w:hint="eastAsia"/>
          <w:color w:val="231F20"/>
          <w:kern w:val="0"/>
        </w:rPr>
        <w:t>traffic signs</w:t>
      </w:r>
      <w:r w:rsidR="0069764D">
        <w:rPr>
          <w:rFonts w:eastAsiaTheme="minorEastAsia" w:hint="eastAsia"/>
          <w:color w:val="231F20"/>
          <w:kern w:val="0"/>
        </w:rPr>
        <w:t xml:space="preserve"> </w:t>
      </w:r>
      <w:r w:rsidRPr="00072C05">
        <w:rPr>
          <w:color w:val="231F20"/>
          <w:kern w:val="0"/>
        </w:rPr>
        <w:t>characteristic</w:t>
      </w:r>
      <w:r w:rsidR="00B25E24">
        <w:rPr>
          <w:rFonts w:eastAsiaTheme="minorEastAsia" w:hint="eastAsia"/>
          <w:color w:val="231F20"/>
          <w:kern w:val="0"/>
        </w:rPr>
        <w:t>s</w:t>
      </w:r>
      <w:r w:rsidRPr="00072C05">
        <w:rPr>
          <w:color w:val="231F20"/>
          <w:kern w:val="0"/>
        </w:rPr>
        <w:t>, the region of signs</w:t>
      </w:r>
      <w:r w:rsidR="0069764D">
        <w:rPr>
          <w:rFonts w:eastAsiaTheme="minorEastAsia" w:hint="eastAsia"/>
          <w:color w:val="231F20"/>
          <w:kern w:val="0"/>
        </w:rPr>
        <w:t xml:space="preserve"> is </w:t>
      </w:r>
      <w:r w:rsidRPr="00072C05">
        <w:rPr>
          <w:color w:val="231F20"/>
          <w:kern w:val="0"/>
        </w:rPr>
        <w:t xml:space="preserve">always a stable region for </w:t>
      </w:r>
      <w:r w:rsidR="00854EF3" w:rsidRPr="00072C05">
        <w:rPr>
          <w:color w:val="231F20"/>
          <w:kern w:val="0"/>
        </w:rPr>
        <w:t>color</w:t>
      </w:r>
      <w:r w:rsidRPr="00072C05">
        <w:rPr>
          <w:color w:val="231F20"/>
          <w:kern w:val="0"/>
        </w:rPr>
        <w:t xml:space="preserve"> or shape. So, retrieving ROIs with the MSER method proves to be much faster.</w:t>
      </w:r>
    </w:p>
    <w:p w:rsidR="000415AB" w:rsidRDefault="000415AB" w:rsidP="00447EFD">
      <w:pPr>
        <w:rPr>
          <w:rFonts w:eastAsiaTheme="minorEastAsia"/>
          <w:color w:val="231F20"/>
          <w:kern w:val="0"/>
        </w:rPr>
      </w:pPr>
    </w:p>
    <w:p w:rsidR="00C74E02" w:rsidRPr="00C74E02" w:rsidRDefault="00C74E02" w:rsidP="00C74E02">
      <w:pPr>
        <w:rPr>
          <w:rFonts w:cs="Times New Roman"/>
          <w:kern w:val="0"/>
          <w:szCs w:val="24"/>
        </w:rPr>
      </w:pPr>
      <w:r w:rsidRPr="00C74E02">
        <w:rPr>
          <w:rFonts w:cs="Times New Roman"/>
          <w:kern w:val="0"/>
          <w:szCs w:val="24"/>
        </w:rPr>
        <w:t>In an actual video frame, there are many signs with red or blue backgrounds</w:t>
      </w:r>
      <w:r w:rsidR="0069764D">
        <w:rPr>
          <w:rFonts w:eastAsiaTheme="minorEastAsia" w:cs="Times New Roman" w:hint="eastAsia"/>
          <w:kern w:val="0"/>
          <w:szCs w:val="24"/>
        </w:rPr>
        <w:t>. W</w:t>
      </w:r>
      <w:r w:rsidRPr="00C74E02">
        <w:rPr>
          <w:rFonts w:cs="Times New Roman"/>
          <w:kern w:val="0"/>
          <w:szCs w:val="24"/>
        </w:rPr>
        <w:t xml:space="preserve">e need to segment them out and </w:t>
      </w:r>
      <w:r w:rsidR="0069764D">
        <w:rPr>
          <w:rFonts w:eastAsiaTheme="minorEastAsia" w:cs="Times New Roman" w:hint="eastAsia"/>
          <w:kern w:val="0"/>
          <w:szCs w:val="24"/>
        </w:rPr>
        <w:t xml:space="preserve">to </w:t>
      </w:r>
      <w:r w:rsidRPr="00C74E02">
        <w:rPr>
          <w:rFonts w:cs="Times New Roman"/>
          <w:kern w:val="0"/>
          <w:szCs w:val="24"/>
        </w:rPr>
        <w:t xml:space="preserve">separate the regions from their backgrounds. When we get the frames from different videos, at first, we need to transform them from RGB into a “normalized R/B” image, </w:t>
      </w:r>
      <w:r w:rsidR="0069764D">
        <w:rPr>
          <w:rFonts w:eastAsiaTheme="minorEastAsia" w:cs="Times New Roman" w:hint="eastAsia"/>
          <w:kern w:val="0"/>
          <w:szCs w:val="24"/>
        </w:rPr>
        <w:t xml:space="preserve">as </w:t>
      </w:r>
      <w:r w:rsidRPr="00C74E02">
        <w:rPr>
          <w:rFonts w:cs="Times New Roman"/>
          <w:kern w:val="0"/>
          <w:szCs w:val="24"/>
        </w:rPr>
        <w:t>mentioned in</w:t>
      </w:r>
      <w:r w:rsidRPr="00C74E02">
        <w:rPr>
          <w:rFonts w:eastAsiaTheme="minorEastAsia" w:cs="Times New Roman" w:hint="eastAsia"/>
          <w:kern w:val="0"/>
          <w:szCs w:val="24"/>
        </w:rPr>
        <w:t xml:space="preserve"> </w:t>
      </w:r>
      <w:r w:rsidRPr="00C74E02">
        <w:rPr>
          <w:rStyle w:val="af5"/>
          <w:rFonts w:cs="Times New Roman"/>
          <w:kern w:val="0"/>
          <w:szCs w:val="24"/>
          <w:vertAlign w:val="baseline"/>
        </w:rPr>
        <w:t>[</w:t>
      </w:r>
      <w:r w:rsidRPr="00C74E02">
        <w:rPr>
          <w:rStyle w:val="af5"/>
          <w:rFonts w:cs="Times New Roman"/>
          <w:kern w:val="0"/>
          <w:szCs w:val="24"/>
          <w:vertAlign w:val="baseline"/>
        </w:rPr>
        <w:endnoteReference w:id="123"/>
      </w:r>
      <w:r w:rsidRPr="00C74E02">
        <w:rPr>
          <w:rStyle w:val="af5"/>
          <w:rFonts w:cs="Times New Roman"/>
          <w:kern w:val="0"/>
          <w:szCs w:val="24"/>
          <w:vertAlign w:val="baseline"/>
        </w:rPr>
        <w:t>]</w:t>
      </w:r>
      <w:r w:rsidRPr="00C74E02">
        <w:rPr>
          <w:rFonts w:cs="Times New Roman"/>
          <w:kern w:val="0"/>
          <w:szCs w:val="24"/>
        </w:rPr>
        <w:t>.</w:t>
      </w:r>
    </w:p>
    <w:p w:rsidR="00C74E02" w:rsidRPr="00C74E02" w:rsidRDefault="00C74E02" w:rsidP="00C74E02">
      <w:pPr>
        <w:rPr>
          <w:rFonts w:cs="Times New Roman"/>
          <w:kern w:val="0"/>
          <w:szCs w:val="24"/>
        </w:rPr>
      </w:pPr>
    </w:p>
    <w:p w:rsidR="00C74E02" w:rsidRPr="0069764D" w:rsidRDefault="00C74E02" w:rsidP="00C74E02">
      <w:pPr>
        <w:rPr>
          <w:rFonts w:eastAsiaTheme="minorEastAsia" w:cs="Times New Roman"/>
          <w:kern w:val="0"/>
          <w:szCs w:val="24"/>
        </w:rPr>
      </w:pPr>
      <w:r w:rsidRPr="00C74E02">
        <w:rPr>
          <w:rFonts w:cs="Times New Roman"/>
          <w:kern w:val="0"/>
          <w:szCs w:val="24"/>
        </w:rPr>
        <w:t>The value of each pixel in the frame needs to be reassigned based on the ratio of the blue channel to the sum of all channels and</w:t>
      </w:r>
      <w:r w:rsidR="0069764D">
        <w:rPr>
          <w:rFonts w:eastAsiaTheme="minorEastAsia" w:cs="Times New Roman" w:hint="eastAsia"/>
          <w:kern w:val="0"/>
          <w:szCs w:val="24"/>
        </w:rPr>
        <w:t xml:space="preserve"> according to</w:t>
      </w:r>
      <w:r w:rsidRPr="00C74E02">
        <w:rPr>
          <w:rFonts w:cs="Times New Roman"/>
          <w:kern w:val="0"/>
          <w:szCs w:val="24"/>
        </w:rPr>
        <w:t xml:space="preserve"> the ratio of the red channel to the sum of all channels. The greater of these two values </w:t>
      </w:r>
      <w:r w:rsidR="0069764D">
        <w:rPr>
          <w:rFonts w:eastAsiaTheme="minorEastAsia" w:cs="Times New Roman" w:hint="eastAsia"/>
          <w:kern w:val="0"/>
          <w:szCs w:val="24"/>
        </w:rPr>
        <w:t>is</w:t>
      </w:r>
      <w:r w:rsidRPr="00C74E02">
        <w:rPr>
          <w:rFonts w:cs="Times New Roman"/>
          <w:kern w:val="0"/>
          <w:szCs w:val="24"/>
        </w:rPr>
        <w:t xml:space="preserve"> used as the pixel value </w:t>
      </w:r>
      <w:r w:rsidR="0069764D">
        <w:rPr>
          <w:rFonts w:eastAsiaTheme="minorEastAsia" w:cs="Times New Roman" w:hint="eastAsia"/>
          <w:kern w:val="0"/>
          <w:szCs w:val="24"/>
        </w:rPr>
        <w:t>to</w:t>
      </w:r>
      <w:r w:rsidRPr="00C74E02">
        <w:rPr>
          <w:rFonts w:cs="Times New Roman"/>
          <w:kern w:val="0"/>
          <w:szCs w:val="24"/>
        </w:rPr>
        <w:t xml:space="preserve"> the normalize </w:t>
      </w:r>
      <w:r w:rsidR="007F68EF">
        <w:rPr>
          <w:rFonts w:eastAsiaTheme="minorEastAsia" w:cs="Times New Roman" w:hint="eastAsia"/>
          <w:kern w:val="0"/>
          <w:szCs w:val="24"/>
        </w:rPr>
        <w:t>R/B</w:t>
      </w:r>
      <w:r w:rsidRPr="00C74E02">
        <w:rPr>
          <w:rFonts w:cs="Times New Roman"/>
          <w:kern w:val="0"/>
          <w:szCs w:val="24"/>
        </w:rPr>
        <w:t xml:space="preserve"> image </w:t>
      </w:r>
      <m:oMath>
        <m:r>
          <m:rPr>
            <m:sty m:val="p"/>
          </m:rPr>
          <w:rPr>
            <w:rFonts w:ascii="Cambria Math" w:cs="Times New Roman"/>
            <w:kern w:val="0"/>
            <w:szCs w:val="24"/>
          </w:rPr>
          <m:t>Ω</m:t>
        </m:r>
      </m:oMath>
      <w:r w:rsidRPr="00C74E02">
        <w:rPr>
          <w:rFonts w:cs="Times New Roman"/>
          <w:kern w:val="0"/>
          <w:szCs w:val="24"/>
          <w:vertAlign w:val="subscript"/>
        </w:rPr>
        <w:t>RB</w:t>
      </w:r>
      <w:r w:rsidR="0069764D">
        <w:rPr>
          <w:rFonts w:eastAsiaTheme="minorEastAsia" w:cs="Times New Roman" w:hint="eastAsia"/>
          <w:kern w:val="0"/>
          <w:szCs w:val="24"/>
        </w:rPr>
        <w:t>:</w:t>
      </w:r>
    </w:p>
    <w:p w:rsidR="00C74E02" w:rsidRPr="00C74E02" w:rsidRDefault="00C74E02" w:rsidP="00C74E02">
      <w:pPr>
        <w:jc w:val="center"/>
        <w:rPr>
          <w:rFonts w:eastAsiaTheme="minorEastAsia" w:cs="Times New Roman"/>
          <w:kern w:val="0"/>
          <w:szCs w:val="24"/>
          <w:vertAlign w:val="subscript"/>
        </w:rPr>
      </w:pPr>
      <m:oMath>
        <m:r>
          <m:rPr>
            <m:sty m:val="p"/>
          </m:rPr>
          <w:rPr>
            <w:rFonts w:ascii="Cambria Math" w:cs="Times New Roman"/>
            <w:kern w:val="0"/>
            <w:szCs w:val="24"/>
          </w:rPr>
          <m:t>Ω</m:t>
        </m:r>
      </m:oMath>
      <w:r w:rsidRPr="00C74E02">
        <w:rPr>
          <w:rFonts w:cs="Times New Roman"/>
          <w:kern w:val="0"/>
          <w:szCs w:val="24"/>
          <w:vertAlign w:val="subscript"/>
        </w:rPr>
        <w:t xml:space="preserve">RB </w:t>
      </w:r>
      <m:oMath>
        <m:r>
          <m:rPr>
            <m:sty m:val="p"/>
          </m:rPr>
          <w:rPr>
            <w:rFonts w:ascii="Cambria Math" w:cs="Times New Roman"/>
            <w:kern w:val="0"/>
            <w:szCs w:val="24"/>
            <w:vertAlign w:val="subscript"/>
          </w:rPr>
          <m:t>=max</m:t>
        </m:r>
        <m:r>
          <m:rPr>
            <m:sty m:val="p"/>
          </m:rPr>
          <w:rPr>
            <w:rFonts w:ascii="Cambria Math" w:hAnsi="Cambria Math" w:cs="Times New Roman"/>
            <w:kern w:val="0"/>
            <w:szCs w:val="24"/>
            <w:vertAlign w:val="subscript"/>
          </w:rPr>
          <m:t>⁡</m:t>
        </m:r>
        <m:r>
          <m:rPr>
            <m:sty m:val="p"/>
          </m:rPr>
          <w:rPr>
            <w:rFonts w:ascii="Cambria Math" w:cs="Times New Roman"/>
            <w:kern w:val="0"/>
            <w:szCs w:val="24"/>
            <w:vertAlign w:val="subscript"/>
          </w:rPr>
          <m:t>(</m:t>
        </m:r>
        <m:f>
          <m:fPr>
            <m:ctrlPr>
              <w:rPr>
                <w:rFonts w:ascii="Cambria Math" w:hAnsi="Cambria Math" w:cs="Times New Roman"/>
                <w:kern w:val="0"/>
                <w:szCs w:val="24"/>
                <w:vertAlign w:val="subscript"/>
              </w:rPr>
            </m:ctrlPr>
          </m:fPr>
          <m:num>
            <m:r>
              <m:rPr>
                <m:sty m:val="p"/>
              </m:rPr>
              <w:rPr>
                <w:rFonts w:ascii="Cambria Math" w:cs="Times New Roman"/>
                <w:kern w:val="0"/>
                <w:szCs w:val="24"/>
                <w:vertAlign w:val="subscript"/>
              </w:rPr>
              <m:t>R</m:t>
            </m:r>
          </m:num>
          <m:den>
            <m:r>
              <m:rPr>
                <m:sty m:val="p"/>
              </m:rPr>
              <w:rPr>
                <w:rFonts w:ascii="Cambria Math" w:cs="Times New Roman"/>
                <w:kern w:val="0"/>
                <w:szCs w:val="24"/>
                <w:vertAlign w:val="subscript"/>
              </w:rPr>
              <m:t>R+B+G</m:t>
            </m:r>
          </m:den>
        </m:f>
        <m:r>
          <m:rPr>
            <m:sty m:val="p"/>
          </m:rPr>
          <w:rPr>
            <w:rFonts w:ascii="Cambria Math" w:cs="Times New Roman"/>
            <w:kern w:val="0"/>
            <w:szCs w:val="24"/>
            <w:vertAlign w:val="subscript"/>
          </w:rPr>
          <m:t>,</m:t>
        </m:r>
        <m:f>
          <m:fPr>
            <m:ctrlPr>
              <w:rPr>
                <w:rFonts w:ascii="Cambria Math" w:hAnsi="Cambria Math" w:cs="Times New Roman"/>
                <w:kern w:val="0"/>
                <w:szCs w:val="24"/>
                <w:vertAlign w:val="subscript"/>
              </w:rPr>
            </m:ctrlPr>
          </m:fPr>
          <m:num>
            <m:r>
              <m:rPr>
                <m:sty m:val="p"/>
              </m:rPr>
              <w:rPr>
                <w:rFonts w:ascii="Cambria Math" w:cs="Times New Roman"/>
                <w:kern w:val="0"/>
                <w:szCs w:val="24"/>
                <w:vertAlign w:val="subscript"/>
              </w:rPr>
              <m:t>B</m:t>
            </m:r>
          </m:num>
          <m:den>
            <m:r>
              <m:rPr>
                <m:sty m:val="p"/>
              </m:rPr>
              <w:rPr>
                <w:rFonts w:ascii="Cambria Math" w:cs="Times New Roman"/>
                <w:kern w:val="0"/>
                <w:szCs w:val="24"/>
                <w:vertAlign w:val="subscript"/>
              </w:rPr>
              <m:t>R+B+G</m:t>
            </m:r>
          </m:den>
        </m:f>
        <m:r>
          <m:rPr>
            <m:sty m:val="p"/>
          </m:rPr>
          <w:rPr>
            <w:rFonts w:ascii="Cambria Math" w:cs="Times New Roman"/>
            <w:kern w:val="0"/>
            <w:szCs w:val="24"/>
            <w:vertAlign w:val="subscript"/>
          </w:rPr>
          <m:t>)</m:t>
        </m:r>
      </m:oMath>
    </w:p>
    <w:p w:rsidR="00C74E02" w:rsidRPr="00C74E02" w:rsidRDefault="00C74E02" w:rsidP="00C74E02">
      <w:pPr>
        <w:jc w:val="center"/>
        <w:rPr>
          <w:rFonts w:eastAsiaTheme="minorEastAsia" w:cs="Times New Roman"/>
          <w:kern w:val="0"/>
          <w:szCs w:val="24"/>
        </w:rPr>
      </w:pPr>
    </w:p>
    <w:p w:rsidR="00C74E02" w:rsidRPr="00C74E02" w:rsidRDefault="00C74E02" w:rsidP="00C74E02">
      <w:pPr>
        <w:rPr>
          <w:rFonts w:cs="Times New Roman"/>
          <w:kern w:val="0"/>
          <w:szCs w:val="24"/>
        </w:rPr>
      </w:pPr>
      <w:r w:rsidRPr="00C74E02">
        <w:rPr>
          <w:rFonts w:cs="Times New Roman"/>
          <w:kern w:val="0"/>
          <w:szCs w:val="24"/>
        </w:rPr>
        <w:t xml:space="preserve">Pixel values in the frame are higher in </w:t>
      </w:r>
      <w:r w:rsidR="0069764D">
        <w:rPr>
          <w:rFonts w:eastAsiaTheme="minorEastAsia" w:cs="Times New Roman" w:hint="eastAsia"/>
          <w:kern w:val="0"/>
          <w:szCs w:val="24"/>
        </w:rPr>
        <w:t xml:space="preserve">the </w:t>
      </w:r>
      <w:r w:rsidRPr="00C74E02">
        <w:rPr>
          <w:rFonts w:cs="Times New Roman"/>
          <w:kern w:val="0"/>
          <w:szCs w:val="24"/>
        </w:rPr>
        <w:t>red or blue channe</w:t>
      </w:r>
      <w:r w:rsidR="007F68EF">
        <w:rPr>
          <w:rFonts w:cs="Times New Roman"/>
          <w:kern w:val="0"/>
          <w:szCs w:val="24"/>
        </w:rPr>
        <w:t>l</w:t>
      </w:r>
      <w:r w:rsidR="0069764D">
        <w:rPr>
          <w:rFonts w:eastAsiaTheme="minorEastAsia" w:cs="Times New Roman" w:hint="eastAsia"/>
          <w:kern w:val="0"/>
          <w:szCs w:val="24"/>
        </w:rPr>
        <w:t>;</w:t>
      </w:r>
      <w:r w:rsidR="007F68EF">
        <w:rPr>
          <w:rFonts w:cs="Times New Roman"/>
          <w:kern w:val="0"/>
          <w:szCs w:val="24"/>
        </w:rPr>
        <w:t xml:space="preserve"> but</w:t>
      </w:r>
      <w:r w:rsidR="0069764D">
        <w:rPr>
          <w:rFonts w:eastAsiaTheme="minorEastAsia" w:cs="Times New Roman" w:hint="eastAsia"/>
          <w:kern w:val="0"/>
          <w:szCs w:val="24"/>
        </w:rPr>
        <w:t>, they are</w:t>
      </w:r>
      <w:r w:rsidR="007F68EF">
        <w:rPr>
          <w:rFonts w:cs="Times New Roman"/>
          <w:kern w:val="0"/>
          <w:szCs w:val="24"/>
        </w:rPr>
        <w:t xml:space="preserve"> lower in other channels.</w:t>
      </w:r>
      <w:r w:rsidR="007F68EF">
        <w:rPr>
          <w:rFonts w:eastAsiaTheme="minorEastAsia" w:cs="Times New Roman" w:hint="eastAsia"/>
          <w:kern w:val="0"/>
          <w:szCs w:val="24"/>
        </w:rPr>
        <w:t xml:space="preserve"> </w:t>
      </w:r>
      <w:r w:rsidRPr="00C74E02">
        <w:rPr>
          <w:rFonts w:cs="Times New Roman"/>
          <w:kern w:val="0"/>
          <w:szCs w:val="24"/>
        </w:rPr>
        <w:t>MSERs are then easily found in this frame. MSER offers a robust form of segment</w:t>
      </w:r>
      <w:r w:rsidR="0069764D">
        <w:rPr>
          <w:rFonts w:eastAsiaTheme="minorEastAsia" w:cs="Times New Roman" w:hint="eastAsia"/>
          <w:kern w:val="0"/>
          <w:szCs w:val="24"/>
        </w:rPr>
        <w:t>ed</w:t>
      </w:r>
      <w:r w:rsidRPr="00C74E02">
        <w:rPr>
          <w:rFonts w:cs="Times New Roman"/>
          <w:kern w:val="0"/>
          <w:szCs w:val="24"/>
        </w:rPr>
        <w:t xml:space="preserve"> </w:t>
      </w:r>
      <w:r w:rsidR="007F68EF">
        <w:rPr>
          <w:rFonts w:eastAsiaTheme="minorEastAsia" w:cs="Times New Roman" w:hint="eastAsia"/>
          <w:kern w:val="0"/>
          <w:szCs w:val="24"/>
        </w:rPr>
        <w:t xml:space="preserve">ROIs </w:t>
      </w:r>
      <w:r w:rsidRPr="00C74E02">
        <w:rPr>
          <w:rFonts w:cs="Times New Roman"/>
          <w:kern w:val="0"/>
          <w:szCs w:val="24"/>
        </w:rPr>
        <w:t xml:space="preserve">for </w:t>
      </w:r>
      <w:r w:rsidR="00DE1E1B">
        <w:rPr>
          <w:rFonts w:eastAsiaTheme="minorEastAsia" w:cs="Times New Roman" w:hint="eastAsia"/>
          <w:kern w:val="0"/>
          <w:szCs w:val="24"/>
        </w:rPr>
        <w:t>traffic signs</w:t>
      </w:r>
      <w:r w:rsidRPr="00C74E02">
        <w:rPr>
          <w:rFonts w:cs="Times New Roman"/>
          <w:kern w:val="0"/>
          <w:szCs w:val="24"/>
        </w:rPr>
        <w:t xml:space="preserve"> in complex scenes</w:t>
      </w:r>
      <w:r w:rsidR="0069764D">
        <w:rPr>
          <w:rFonts w:eastAsiaTheme="minorEastAsia" w:cs="Times New Roman" w:hint="eastAsia"/>
          <w:kern w:val="0"/>
          <w:szCs w:val="24"/>
        </w:rPr>
        <w:t>.</w:t>
      </w:r>
      <w:r w:rsidRPr="00C74E02">
        <w:rPr>
          <w:rFonts w:cs="Times New Roman"/>
          <w:kern w:val="0"/>
          <w:szCs w:val="24"/>
        </w:rPr>
        <w:t xml:space="preserve"> </w:t>
      </w:r>
      <w:r w:rsidR="0069764D">
        <w:rPr>
          <w:rFonts w:eastAsiaTheme="minorEastAsia" w:cs="Times New Roman" w:hint="eastAsia"/>
          <w:kern w:val="0"/>
          <w:szCs w:val="24"/>
        </w:rPr>
        <w:t>These</w:t>
      </w:r>
      <w:r w:rsidRPr="00C74E02">
        <w:rPr>
          <w:rFonts w:cs="Times New Roman"/>
          <w:kern w:val="0"/>
          <w:szCs w:val="24"/>
        </w:rPr>
        <w:t xml:space="preserve"> can be computationally expensive</w:t>
      </w:r>
      <w:r w:rsidR="0069764D">
        <w:rPr>
          <w:rFonts w:eastAsiaTheme="minorEastAsia" w:cs="Times New Roman" w:hint="eastAsia"/>
          <w:kern w:val="0"/>
          <w:szCs w:val="24"/>
        </w:rPr>
        <w:t>.</w:t>
      </w:r>
      <w:r w:rsidRPr="00C74E02">
        <w:rPr>
          <w:rFonts w:cs="Times New Roman"/>
          <w:kern w:val="0"/>
          <w:szCs w:val="24"/>
        </w:rPr>
        <w:t xml:space="preserve"> </w:t>
      </w:r>
      <w:r w:rsidR="0069764D">
        <w:rPr>
          <w:rFonts w:eastAsiaTheme="minorEastAsia" w:cs="Times New Roman" w:hint="eastAsia"/>
          <w:kern w:val="0"/>
          <w:szCs w:val="24"/>
        </w:rPr>
        <w:t>However, they</w:t>
      </w:r>
      <w:r w:rsidRPr="00C74E02">
        <w:rPr>
          <w:rFonts w:cs="Times New Roman"/>
          <w:kern w:val="0"/>
          <w:szCs w:val="24"/>
        </w:rPr>
        <w:t xml:space="preserve"> increase the speed compared to the origi</w:t>
      </w:r>
      <w:r w:rsidR="007F68EF">
        <w:rPr>
          <w:rFonts w:cs="Times New Roman"/>
          <w:kern w:val="0"/>
          <w:szCs w:val="24"/>
        </w:rPr>
        <w:t>nal process using HOG features</w:t>
      </w:r>
      <w:r w:rsidR="0069764D">
        <w:rPr>
          <w:rFonts w:eastAsiaTheme="minorEastAsia" w:cs="Times New Roman" w:hint="eastAsia"/>
          <w:kern w:val="0"/>
          <w:szCs w:val="24"/>
        </w:rPr>
        <w:t>.</w:t>
      </w:r>
      <w:r w:rsidR="007F68EF">
        <w:rPr>
          <w:rFonts w:eastAsiaTheme="minorEastAsia" w:cs="Times New Roman" w:hint="eastAsia"/>
          <w:kern w:val="0"/>
          <w:szCs w:val="24"/>
        </w:rPr>
        <w:t xml:space="preserve"> </w:t>
      </w:r>
      <w:r w:rsidR="0069764D">
        <w:rPr>
          <w:rFonts w:eastAsiaTheme="minorEastAsia" w:cs="Times New Roman" w:hint="eastAsia"/>
          <w:kern w:val="0"/>
          <w:szCs w:val="24"/>
        </w:rPr>
        <w:t>This</w:t>
      </w:r>
      <w:r w:rsidRPr="00C74E02">
        <w:rPr>
          <w:rFonts w:cs="Times New Roman"/>
          <w:kern w:val="0"/>
          <w:szCs w:val="24"/>
        </w:rPr>
        <w:t xml:space="preserve"> will be introduced in </w:t>
      </w:r>
      <w:r w:rsidR="0069764D">
        <w:rPr>
          <w:rFonts w:eastAsiaTheme="minorEastAsia" w:cs="Times New Roman" w:hint="eastAsia"/>
          <w:kern w:val="0"/>
          <w:szCs w:val="24"/>
        </w:rPr>
        <w:t xml:space="preserve">the </w:t>
      </w:r>
      <w:r w:rsidRPr="00C74E02">
        <w:rPr>
          <w:rFonts w:cs="Times New Roman"/>
          <w:kern w:val="0"/>
          <w:szCs w:val="24"/>
        </w:rPr>
        <w:t xml:space="preserve">following section. </w:t>
      </w:r>
    </w:p>
    <w:p w:rsidR="00C74E02" w:rsidRPr="00C74E02" w:rsidRDefault="00C74E02" w:rsidP="00C74E02">
      <w:pPr>
        <w:rPr>
          <w:rFonts w:eastAsiaTheme="minorEastAsia" w:cs="Times New Roman"/>
          <w:szCs w:val="24"/>
        </w:rPr>
      </w:pPr>
    </w:p>
    <w:p w:rsidR="00C74E02" w:rsidRDefault="00C74E02" w:rsidP="00C74E02">
      <w:pPr>
        <w:rPr>
          <w:rFonts w:eastAsiaTheme="minorEastAsia" w:cs="Times New Roman"/>
          <w:kern w:val="0"/>
          <w:szCs w:val="24"/>
        </w:rPr>
      </w:pPr>
      <w:r w:rsidRPr="00C74E02">
        <w:rPr>
          <w:rFonts w:cs="Times New Roman"/>
          <w:iCs/>
          <w:kern w:val="0"/>
          <w:szCs w:val="24"/>
        </w:rPr>
        <w:t xml:space="preserve">When the signs have a white background, MSER uses a grayscale image. The number of region </w:t>
      </w:r>
      <w:r w:rsidRPr="00C74E02">
        <w:rPr>
          <w:rFonts w:cs="Times New Roman"/>
          <w:kern w:val="0"/>
          <w:szCs w:val="24"/>
        </w:rPr>
        <w:t>candidates depends on the thresholds of MSER</w:t>
      </w:r>
      <w:r w:rsidR="0069764D">
        <w:rPr>
          <w:rFonts w:eastAsiaTheme="minorEastAsia" w:cs="Times New Roman" w:hint="eastAsia"/>
          <w:kern w:val="0"/>
          <w:szCs w:val="24"/>
        </w:rPr>
        <w:t>;</w:t>
      </w:r>
      <w:r w:rsidRPr="00C74E02">
        <w:rPr>
          <w:rFonts w:cs="Times New Roman"/>
          <w:kern w:val="0"/>
          <w:szCs w:val="24"/>
        </w:rPr>
        <w:t xml:space="preserve"> and</w:t>
      </w:r>
      <w:r w:rsidR="0069764D">
        <w:rPr>
          <w:rFonts w:eastAsiaTheme="minorEastAsia" w:cs="Times New Roman" w:hint="eastAsia"/>
          <w:kern w:val="0"/>
          <w:szCs w:val="24"/>
        </w:rPr>
        <w:t xml:space="preserve">, </w:t>
      </w:r>
      <w:r w:rsidRPr="00C74E02">
        <w:rPr>
          <w:rFonts w:cs="Times New Roman"/>
          <w:kern w:val="0"/>
          <w:szCs w:val="24"/>
        </w:rPr>
        <w:t>the threshold is set based on the condition of the weather.</w:t>
      </w:r>
    </w:p>
    <w:p w:rsidR="00C74E02" w:rsidRPr="00C74E02" w:rsidRDefault="00C74E02" w:rsidP="00C74E02">
      <w:pPr>
        <w:rPr>
          <w:rFonts w:eastAsiaTheme="minorEastAsia" w:cs="Times New Roman"/>
          <w:kern w:val="0"/>
          <w:szCs w:val="24"/>
        </w:rPr>
      </w:pPr>
    </w:p>
    <w:p w:rsidR="00C74E02" w:rsidRPr="00F009C2" w:rsidRDefault="00C74E02" w:rsidP="00C74E02">
      <w:pPr>
        <w:rPr>
          <w:rFonts w:eastAsiaTheme="minorEastAsia"/>
          <w:color w:val="231F20"/>
          <w:kern w:val="0"/>
        </w:rPr>
      </w:pPr>
      <w:r w:rsidRPr="00072C05">
        <w:rPr>
          <w:color w:val="231F20"/>
          <w:kern w:val="0"/>
        </w:rPr>
        <w:t>Here is th</w:t>
      </w:r>
      <w:r>
        <w:rPr>
          <w:color w:val="231F20"/>
          <w:kern w:val="0"/>
        </w:rPr>
        <w:t xml:space="preserve">e </w:t>
      </w:r>
      <w:r>
        <w:rPr>
          <w:rFonts w:eastAsiaTheme="minorEastAsia" w:hint="eastAsia"/>
          <w:color w:val="231F20"/>
          <w:kern w:val="0"/>
        </w:rPr>
        <w:t xml:space="preserve">experiment </w:t>
      </w:r>
      <w:r>
        <w:rPr>
          <w:color w:val="231F20"/>
          <w:kern w:val="0"/>
        </w:rPr>
        <w:t>for</w:t>
      </w:r>
      <w:r w:rsidR="00FC6275">
        <w:rPr>
          <w:rFonts w:eastAsiaTheme="minorEastAsia" w:hint="eastAsia"/>
          <w:color w:val="231F20"/>
          <w:kern w:val="0"/>
        </w:rPr>
        <w:t xml:space="preserve"> the extraction of </w:t>
      </w:r>
      <w:r>
        <w:rPr>
          <w:color w:val="231F20"/>
          <w:kern w:val="0"/>
        </w:rPr>
        <w:t>ROI</w:t>
      </w:r>
      <w:r w:rsidR="007F68EF">
        <w:rPr>
          <w:rFonts w:eastAsiaTheme="minorEastAsia" w:hint="eastAsia"/>
          <w:color w:val="231F20"/>
          <w:kern w:val="0"/>
        </w:rPr>
        <w:t>s</w:t>
      </w:r>
      <w:r>
        <w:rPr>
          <w:color w:val="231F20"/>
          <w:kern w:val="0"/>
        </w:rPr>
        <w:t xml:space="preserve"> from MSER</w:t>
      </w:r>
      <w:r>
        <w:rPr>
          <w:rFonts w:eastAsiaTheme="minorEastAsia" w:hint="eastAsia"/>
          <w:color w:val="231F20"/>
          <w:kern w:val="0"/>
        </w:rPr>
        <w:t xml:space="preserve"> used in the following system</w:t>
      </w:r>
      <w:r w:rsidR="00FC6275">
        <w:rPr>
          <w:rFonts w:eastAsiaTheme="minorEastAsia" w:hint="eastAsia"/>
          <w:color w:val="231F20"/>
          <w:kern w:val="0"/>
        </w:rPr>
        <w:t>.</w:t>
      </w:r>
    </w:p>
    <w:p w:rsidR="00C74E02" w:rsidRPr="00C74E02" w:rsidRDefault="00C74E02" w:rsidP="00C74E02">
      <w:pPr>
        <w:rPr>
          <w:rFonts w:eastAsiaTheme="minorEastAsia" w:cs="Times New Roman"/>
          <w:szCs w:val="24"/>
          <w:highlight w:val="yellow"/>
        </w:rPr>
      </w:pPr>
    </w:p>
    <w:tbl>
      <w:tblPr>
        <w:tblStyle w:val="a7"/>
        <w:tblW w:w="0" w:type="auto"/>
        <w:tblInd w:w="392" w:type="dxa"/>
        <w:tblLook w:val="04A0"/>
      </w:tblPr>
      <w:tblGrid>
        <w:gridCol w:w="3402"/>
        <w:gridCol w:w="4338"/>
      </w:tblGrid>
      <w:tr w:rsidR="0009039E" w:rsidRPr="00C74E02" w:rsidTr="004C2006">
        <w:trPr>
          <w:trHeight w:val="435"/>
        </w:trPr>
        <w:tc>
          <w:tcPr>
            <w:tcW w:w="7672" w:type="dxa"/>
            <w:gridSpan w:val="2"/>
          </w:tcPr>
          <w:p w:rsidR="0009039E" w:rsidRPr="00C74E02" w:rsidRDefault="0009039E" w:rsidP="00971E7B">
            <w:pPr>
              <w:spacing w:line="276" w:lineRule="auto"/>
              <w:jc w:val="center"/>
              <w:rPr>
                <w:rFonts w:cs="Times New Roman"/>
                <w:noProof/>
                <w:sz w:val="28"/>
                <w:szCs w:val="28"/>
              </w:rPr>
            </w:pPr>
            <w:r w:rsidRPr="0047653E">
              <w:rPr>
                <w:rFonts w:eastAsiaTheme="minorEastAsia" w:cs="Times New Roman" w:hint="eastAsia"/>
                <w:b/>
                <w:noProof/>
                <w:szCs w:val="24"/>
              </w:rPr>
              <w:t xml:space="preserve">Experiments results </w:t>
            </w:r>
            <w:r>
              <w:rPr>
                <w:rFonts w:eastAsiaTheme="minorEastAsia" w:cs="Times New Roman" w:hint="eastAsia"/>
                <w:b/>
                <w:noProof/>
                <w:szCs w:val="24"/>
              </w:rPr>
              <w:t xml:space="preserve">of different type image </w:t>
            </w:r>
            <w:r w:rsidRPr="0047653E">
              <w:rPr>
                <w:rFonts w:eastAsiaTheme="minorEastAsia" w:cs="Times New Roman" w:hint="eastAsia"/>
                <w:b/>
                <w:noProof/>
                <w:szCs w:val="24"/>
              </w:rPr>
              <w:t>under MSER analysis</w:t>
            </w:r>
          </w:p>
        </w:tc>
      </w:tr>
      <w:tr w:rsidR="00C74E02" w:rsidRPr="00C74E02" w:rsidTr="004C2006">
        <w:trPr>
          <w:trHeight w:val="1995"/>
        </w:trPr>
        <w:tc>
          <w:tcPr>
            <w:tcW w:w="3402" w:type="dxa"/>
          </w:tcPr>
          <w:p w:rsidR="00C74E02" w:rsidRPr="0009039E" w:rsidRDefault="00C74E02" w:rsidP="00971E7B">
            <w:pPr>
              <w:spacing w:line="276" w:lineRule="auto"/>
              <w:rPr>
                <w:rFonts w:eastAsiaTheme="minorEastAsia" w:cs="Times New Roman"/>
                <w:szCs w:val="24"/>
              </w:rPr>
            </w:pPr>
            <w:r w:rsidRPr="00C74E02">
              <w:rPr>
                <w:rFonts w:cs="Times New Roman"/>
                <w:szCs w:val="24"/>
              </w:rPr>
              <w:t>Original</w:t>
            </w:r>
            <w:r w:rsidR="0009039E">
              <w:rPr>
                <w:rFonts w:eastAsiaTheme="minorEastAsia" w:cs="Times New Roman" w:hint="eastAsia"/>
                <w:szCs w:val="24"/>
              </w:rPr>
              <w:t xml:space="preserve"> image</w:t>
            </w:r>
          </w:p>
        </w:tc>
        <w:tc>
          <w:tcPr>
            <w:tcW w:w="4270" w:type="dxa"/>
          </w:tcPr>
          <w:p w:rsidR="00C74E02" w:rsidRPr="00C74E02" w:rsidRDefault="00C74E02" w:rsidP="00971E7B">
            <w:pPr>
              <w:spacing w:line="276" w:lineRule="auto"/>
              <w:jc w:val="center"/>
              <w:rPr>
                <w:rFonts w:cs="Times New Roman"/>
                <w:sz w:val="28"/>
                <w:szCs w:val="28"/>
              </w:rPr>
            </w:pPr>
            <w:r w:rsidRPr="00C74E02">
              <w:rPr>
                <w:rFonts w:cs="Times New Roman"/>
                <w:noProof/>
                <w:sz w:val="28"/>
                <w:szCs w:val="28"/>
              </w:rPr>
              <w:drawing>
                <wp:inline distT="0" distB="0" distL="0" distR="0">
                  <wp:extent cx="2593727" cy="1512000"/>
                  <wp:effectExtent l="19050" t="0" r="0" b="0"/>
                  <wp:docPr id="73" name="图片 46" descr="C:\Users\lenovo\AppData\Roaming\Tencent\Users\1027341472\QQ\WinTemp\RichOle\U$BT5[@812KSS7IH)6Z6Q1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lenovo\AppData\Roaming\Tencent\Users\1027341472\QQ\WinTemp\RichOle\U$BT5[@812KSS7IH)6Z6Q1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3727" cy="1512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E02" w:rsidRPr="00C74E02" w:rsidTr="004C2006">
        <w:trPr>
          <w:trHeight w:val="1995"/>
        </w:trPr>
        <w:tc>
          <w:tcPr>
            <w:tcW w:w="3402" w:type="dxa"/>
          </w:tcPr>
          <w:p w:rsidR="00C74E02" w:rsidRPr="00C74E02" w:rsidRDefault="0009039E" w:rsidP="00971E7B">
            <w:pPr>
              <w:spacing w:line="276" w:lineRule="auto"/>
              <w:rPr>
                <w:rFonts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 xml:space="preserve">MSER method </w:t>
            </w:r>
            <w:r w:rsidR="00C74E02" w:rsidRPr="00C74E02">
              <w:rPr>
                <w:rFonts w:cs="Times New Roman"/>
                <w:szCs w:val="24"/>
              </w:rPr>
              <w:t>Focus on gray image</w:t>
            </w:r>
          </w:p>
        </w:tc>
        <w:tc>
          <w:tcPr>
            <w:tcW w:w="4270" w:type="dxa"/>
          </w:tcPr>
          <w:p w:rsidR="00C74E02" w:rsidRPr="00C74E02" w:rsidRDefault="00C74E02" w:rsidP="00971E7B">
            <w:pPr>
              <w:spacing w:line="276" w:lineRule="auto"/>
              <w:jc w:val="center"/>
              <w:rPr>
                <w:rFonts w:cs="Times New Roman"/>
                <w:sz w:val="28"/>
                <w:szCs w:val="28"/>
              </w:rPr>
            </w:pPr>
            <w:r w:rsidRPr="00C74E02">
              <w:rPr>
                <w:rFonts w:cs="Times New Roman"/>
                <w:noProof/>
                <w:sz w:val="28"/>
                <w:szCs w:val="28"/>
              </w:rPr>
              <w:drawing>
                <wp:inline distT="0" distB="0" distL="0" distR="0">
                  <wp:extent cx="2598280" cy="1512000"/>
                  <wp:effectExtent l="19050" t="0" r="0" b="0"/>
                  <wp:docPr id="76" name="图片 50" descr="C:\Users\lenovo\AppData\Roaming\Tencent\Users\1027341472\QQ\WinTemp\RichOle\4Q5[Z(57$E]CXZ8`NXYSN@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lenovo\AppData\Roaming\Tencent\Users\1027341472\QQ\WinTemp\RichOle\4Q5[Z(57$E]CXZ8`NXYSN@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280" cy="1512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E02" w:rsidRPr="00C74E02" w:rsidTr="004C2006">
        <w:trPr>
          <w:trHeight w:val="1995"/>
        </w:trPr>
        <w:tc>
          <w:tcPr>
            <w:tcW w:w="3402" w:type="dxa"/>
          </w:tcPr>
          <w:p w:rsidR="00C74E02" w:rsidRPr="007F68EF" w:rsidRDefault="0009039E" w:rsidP="0009039E">
            <w:pPr>
              <w:spacing w:line="276" w:lineRule="auto"/>
              <w:jc w:val="left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 w:hint="eastAsia"/>
                <w:szCs w:val="24"/>
              </w:rPr>
              <w:t xml:space="preserve">MSER method </w:t>
            </w:r>
            <w:r>
              <w:rPr>
                <w:rFonts w:cs="Times New Roman"/>
                <w:szCs w:val="24"/>
              </w:rPr>
              <w:t>Focus on</w:t>
            </w:r>
            <w:r>
              <w:rPr>
                <w:rFonts w:eastAsiaTheme="minorEastAsia" w:cs="Times New Roman" w:hint="eastAsia"/>
                <w:szCs w:val="24"/>
              </w:rPr>
              <w:t xml:space="preserve"> </w:t>
            </w:r>
            <w:r w:rsidR="00C74E02" w:rsidRPr="00C74E02">
              <w:rPr>
                <w:rFonts w:cs="Times New Roman"/>
                <w:kern w:val="0"/>
                <w:szCs w:val="24"/>
              </w:rPr>
              <w:t xml:space="preserve">normalized </w:t>
            </w:r>
            <w:r w:rsidR="007F68EF">
              <w:rPr>
                <w:rFonts w:eastAsiaTheme="minorEastAsia" w:cs="Times New Roman" w:hint="eastAsia"/>
                <w:kern w:val="0"/>
                <w:szCs w:val="24"/>
              </w:rPr>
              <w:t>R/B</w:t>
            </w:r>
            <w:r>
              <w:rPr>
                <w:rFonts w:eastAsiaTheme="minorEastAsia" w:cs="Times New Roman" w:hint="eastAsia"/>
                <w:kern w:val="0"/>
                <w:szCs w:val="24"/>
              </w:rPr>
              <w:t xml:space="preserve"> image</w:t>
            </w:r>
          </w:p>
        </w:tc>
        <w:tc>
          <w:tcPr>
            <w:tcW w:w="4270" w:type="dxa"/>
          </w:tcPr>
          <w:p w:rsidR="00C74E02" w:rsidRPr="00C74E02" w:rsidRDefault="00C74E02" w:rsidP="00C74E02">
            <w:pPr>
              <w:keepNext/>
              <w:spacing w:line="276" w:lineRule="auto"/>
              <w:jc w:val="center"/>
              <w:rPr>
                <w:rFonts w:cs="Times New Roman"/>
                <w:sz w:val="28"/>
                <w:szCs w:val="28"/>
              </w:rPr>
            </w:pPr>
            <w:r w:rsidRPr="00C74E02">
              <w:rPr>
                <w:rFonts w:cs="Times New Roman"/>
                <w:noProof/>
                <w:sz w:val="28"/>
                <w:szCs w:val="28"/>
              </w:rPr>
              <w:drawing>
                <wp:inline distT="0" distB="0" distL="0" distR="0">
                  <wp:extent cx="2595600" cy="1509311"/>
                  <wp:effectExtent l="19050" t="0" r="0" b="0"/>
                  <wp:docPr id="77" name="图片 45" descr="F:\文件\实验室\paper\useful\pic\msermatla1us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F:\文件\实验室\paper\useful\pic\msermatla1us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5600" cy="15093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74E02" w:rsidRPr="00C74E02" w:rsidRDefault="00C74E02" w:rsidP="00C74E02">
      <w:pPr>
        <w:pStyle w:val="af"/>
        <w:jc w:val="center"/>
      </w:pPr>
      <w:bookmarkStart w:id="146" w:name="_Toc388541540"/>
      <w:r>
        <w:t>Table 4.5.3.</w:t>
      </w:r>
      <w:r w:rsidR="008401BD">
        <w:fldChar w:fldCharType="begin"/>
      </w:r>
      <w:r w:rsidR="00434FF6">
        <w:instrText xml:space="preserve"> SEQ Table_4.5.3. \* ARABIC </w:instrText>
      </w:r>
      <w:r w:rsidR="008401BD">
        <w:fldChar w:fldCharType="separate"/>
      </w:r>
      <w:r w:rsidR="00AE69A1">
        <w:rPr>
          <w:noProof/>
        </w:rPr>
        <w:t>1</w:t>
      </w:r>
      <w:r w:rsidR="008401BD">
        <w:fldChar w:fldCharType="end"/>
      </w:r>
      <w:r>
        <w:rPr>
          <w:rFonts w:eastAsiaTheme="minorEastAsia" w:hint="eastAsia"/>
        </w:rPr>
        <w:t xml:space="preserve"> </w:t>
      </w:r>
      <w:r w:rsidRPr="00C74E02">
        <w:rPr>
          <w:rFonts w:eastAsiaTheme="minorEastAsia" w:cs="Times New Roman" w:hint="eastAsia"/>
        </w:rPr>
        <w:t xml:space="preserve">MSER used for different </w:t>
      </w:r>
      <w:r>
        <w:rPr>
          <w:rFonts w:eastAsiaTheme="minorEastAsia" w:cs="Times New Roman" w:hint="eastAsia"/>
        </w:rPr>
        <w:t xml:space="preserve">kinds of </w:t>
      </w:r>
      <w:r w:rsidR="00172262">
        <w:rPr>
          <w:rFonts w:eastAsiaTheme="minorEastAsia" w:cs="Times New Roman" w:hint="eastAsia"/>
        </w:rPr>
        <w:t>image</w:t>
      </w:r>
      <w:r>
        <w:rPr>
          <w:rFonts w:eastAsiaTheme="minorEastAsia" w:cs="Times New Roman" w:hint="eastAsia"/>
        </w:rPr>
        <w:t>s</w:t>
      </w:r>
      <w:bookmarkEnd w:id="146"/>
    </w:p>
    <w:p w:rsidR="00C74E02" w:rsidRPr="00172262" w:rsidRDefault="00C74E02" w:rsidP="00C74E02">
      <w:pPr>
        <w:rPr>
          <w:rFonts w:eastAsiaTheme="minorEastAsia"/>
        </w:rPr>
      </w:pPr>
    </w:p>
    <w:p w:rsidR="00C74E02" w:rsidRPr="00CD21E3" w:rsidRDefault="00C74E02" w:rsidP="00C74E02">
      <w:pPr>
        <w:rPr>
          <w:rFonts w:eastAsiaTheme="minorEastAsia"/>
          <w:color w:val="231F20"/>
          <w:kern w:val="0"/>
        </w:rPr>
      </w:pPr>
      <w:r w:rsidRPr="00072C05">
        <w:rPr>
          <w:color w:val="231F20"/>
          <w:kern w:val="0"/>
        </w:rPr>
        <w:t xml:space="preserve">For signs with different background colors, the color segmentation step should also be added after MSER and before recognition. </w:t>
      </w:r>
      <w:r>
        <w:rPr>
          <w:rFonts w:eastAsiaTheme="minorEastAsia" w:hint="eastAsia"/>
          <w:color w:val="231F20"/>
          <w:kern w:val="0"/>
        </w:rPr>
        <w:t>We</w:t>
      </w:r>
      <w:r w:rsidRPr="00072C05">
        <w:rPr>
          <w:color w:val="231F20"/>
          <w:kern w:val="0"/>
        </w:rPr>
        <w:t xml:space="preserve"> did not need to separate white and other colors</w:t>
      </w:r>
      <w:r w:rsidR="00FC6275">
        <w:rPr>
          <w:rFonts w:eastAsiaTheme="minorEastAsia" w:hint="eastAsia"/>
          <w:color w:val="231F20"/>
          <w:kern w:val="0"/>
        </w:rPr>
        <w:t>. This is because</w:t>
      </w:r>
      <w:r w:rsidRPr="00072C05">
        <w:rPr>
          <w:color w:val="231F20"/>
          <w:kern w:val="0"/>
        </w:rPr>
        <w:t xml:space="preserve"> the threshold of MSER, which </w:t>
      </w:r>
      <w:r w:rsidR="00B25E24">
        <w:rPr>
          <w:rFonts w:eastAsiaTheme="minorEastAsia" w:hint="eastAsia"/>
          <w:color w:val="231F20"/>
          <w:kern w:val="0"/>
        </w:rPr>
        <w:t xml:space="preserve">is </w:t>
      </w:r>
      <w:r w:rsidRPr="00072C05">
        <w:rPr>
          <w:color w:val="231F20"/>
          <w:kern w:val="0"/>
        </w:rPr>
        <w:t>calculate</w:t>
      </w:r>
      <w:r w:rsidR="00B25E24">
        <w:rPr>
          <w:rFonts w:eastAsiaTheme="minorEastAsia" w:hint="eastAsia"/>
          <w:color w:val="231F20"/>
          <w:kern w:val="0"/>
        </w:rPr>
        <w:t>d</w:t>
      </w:r>
      <w:r w:rsidRPr="00072C05">
        <w:rPr>
          <w:color w:val="231F20"/>
          <w:kern w:val="0"/>
        </w:rPr>
        <w:t xml:space="preserve"> for white and other colors, is different. So, </w:t>
      </w:r>
      <w:r>
        <w:rPr>
          <w:rFonts w:eastAsiaTheme="minorEastAsia" w:hint="eastAsia"/>
          <w:color w:val="231F20"/>
          <w:kern w:val="0"/>
        </w:rPr>
        <w:t>we</w:t>
      </w:r>
      <w:r w:rsidRPr="00072C05">
        <w:rPr>
          <w:color w:val="231F20"/>
          <w:kern w:val="0"/>
        </w:rPr>
        <w:t xml:space="preserve"> deleted the first step </w:t>
      </w:r>
      <w:r w:rsidR="00FC6275">
        <w:rPr>
          <w:rFonts w:eastAsiaTheme="minorEastAsia" w:hint="eastAsia"/>
          <w:color w:val="231F20"/>
          <w:kern w:val="0"/>
        </w:rPr>
        <w:t>in the</w:t>
      </w:r>
      <w:r w:rsidRPr="00072C05">
        <w:rPr>
          <w:color w:val="231F20"/>
          <w:kern w:val="0"/>
        </w:rPr>
        <w:t xml:space="preserve"> color segmentation </w:t>
      </w:r>
      <w:r w:rsidR="00FC6275">
        <w:rPr>
          <w:rFonts w:eastAsiaTheme="minorEastAsia" w:hint="eastAsia"/>
          <w:color w:val="231F20"/>
          <w:kern w:val="0"/>
        </w:rPr>
        <w:t xml:space="preserve">process </w:t>
      </w:r>
      <w:r w:rsidRPr="00072C05">
        <w:rPr>
          <w:color w:val="231F20"/>
          <w:kern w:val="0"/>
        </w:rPr>
        <w:t xml:space="preserve">and </w:t>
      </w:r>
      <w:r w:rsidR="00FC6275">
        <w:rPr>
          <w:rFonts w:eastAsiaTheme="minorEastAsia" w:hint="eastAsia"/>
          <w:color w:val="231F20"/>
          <w:kern w:val="0"/>
        </w:rPr>
        <w:t>keep the other steps</w:t>
      </w:r>
      <w:r w:rsidRPr="00072C05">
        <w:rPr>
          <w:color w:val="231F20"/>
          <w:kern w:val="0"/>
        </w:rPr>
        <w:t>.</w:t>
      </w:r>
      <w:r w:rsidR="007F68EF">
        <w:rPr>
          <w:rFonts w:eastAsiaTheme="minorEastAsia" w:hint="eastAsia"/>
          <w:color w:val="231F20"/>
          <w:kern w:val="0"/>
        </w:rPr>
        <w:t xml:space="preserve"> </w:t>
      </w:r>
      <w:r w:rsidR="00CD21E3">
        <w:rPr>
          <w:rFonts w:eastAsiaTheme="minorEastAsia" w:hint="eastAsia"/>
          <w:color w:val="231F20"/>
          <w:kern w:val="0"/>
        </w:rPr>
        <w:t>In th</w:t>
      </w:r>
      <w:r w:rsidR="00FC6275">
        <w:rPr>
          <w:rFonts w:eastAsiaTheme="minorEastAsia" w:hint="eastAsia"/>
          <w:color w:val="231F20"/>
          <w:kern w:val="0"/>
        </w:rPr>
        <w:t>is</w:t>
      </w:r>
      <w:r w:rsidR="00CD21E3">
        <w:rPr>
          <w:rFonts w:eastAsiaTheme="minorEastAsia" w:hint="eastAsia"/>
          <w:color w:val="231F20"/>
          <w:kern w:val="0"/>
        </w:rPr>
        <w:t xml:space="preserve"> way, since the recognition part </w:t>
      </w:r>
      <w:r w:rsidR="00FC6275">
        <w:rPr>
          <w:rFonts w:eastAsiaTheme="minorEastAsia"/>
          <w:color w:val="231F20"/>
          <w:kern w:val="0"/>
        </w:rPr>
        <w:t>does not</w:t>
      </w:r>
      <w:r w:rsidR="00CD21E3">
        <w:rPr>
          <w:rFonts w:eastAsiaTheme="minorEastAsia" w:hint="eastAsia"/>
          <w:color w:val="231F20"/>
          <w:kern w:val="0"/>
        </w:rPr>
        <w:t xml:space="preserve"> change, </w:t>
      </w:r>
      <w:r w:rsidRPr="00072C05">
        <w:rPr>
          <w:color w:val="231F20"/>
          <w:kern w:val="0"/>
        </w:rPr>
        <w:t xml:space="preserve">the accuracy of recognition </w:t>
      </w:r>
      <w:r w:rsidR="00FC6275">
        <w:rPr>
          <w:rFonts w:eastAsiaTheme="minorEastAsia" w:hint="eastAsia"/>
          <w:color w:val="231F20"/>
          <w:kern w:val="0"/>
        </w:rPr>
        <w:t>will not be</w:t>
      </w:r>
      <w:r w:rsidRPr="00072C05">
        <w:rPr>
          <w:color w:val="231F20"/>
          <w:kern w:val="0"/>
        </w:rPr>
        <w:t xml:space="preserve"> change</w:t>
      </w:r>
      <w:r w:rsidR="00FC6275">
        <w:rPr>
          <w:rFonts w:eastAsiaTheme="minorEastAsia" w:hint="eastAsia"/>
          <w:color w:val="231F20"/>
          <w:kern w:val="0"/>
        </w:rPr>
        <w:t>d</w:t>
      </w:r>
      <w:r w:rsidR="00CD21E3">
        <w:rPr>
          <w:rFonts w:eastAsiaTheme="minorEastAsia" w:hint="eastAsia"/>
          <w:color w:val="231F20"/>
          <w:kern w:val="0"/>
        </w:rPr>
        <w:t>.</w:t>
      </w:r>
    </w:p>
    <w:p w:rsidR="000415AB" w:rsidRPr="00C74E02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i/>
          <w:color w:val="231F20"/>
          <w:kern w:val="0"/>
          <w:szCs w:val="24"/>
        </w:rPr>
      </w:pPr>
    </w:p>
    <w:p w:rsidR="000415AB" w:rsidRPr="00072C05" w:rsidRDefault="000415AB" w:rsidP="00447EFD">
      <w:pPr>
        <w:rPr>
          <w:kern w:val="0"/>
        </w:rPr>
      </w:pPr>
      <w:r w:rsidRPr="00072C05">
        <w:rPr>
          <w:kern w:val="0"/>
        </w:rPr>
        <w:t xml:space="preserve">The structure </w:t>
      </w:r>
      <w:r w:rsidR="00FC6275">
        <w:rPr>
          <w:rFonts w:eastAsiaTheme="minorEastAsia" w:hint="eastAsia"/>
          <w:kern w:val="0"/>
        </w:rPr>
        <w:t xml:space="preserve">is </w:t>
      </w:r>
      <w:r w:rsidR="00B25E24">
        <w:rPr>
          <w:rFonts w:eastAsiaTheme="minorEastAsia" w:hint="eastAsia"/>
          <w:kern w:val="0"/>
        </w:rPr>
        <w:t>represented in Figure 4.5.3.1</w:t>
      </w:r>
      <w:r w:rsidRPr="00072C05">
        <w:rPr>
          <w:kern w:val="0"/>
        </w:rPr>
        <w:t>:</w:t>
      </w:r>
    </w:p>
    <w:p w:rsidR="000415AB" w:rsidRPr="00B25E24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color w:val="231F20"/>
          <w:kern w:val="0"/>
          <w:sz w:val="28"/>
          <w:szCs w:val="28"/>
        </w:rPr>
      </w:pPr>
    </w:p>
    <w:p w:rsidR="000415AB" w:rsidRPr="00072C05" w:rsidRDefault="008401BD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  <w:r>
        <w:rPr>
          <w:rFonts w:cs="Times New Roman"/>
          <w:color w:val="231F20"/>
          <w:kern w:val="0"/>
          <w:sz w:val="28"/>
          <w:szCs w:val="28"/>
        </w:rPr>
        <w:lastRenderedPageBreak/>
        <w:pict>
          <v:group id="_x0000_s1677" editas="canvas" style="position:absolute;margin-left:-23.2pt;margin-top:6.5pt;width:497.2pt;height:561.35pt;z-index:251658752;mso-position-horizontal-relative:char;mso-position-vertical-relative:line" coordorigin="1336,434" coordsize="9944,11227">
            <o:lock v:ext="edit" aspectratio="t"/>
            <v:shape id="_x0000_s1678" type="#_x0000_t75" style="position:absolute;left:1336;top:434;width:9944;height:11227" o:preferrelative="f">
              <v:fill o:detectmouseclick="t"/>
              <v:path o:extrusionok="t" o:connecttype="none"/>
              <o:lock v:ext="edit" text="t"/>
            </v:shape>
            <v:shape id="_x0000_s1679" type="#_x0000_t109" style="position:absolute;left:5833;top:4593;width:3783;height:553" filled="f">
              <v:fill opacity="0"/>
              <v:textbox style="mso-next-textbox:#_x0000_s1679">
                <w:txbxContent>
                  <w:p w:rsidR="005A48E8" w:rsidRPr="00F036DE" w:rsidRDefault="005A48E8" w:rsidP="00324599">
                    <w:pPr>
                      <w:ind w:firstLineChars="200" w:firstLine="480"/>
                      <w:rPr>
                        <w:szCs w:val="21"/>
                      </w:rPr>
                    </w:pPr>
                    <w:r w:rsidRPr="00F036DE">
                      <w:rPr>
                        <w:rFonts w:hint="eastAsia"/>
                        <w:szCs w:val="21"/>
                      </w:rPr>
                      <w:t>To eliminate the black color</w:t>
                    </w:r>
                  </w:p>
                </w:txbxContent>
              </v:textbox>
            </v:shape>
            <v:shape id="_x0000_s1680" type="#_x0000_t109" style="position:absolute;left:2818;top:3623;width:2160;height:475" filled="f">
              <v:fill opacity="0"/>
              <v:textbox style="mso-next-textbox:#_x0000_s1680">
                <w:txbxContent>
                  <w:p w:rsidR="005A48E8" w:rsidRPr="00F036DE" w:rsidRDefault="005A48E8" w:rsidP="00071747">
                    <w:pPr>
                      <w:spacing w:line="276" w:lineRule="auto"/>
                      <w:rPr>
                        <w:szCs w:val="21"/>
                      </w:rPr>
                    </w:pPr>
                    <w:r w:rsidRPr="00F036DE">
                      <w:rPr>
                        <w:rFonts w:hint="eastAsia"/>
                        <w:szCs w:val="21"/>
                      </w:rPr>
                      <w:t>White background</w:t>
                    </w:r>
                  </w:p>
                </w:txbxContent>
              </v:textbox>
            </v:shape>
            <v:shape id="_x0000_s1681" type="#_x0000_t109" style="position:absolute;left:6630;top:5899;width:2161;height:475" filled="f">
              <v:fill opacity="0"/>
              <v:textbox style="mso-next-textbox:#_x0000_s1681">
                <w:txbxContent>
                  <w:p w:rsidR="005A48E8" w:rsidRPr="00F036DE" w:rsidRDefault="005A48E8" w:rsidP="00324599">
                    <w:pPr>
                      <w:ind w:firstLineChars="50" w:firstLine="120"/>
                      <w:rPr>
                        <w:szCs w:val="21"/>
                      </w:rPr>
                    </w:pPr>
                    <w:r w:rsidRPr="00F036DE">
                      <w:rPr>
                        <w:rFonts w:hint="eastAsia"/>
                        <w:szCs w:val="21"/>
                      </w:rPr>
                      <w:t>Other background</w:t>
                    </w:r>
                  </w:p>
                </w:txbxContent>
              </v:textbox>
            </v:shape>
            <v:shape id="_x0000_s1682" type="#_x0000_t32" style="position:absolute;left:3898;top:4098;width:1;height:570" o:connectortype="straight">
              <v:stroke endarrow="block"/>
            </v:shape>
            <v:shape id="_x0000_s1683" type="#_x0000_t32" style="position:absolute;left:7787;top:6374;width:1;height:575" o:connectortype="straight">
              <v:stroke endarrow="block"/>
            </v:shape>
            <v:shape id="_x0000_s1684" type="#_x0000_t176" style="position:absolute;left:4396;top:1623;width:3402;height:536" filled="f">
              <v:fill opacity="0"/>
              <v:textbox style="mso-next-textbox:#_x0000_s1684">
                <w:txbxContent>
                  <w:p w:rsidR="005A48E8" w:rsidRPr="00F036DE" w:rsidRDefault="005A48E8" w:rsidP="00324599">
                    <w:pPr>
                      <w:ind w:firstLineChars="100" w:firstLine="240"/>
                      <w:rPr>
                        <w:szCs w:val="21"/>
                      </w:rPr>
                    </w:pPr>
                    <w:r>
                      <w:rPr>
                        <w:rFonts w:hint="eastAsia"/>
                        <w:szCs w:val="21"/>
                      </w:rPr>
                      <w:t>MSER for color (ROI2)</w:t>
                    </w:r>
                  </w:p>
                </w:txbxContent>
              </v:textbox>
            </v:shape>
            <v:shape id="_x0000_s1685" type="#_x0000_t176" style="position:absolute;left:6285;top:3320;width:2876;height:536" filled="f">
              <v:fill opacity="0"/>
              <v:textbox style="mso-next-textbox:#_x0000_s1685">
                <w:txbxContent>
                  <w:p w:rsidR="005A48E8" w:rsidRPr="00F036DE" w:rsidRDefault="005A48E8" w:rsidP="00324599">
                    <w:pPr>
                      <w:ind w:firstLineChars="50" w:firstLine="120"/>
                      <w:rPr>
                        <w:szCs w:val="21"/>
                      </w:rPr>
                    </w:pPr>
                    <w:r w:rsidRPr="00F036DE">
                      <w:rPr>
                        <w:rFonts w:hint="eastAsia"/>
                        <w:szCs w:val="21"/>
                      </w:rPr>
                      <w:t xml:space="preserve">From ROI extract </w:t>
                    </w:r>
                    <w:proofErr w:type="spellStart"/>
                    <w:r w:rsidRPr="00F036DE">
                      <w:rPr>
                        <w:rFonts w:hint="eastAsia"/>
                        <w:szCs w:val="21"/>
                      </w:rPr>
                      <w:t>ROIc</w:t>
                    </w:r>
                    <w:proofErr w:type="spellEnd"/>
                  </w:p>
                </w:txbxContent>
              </v:textbox>
            </v:shape>
            <v:shape id="_x0000_s1686" type="#_x0000_t32" style="position:absolute;left:7723;top:3856;width:2;height:737" o:connectortype="straight">
              <v:stroke endarrow="block"/>
            </v:shape>
            <v:shape id="_x0000_s1687" type="#_x0000_t109" style="position:absolute;left:2467;top:4668;width:2925;height:961" filled="f">
              <v:fill opacity="0"/>
              <v:textbox style="mso-next-textbox:#_x0000_s1687">
                <w:txbxContent>
                  <w:p w:rsidR="005A48E8" w:rsidRPr="00F036DE" w:rsidRDefault="005A48E8" w:rsidP="00071747">
                    <w:pPr>
                      <w:spacing w:line="276" w:lineRule="auto"/>
                      <w:rPr>
                        <w:szCs w:val="21"/>
                      </w:rPr>
                    </w:pPr>
                    <w:r w:rsidRPr="00F036DE">
                      <w:rPr>
                        <w:rFonts w:hint="eastAsia"/>
                        <w:szCs w:val="21"/>
                      </w:rPr>
                      <w:t xml:space="preserve">Process the original </w:t>
                    </w:r>
                    <w:r w:rsidRPr="00F036DE">
                      <w:rPr>
                        <w:szCs w:val="21"/>
                      </w:rPr>
                      <w:t>recognition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step</w:t>
                    </w:r>
                  </w:p>
                </w:txbxContent>
              </v:textbox>
            </v:shape>
            <v:shape id="_x0000_s1688" type="#_x0000_t109" style="position:absolute;left:2675;top:6218;width:2478;height:452" filled="f">
              <v:fill opacity="0"/>
              <v:textbox style="mso-next-textbox:#_x0000_s1688">
                <w:txbxContent>
                  <w:p w:rsidR="005A48E8" w:rsidRPr="00F02BAF" w:rsidRDefault="005A48E8" w:rsidP="00324599">
                    <w:pPr>
                      <w:spacing w:line="276" w:lineRule="auto"/>
                      <w:ind w:firstLineChars="100" w:firstLine="240"/>
                      <w:rPr>
                        <w:szCs w:val="21"/>
                      </w:rPr>
                    </w:pPr>
                    <w:r w:rsidRPr="00F02BAF">
                      <w:rPr>
                        <w:rFonts w:hint="eastAsia"/>
                        <w:szCs w:val="21"/>
                      </w:rPr>
                      <w:t>Get the results</w:t>
                    </w:r>
                  </w:p>
                </w:txbxContent>
              </v:textbox>
            </v:shape>
            <v:shape id="_x0000_s1689" type="#_x0000_t32" style="position:absolute;left:3914;top:5629;width:16;height:589;flip:x" o:connectortype="straight">
              <v:stroke endarrow="block"/>
            </v:shape>
            <v:shape id="_x0000_s1690" type="#_x0000_t109" style="position:absolute;left:6414;top:6949;width:2747;height:519" filled="f">
              <v:fill opacity="0"/>
              <v:textbox style="mso-next-textbox:#_x0000_s1690">
                <w:txbxContent>
                  <w:p w:rsidR="005A48E8" w:rsidRDefault="005A48E8" w:rsidP="00324599">
                    <w:pPr>
                      <w:ind w:firstLineChars="100" w:firstLine="240"/>
                    </w:pPr>
                    <w:r>
                      <w:rPr>
                        <w:rFonts w:hint="eastAsia"/>
                      </w:rPr>
                      <w:t>Calculate variances</w:t>
                    </w:r>
                  </w:p>
                </w:txbxContent>
              </v:textbox>
            </v:shape>
            <v:shape id="_x0000_s1693" type="#_x0000_t109" style="position:absolute;left:5319;top:8327;width:1558;height:586" filled="f">
              <v:fill opacity="0"/>
              <v:textbox style="mso-next-textbox:#_x0000_s1693">
                <w:txbxContent>
                  <w:p w:rsidR="005A48E8" w:rsidRDefault="005A48E8" w:rsidP="00324599">
                    <w:pPr>
                      <w:spacing w:line="276" w:lineRule="auto"/>
                      <w:ind w:firstLineChars="100" w:firstLine="240"/>
                    </w:pPr>
                    <w:r>
                      <w:rPr>
                        <w:rFonts w:hint="eastAsia"/>
                      </w:rPr>
                      <w:t>Yellow</w:t>
                    </w:r>
                  </w:p>
                </w:txbxContent>
              </v:textbox>
            </v:shape>
            <v:shape id="_x0000_s1694" type="#_x0000_t109" style="position:absolute;left:8791;top:8327;width:1406;height:525" filled="f">
              <v:fill opacity="0"/>
              <v:textbox style="mso-next-textbox:#_x0000_s1694">
                <w:txbxContent>
                  <w:p w:rsidR="005A48E8" w:rsidRDefault="005A48E8" w:rsidP="00324599">
                    <w:pPr>
                      <w:spacing w:line="276" w:lineRule="auto"/>
                      <w:ind w:firstLineChars="100" w:firstLine="240"/>
                    </w:pPr>
                    <w:r>
                      <w:rPr>
                        <w:rFonts w:hint="eastAsia"/>
                      </w:rPr>
                      <w:t>Orange</w:t>
                    </w:r>
                  </w:p>
                </w:txbxContent>
              </v:textbox>
            </v:shape>
            <v:shape id="_x0000_s1695" type="#_x0000_t202" style="position:absolute;left:7367;top:8327;width:881;height:1010" filled="f" stroked="f" strokeweight=".25pt">
              <v:fill opacity="0"/>
              <v:textbox style="mso-next-textbox:#_x0000_s1695">
                <w:txbxContent>
                  <w:p w:rsidR="005A48E8" w:rsidRPr="002B5A4E" w:rsidRDefault="005A48E8" w:rsidP="000415AB">
                    <w:pPr>
                      <w:rPr>
                        <w:sz w:val="72"/>
                        <w:szCs w:val="72"/>
                      </w:rPr>
                    </w:pPr>
                    <w:r w:rsidRPr="002B5A4E">
                      <w:rPr>
                        <w:sz w:val="72"/>
                        <w:szCs w:val="72"/>
                      </w:rPr>
                      <w:t>…</w:t>
                    </w:r>
                    <w:r>
                      <w:rPr>
                        <w:rFonts w:hint="eastAsia"/>
                        <w:sz w:val="72"/>
                        <w:szCs w:val="72"/>
                      </w:rPr>
                      <w:t xml:space="preserve"> </w:t>
                    </w:r>
                  </w:p>
                  <w:p w:rsidR="005A48E8" w:rsidRDefault="005A48E8" w:rsidP="000415AB"/>
                </w:txbxContent>
              </v:textbox>
            </v:shape>
            <v:shape id="_x0000_s1698" type="#_x0000_t109" style="position:absolute;left:4636;top:9448;width:2967;height:548" filled="f">
              <v:fill opacity="0"/>
              <v:textbox style="mso-next-textbox:#_x0000_s1698">
                <w:txbxContent>
                  <w:p w:rsidR="005A48E8" w:rsidRPr="00F036DE" w:rsidRDefault="005A48E8" w:rsidP="00447EFD">
                    <w:pPr>
                      <w:spacing w:line="276" w:lineRule="auto"/>
                      <w:rPr>
                        <w:szCs w:val="21"/>
                      </w:rPr>
                    </w:pPr>
                    <w:r w:rsidRPr="00F036DE">
                      <w:rPr>
                        <w:szCs w:val="21"/>
                      </w:rPr>
                      <w:t>Original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</w:t>
                    </w:r>
                    <w:r w:rsidRPr="00F036DE">
                      <w:rPr>
                        <w:szCs w:val="21"/>
                      </w:rPr>
                      <w:t>recognition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step</w:t>
                    </w:r>
                  </w:p>
                </w:txbxContent>
              </v:textbox>
            </v:shape>
            <v:shape id="_x0000_s1699" type="#_x0000_t109" style="position:absolute;left:6590;top:10937;width:2478;height:452" filled="f">
              <v:fill opacity="0"/>
              <v:textbox style="mso-next-textbox:#_x0000_s1699">
                <w:txbxContent>
                  <w:p w:rsidR="005A48E8" w:rsidRPr="00F02BAF" w:rsidRDefault="005A48E8" w:rsidP="00071747">
                    <w:pPr>
                      <w:spacing w:line="276" w:lineRule="auto"/>
                      <w:jc w:val="center"/>
                    </w:pPr>
                    <w:r w:rsidRPr="00F02BAF">
                      <w:rPr>
                        <w:rFonts w:hint="eastAsia"/>
                      </w:rPr>
                      <w:t>Get the results</w:t>
                    </w:r>
                  </w:p>
                </w:txbxContent>
              </v:textbox>
            </v:shape>
            <v:shapetype id="_x0000_t35" coordsize="21600,21600" o:spt="35" o:oned="t" adj="10800,10800" path="m,l@0,0@0@1,21600@1,21600,21600e" filled="f">
              <v:stroke joinstyle="miter"/>
              <v:formulas>
                <v:f eqn="val #0"/>
                <v:f eqn="val #1"/>
                <v:f eqn="mid #0 width"/>
                <v:f eqn="prod #1 1 2"/>
              </v:formulas>
              <v:path arrowok="t" fillok="f" o:connecttype="none"/>
              <v:handles>
                <v:h position="#0,@3"/>
                <v:h position="@2,#1"/>
              </v:handles>
              <o:lock v:ext="edit" shapetype="t"/>
            </v:shapetype>
            <v:shape id="_x0000_s1700" type="#_x0000_t35" style="position:absolute;left:6414;top:9993;width:2799;height:1" o:connectortype="elbow" adj="208,6328800,-53695"/>
            <v:shape id="_x0000_s1701" type="#_x0000_t109" style="position:absolute;left:8117;top:9448;width:2802;height:547" filled="f">
              <v:fill opacity="0"/>
              <v:textbox style="mso-next-textbox:#_x0000_s1701">
                <w:txbxContent>
                  <w:p w:rsidR="005A48E8" w:rsidRPr="00F036DE" w:rsidRDefault="005A48E8" w:rsidP="00447EFD">
                    <w:pPr>
                      <w:spacing w:line="276" w:lineRule="auto"/>
                      <w:rPr>
                        <w:szCs w:val="21"/>
                      </w:rPr>
                    </w:pPr>
                    <w:r w:rsidRPr="00F036DE">
                      <w:rPr>
                        <w:szCs w:val="21"/>
                      </w:rPr>
                      <w:t>Original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</w:t>
                    </w:r>
                    <w:r w:rsidRPr="00F036DE">
                      <w:rPr>
                        <w:szCs w:val="21"/>
                      </w:rPr>
                      <w:t>recognition</w:t>
                    </w:r>
                    <w:r w:rsidRPr="00F036DE">
                      <w:rPr>
                        <w:rFonts w:hint="eastAsia"/>
                        <w:szCs w:val="21"/>
                      </w:rPr>
                      <w:t xml:space="preserve"> step</w:t>
                    </w:r>
                  </w:p>
                </w:txbxContent>
              </v:textbox>
            </v:shape>
            <v:shape id="_x0000_s1702" type="#_x0000_t32" style="position:absolute;left:7798;top:10294;width:7;height:643" o:connectortype="straight">
              <v:stroke endarrow="block"/>
            </v:shape>
            <v:shape id="_x0000_s1703" type="#_x0000_t176" style="position:absolute;left:4257;top:434;width:3541;height:536" filled="f">
              <v:fill opacity="0"/>
              <v:textbox style="mso-next-textbox:#_x0000_s1703">
                <w:txbxContent>
                  <w:p w:rsidR="005A48E8" w:rsidRPr="00F036DE" w:rsidRDefault="005A48E8" w:rsidP="00324599">
                    <w:pPr>
                      <w:spacing w:line="276" w:lineRule="auto"/>
                      <w:ind w:firstLineChars="100" w:firstLine="240"/>
                      <w:rPr>
                        <w:szCs w:val="21"/>
                      </w:rPr>
                    </w:pPr>
                    <w:r>
                      <w:rPr>
                        <w:rFonts w:hint="eastAsia"/>
                        <w:szCs w:val="21"/>
                      </w:rPr>
                      <w:t>MSER for white (ROI1)</w:t>
                    </w:r>
                  </w:p>
                </w:txbxContent>
              </v:textbox>
            </v:shape>
            <v:shape id="_x0000_s1704" type="#_x0000_t32" style="position:absolute;left:6010;top:970;width:1;height:653" o:connectortype="straight">
              <v:stroke endarrow="block"/>
            </v:shape>
            <v:shape id="_x0000_s1707" type="#_x0000_t202" style="position:absolute;left:3065;top:2414;width:2088;height:419" filled="f" stroked="f">
              <v:fill opacity="0"/>
              <v:textbox style="mso-next-textbox:#_x0000_s1707">
                <w:txbxContent>
                  <w:p w:rsidR="005A48E8" w:rsidRDefault="005A48E8" w:rsidP="00447EFD">
                    <w:pPr>
                      <w:spacing w:line="276" w:lineRule="auto"/>
                    </w:pPr>
                    <w:r w:rsidRPr="00447EFD">
                      <w:t>I</w:t>
                    </w:r>
                    <w:r w:rsidRPr="00447EFD">
                      <w:rPr>
                        <w:rFonts w:hint="eastAsia"/>
                      </w:rPr>
                      <w:t xml:space="preserve">f exists </w:t>
                    </w:r>
                    <w:r>
                      <w:rPr>
                        <w:rFonts w:hint="eastAsia"/>
                      </w:rPr>
                      <w:t>ROI1</w:t>
                    </w:r>
                  </w:p>
                </w:txbxContent>
              </v:textbox>
            </v:shape>
            <v:shape id="_x0000_s1708" type="#_x0000_t202" style="position:absolute;left:6841;top:2324;width:2078;height:419" filled="f" stroked="f">
              <v:fill opacity="0"/>
              <v:textbox style="mso-next-textbox:#_x0000_s1708">
                <w:txbxContent>
                  <w:p w:rsidR="005A48E8" w:rsidRDefault="005A48E8" w:rsidP="00447EFD">
                    <w:pPr>
                      <w:spacing w:line="276" w:lineRule="auto"/>
                    </w:pPr>
                    <w:r>
                      <w:t>I</w:t>
                    </w:r>
                    <w:r>
                      <w:rPr>
                        <w:rFonts w:hint="eastAsia"/>
                      </w:rPr>
                      <w:t>f exists ROI2</w:t>
                    </w:r>
                  </w:p>
                </w:txbxContent>
              </v:textbox>
            </v:shape>
            <v:shape id="_x0000_s1721" type="#_x0000_t34" style="position:absolute;left:5550;top:1571;width:303;height:3802;rotation:270" o:connectortype="elbow" adj="47263,-27037,-295485"/>
            <v:shape id="_x0000_s1722" type="#_x0000_t32" style="position:absolute;left:6097;top:2159;width:1;height:800" o:connectortype="straight">
              <v:stroke endarrow="block"/>
            </v:shape>
            <v:shape id="_x0000_s1723" type="#_x0000_t35" style="position:absolute;left:7741;top:6684;width:1;height:3287;rotation:270;flip:y" o:connectortype="elbow" adj="-7776000,21462,131716800"/>
            <v:shape id="_x0000_s1724" type="#_x0000_t32" style="position:absolute;left:7788;top:7468;width:20;height:546" o:connectortype="straight">
              <v:stroke endarrow="block"/>
            </v:shape>
            <v:shape id="_x0000_s1930" type="#_x0000_t32" style="position:absolute;left:7711;top:5146;width:14;height:753;flip:x" o:connectortype="straight">
              <v:stroke endarrow="block"/>
            </v:shape>
            <v:shape id="_x0000_s1939" type="#_x0000_t32" style="position:absolute;left:6098;top:8913;width:22;height:535" o:connectortype="straight">
              <v:stroke endarrow="block"/>
            </v:shape>
            <v:shape id="_x0000_s1940" type="#_x0000_t32" style="position:absolute;left:9494;top:8852;width:24;height:596" o:connectortype="straight">
              <v:stroke endarrow="block"/>
            </v:shape>
          </v:group>
        </w:pict>
      </w:r>
      <w:r w:rsidRPr="008401BD">
        <w:rPr>
          <w:rFonts w:cs="Times New Roman"/>
          <w:color w:val="231F20"/>
          <w:kern w:val="0"/>
          <w:sz w:val="28"/>
          <w:szCs w:val="28"/>
        </w:rPr>
        <w:pict>
          <v:shape id="_x0000_i1031" type="#_x0000_t75" style="width:462.75pt;height:547.5pt">
            <v:imagedata croptop="-65520f" cropbottom="65520f"/>
          </v:shape>
        </w:pict>
      </w:r>
    </w:p>
    <w:p w:rsidR="000415AB" w:rsidRPr="00072C05" w:rsidRDefault="008401BD" w:rsidP="00737E28">
      <w:pPr>
        <w:autoSpaceDE w:val="0"/>
        <w:autoSpaceDN w:val="0"/>
        <w:adjustRightInd w:val="0"/>
        <w:spacing w:line="276" w:lineRule="auto"/>
        <w:jc w:val="left"/>
        <w:rPr>
          <w:rFonts w:cs="Times New Roman"/>
          <w:color w:val="231F20"/>
          <w:kern w:val="0"/>
          <w:sz w:val="28"/>
          <w:szCs w:val="28"/>
        </w:rPr>
      </w:pPr>
      <w:r w:rsidRPr="008401BD">
        <w:rPr>
          <w:rFonts w:cs="Times New Roman"/>
          <w:noProof/>
        </w:rPr>
        <w:pict>
          <v:shape id="_x0000_s1715" type="#_x0000_t202" style="position:absolute;margin-left:0;margin-top:6.25pt;width:462.1pt;height:15.6pt;z-index:251662848" stroked="f">
            <v:textbox style="mso-next-textbox:#_x0000_s1715;mso-fit-shape-to-text:t" inset="0,0,0,0">
              <w:txbxContent>
                <w:p w:rsidR="005A48E8" w:rsidRPr="004C37B1" w:rsidRDefault="005A48E8" w:rsidP="000415AB">
                  <w:pPr>
                    <w:pStyle w:val="af"/>
                    <w:jc w:val="center"/>
                    <w:rPr>
                      <w:rFonts w:ascii="Times-Roman" w:eastAsiaTheme="minorEastAsia" w:hAnsi="Times-Roman" w:cs="Times-Roman"/>
                      <w:color w:val="231F20"/>
                      <w:sz w:val="28"/>
                      <w:szCs w:val="28"/>
                    </w:rPr>
                  </w:pPr>
                  <w:bookmarkStart w:id="147" w:name="_Toc385019060"/>
                  <w:bookmarkStart w:id="148" w:name="_Toc388350873"/>
                  <w:proofErr w:type="gramStart"/>
                  <w:r>
                    <w:t>Figure 4.5.3.</w:t>
                  </w:r>
                  <w:proofErr w:type="gramEnd"/>
                  <w:fldSimple w:instr=" SEQ Figure_4.5.3. \* ARABIC ">
                    <w:r>
                      <w:rPr>
                        <w:noProof/>
                      </w:rPr>
                      <w:t>1</w:t>
                    </w:r>
                  </w:fldSimple>
                  <w:r>
                    <w:rPr>
                      <w:rFonts w:eastAsiaTheme="minorEastAsia" w:hint="eastAsia"/>
                    </w:rPr>
                    <w:t xml:space="preserve"> Flow chart using MSER</w:t>
                  </w:r>
                  <w:bookmarkEnd w:id="147"/>
                  <w:bookmarkEnd w:id="148"/>
                  <w:r>
                    <w:rPr>
                      <w:rFonts w:eastAsiaTheme="minorEastAsia" w:hint="eastAsia"/>
                    </w:rPr>
                    <w:t xml:space="preserve"> </w:t>
                  </w:r>
                </w:p>
              </w:txbxContent>
            </v:textbox>
          </v:shape>
        </w:pict>
      </w:r>
    </w:p>
    <w:p w:rsidR="000415AB" w:rsidRPr="00547F8C" w:rsidRDefault="000415AB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color w:val="231F20"/>
          <w:kern w:val="0"/>
          <w:sz w:val="28"/>
          <w:szCs w:val="28"/>
        </w:rPr>
      </w:pPr>
    </w:p>
    <w:p w:rsidR="00C4227B" w:rsidRDefault="000415AB" w:rsidP="00071747">
      <w:pPr>
        <w:rPr>
          <w:rFonts w:eastAsiaTheme="minorEastAsia"/>
          <w:kern w:val="0"/>
        </w:rPr>
      </w:pPr>
      <w:r w:rsidRPr="00B25E24">
        <w:rPr>
          <w:kern w:val="0"/>
          <w:highlight w:val="yellow"/>
        </w:rPr>
        <w:t>The result from MSER is shown below.</w:t>
      </w:r>
    </w:p>
    <w:p w:rsidR="007A2A63" w:rsidRDefault="00C4227B" w:rsidP="007A2A63">
      <w:pPr>
        <w:jc w:val="center"/>
        <w:rPr>
          <w:rFonts w:eastAsiaTheme="minorEastAsia"/>
          <w:noProof/>
        </w:rPr>
      </w:pPr>
      <w:r w:rsidRPr="00C4227B">
        <w:rPr>
          <w:rFonts w:eastAsiaTheme="minorEastAsia"/>
          <w:noProof/>
          <w:kern w:val="0"/>
        </w:rPr>
        <w:lastRenderedPageBreak/>
        <w:drawing>
          <wp:inline distT="0" distB="0" distL="0" distR="0">
            <wp:extent cx="3792787" cy="2340000"/>
            <wp:effectExtent l="19050" t="0" r="0" b="0"/>
            <wp:docPr id="87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9" name="内容占位符 5"/>
                    <pic:cNvPicPr>
                      <a:picLocks noGrp="1"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787" cy="23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A63" w:rsidRDefault="007A2A63" w:rsidP="007A2A63">
      <w:pPr>
        <w:jc w:val="center"/>
        <w:rPr>
          <w:rFonts w:eastAsiaTheme="minorEastAsia"/>
          <w:noProof/>
        </w:rPr>
      </w:pPr>
    </w:p>
    <w:p w:rsidR="000415AB" w:rsidRPr="007A2A63" w:rsidRDefault="00C4227B" w:rsidP="007A2A63">
      <w:pPr>
        <w:jc w:val="center"/>
        <w:rPr>
          <w:rFonts w:eastAsiaTheme="minorEastAsia"/>
          <w:noProof/>
        </w:rPr>
      </w:pPr>
      <w:r w:rsidRPr="00C4227B">
        <w:rPr>
          <w:rFonts w:eastAsiaTheme="minorEastAsia"/>
          <w:noProof/>
          <w:kern w:val="0"/>
        </w:rPr>
        <w:drawing>
          <wp:inline distT="0" distB="0" distL="0" distR="0">
            <wp:extent cx="3794400" cy="2335576"/>
            <wp:effectExtent l="19050" t="0" r="0" b="0"/>
            <wp:docPr id="88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1" name="图片 6"/>
                    <pic:cNvPicPr>
                      <a:picLocks noGrp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400" cy="2335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Default="000415AB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49" w:name="_Toc385019061"/>
      <w:bookmarkStart w:id="150" w:name="_Toc388350874"/>
      <w:r w:rsidRPr="00072C05">
        <w:rPr>
          <w:rFonts w:cs="Times New Roman"/>
        </w:rPr>
        <w:t>Figure 4.5.3.</w:t>
      </w:r>
      <w:r w:rsidR="008401BD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Figure_4.5.3. \* ARABIC </w:instrText>
      </w:r>
      <w:r w:rsidR="008401BD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2</w:t>
      </w:r>
      <w:r w:rsidR="008401BD" w:rsidRPr="00072C05">
        <w:rPr>
          <w:rFonts w:cs="Times New Roman"/>
        </w:rPr>
        <w:fldChar w:fldCharType="end"/>
      </w:r>
      <w:r w:rsidR="004C37B1">
        <w:rPr>
          <w:rFonts w:eastAsiaTheme="minorEastAsia" w:cs="Times New Roman" w:hint="eastAsia"/>
        </w:rPr>
        <w:t xml:space="preserve"> Results of MSER testing</w:t>
      </w:r>
      <w:bookmarkEnd w:id="149"/>
      <w:bookmarkEnd w:id="150"/>
    </w:p>
    <w:p w:rsidR="00C76982" w:rsidRDefault="00C76982" w:rsidP="00C76982">
      <w:pPr>
        <w:rPr>
          <w:rFonts w:eastAsiaTheme="minorEastAsia"/>
        </w:rPr>
      </w:pPr>
    </w:p>
    <w:p w:rsidR="00C76982" w:rsidRPr="00C76982" w:rsidRDefault="00C76982" w:rsidP="00C76982">
      <w:pPr>
        <w:rPr>
          <w:rFonts w:eastAsiaTheme="minorEastAsia"/>
        </w:rPr>
      </w:pPr>
      <w:r>
        <w:rPr>
          <w:rFonts w:eastAsiaTheme="minorEastAsia" w:hint="eastAsia"/>
        </w:rPr>
        <w:t>From the Figure</w:t>
      </w:r>
      <w:r w:rsidR="00AF0496">
        <w:rPr>
          <w:rFonts w:eastAsiaTheme="minorEastAsia" w:hint="eastAsia"/>
        </w:rPr>
        <w:t>s</w:t>
      </w:r>
      <w:r>
        <w:rPr>
          <w:rFonts w:eastAsiaTheme="minorEastAsia" w:hint="eastAsia"/>
        </w:rPr>
        <w:t xml:space="preserve"> above</w:t>
      </w:r>
      <w:r w:rsidR="00AF0496">
        <w:rPr>
          <w:rFonts w:eastAsiaTheme="minorEastAsia" w:hint="eastAsia"/>
        </w:rPr>
        <w:t>,</w:t>
      </w:r>
      <w:r>
        <w:rPr>
          <w:rFonts w:eastAsiaTheme="minorEastAsia" w:hint="eastAsia"/>
        </w:rPr>
        <w:t xml:space="preserve"> we can find that the system </w:t>
      </w:r>
      <w:r w:rsidR="00AF0496">
        <w:rPr>
          <w:rFonts w:eastAsiaTheme="minorEastAsia" w:hint="eastAsia"/>
        </w:rPr>
        <w:t xml:space="preserve">which </w:t>
      </w:r>
      <w:r>
        <w:rPr>
          <w:rFonts w:eastAsiaTheme="minorEastAsia" w:hint="eastAsia"/>
        </w:rPr>
        <w:t>replace</w:t>
      </w:r>
      <w:r w:rsidR="00AF0496">
        <w:rPr>
          <w:rFonts w:eastAsiaTheme="minorEastAsia" w:hint="eastAsia"/>
        </w:rPr>
        <w:t>d</w:t>
      </w:r>
      <w:r>
        <w:rPr>
          <w:rFonts w:eastAsiaTheme="minorEastAsia" w:hint="eastAsia"/>
        </w:rPr>
        <w:t xml:space="preserve"> HOG by MSER in first step can also reach our goals</w:t>
      </w:r>
      <w:r w:rsidR="00AF0496">
        <w:rPr>
          <w:rFonts w:eastAsiaTheme="minorEastAsia" w:hint="eastAsia"/>
        </w:rPr>
        <w:t>.</w:t>
      </w:r>
    </w:p>
    <w:p w:rsidR="000415AB" w:rsidRPr="007A2A63" w:rsidRDefault="000415AB" w:rsidP="007A2A63">
      <w:pPr>
        <w:autoSpaceDE w:val="0"/>
        <w:autoSpaceDN w:val="0"/>
        <w:adjustRightInd w:val="0"/>
        <w:spacing w:line="276" w:lineRule="auto"/>
        <w:rPr>
          <w:rFonts w:eastAsiaTheme="minorEastAsia" w:cs="Times New Roman"/>
          <w:i/>
          <w:color w:val="231F20"/>
          <w:kern w:val="0"/>
          <w:szCs w:val="24"/>
        </w:rPr>
      </w:pPr>
    </w:p>
    <w:p w:rsidR="000415AB" w:rsidRPr="00613254" w:rsidRDefault="000415AB" w:rsidP="00737E28">
      <w:pPr>
        <w:pStyle w:val="2"/>
        <w:spacing w:line="276" w:lineRule="auto"/>
      </w:pPr>
      <w:bookmarkStart w:id="151" w:name="_Toc384654402"/>
      <w:bookmarkStart w:id="152" w:name="_Toc388350426"/>
      <w:r w:rsidRPr="00613254">
        <w:rPr>
          <w:rFonts w:hint="eastAsia"/>
        </w:rPr>
        <w:t>4.6</w:t>
      </w:r>
      <w:r w:rsidR="00854EF3" w:rsidRPr="00613254">
        <w:rPr>
          <w:rFonts w:hint="eastAsia"/>
        </w:rPr>
        <w:t xml:space="preserve"> </w:t>
      </w:r>
      <w:r w:rsidRPr="00613254">
        <w:rPr>
          <w:rFonts w:hint="eastAsia"/>
        </w:rPr>
        <w:t xml:space="preserve">Data </w:t>
      </w:r>
      <w:r w:rsidR="00854EF3" w:rsidRPr="00613254">
        <w:rPr>
          <w:rFonts w:hint="eastAsia"/>
        </w:rPr>
        <w:t>A</w:t>
      </w:r>
      <w:r w:rsidRPr="00613254">
        <w:rPr>
          <w:rFonts w:hint="eastAsia"/>
        </w:rPr>
        <w:t>nalysis</w:t>
      </w:r>
      <w:bookmarkEnd w:id="151"/>
      <w:bookmarkEnd w:id="152"/>
    </w:p>
    <w:p w:rsidR="000415AB" w:rsidRPr="00AB3621" w:rsidRDefault="00FC6275" w:rsidP="00071747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 xml:space="preserve">In this section, </w:t>
      </w:r>
      <w:r w:rsidR="00CD21E3">
        <w:rPr>
          <w:rFonts w:eastAsiaTheme="minorEastAsia" w:hint="eastAsia"/>
          <w:kern w:val="0"/>
        </w:rPr>
        <w:t>we analy</w:t>
      </w:r>
      <w:r>
        <w:rPr>
          <w:rFonts w:eastAsiaTheme="minorEastAsia" w:hint="eastAsia"/>
          <w:kern w:val="0"/>
        </w:rPr>
        <w:t xml:space="preserve">ze </w:t>
      </w:r>
      <w:r w:rsidR="00CD21E3">
        <w:rPr>
          <w:rFonts w:eastAsiaTheme="minorEastAsia" w:hint="eastAsia"/>
          <w:kern w:val="0"/>
        </w:rPr>
        <w:t xml:space="preserve">the </w:t>
      </w:r>
      <w:r w:rsidR="000415AB" w:rsidRPr="00072C05">
        <w:rPr>
          <w:kern w:val="0"/>
        </w:rPr>
        <w:t>accuracy of recognition</w:t>
      </w:r>
      <w:r w:rsidR="00AB3621">
        <w:rPr>
          <w:rFonts w:eastAsiaTheme="minorEastAsia" w:hint="eastAsia"/>
          <w:kern w:val="0"/>
        </w:rPr>
        <w:t>.</w:t>
      </w:r>
    </w:p>
    <w:p w:rsidR="00280CFD" w:rsidRPr="00037836" w:rsidRDefault="00280CFD" w:rsidP="00071747">
      <w:pPr>
        <w:rPr>
          <w:rFonts w:eastAsiaTheme="minorEastAsia"/>
          <w:kern w:val="0"/>
        </w:rPr>
      </w:pPr>
    </w:p>
    <w:p w:rsidR="00071747" w:rsidRDefault="000415AB" w:rsidP="00071747">
      <w:pPr>
        <w:rPr>
          <w:rFonts w:eastAsiaTheme="minorEastAsia"/>
          <w:kern w:val="0"/>
        </w:rPr>
      </w:pPr>
      <w:r w:rsidRPr="00072C05">
        <w:rPr>
          <w:kern w:val="0"/>
        </w:rPr>
        <w:t xml:space="preserve">The accuracy </w:t>
      </w:r>
      <w:r w:rsidR="00FC6275">
        <w:rPr>
          <w:rFonts w:eastAsiaTheme="minorEastAsia" w:hint="eastAsia"/>
          <w:kern w:val="0"/>
        </w:rPr>
        <w:t xml:space="preserve">rate achieved when </w:t>
      </w:r>
      <w:r w:rsidRPr="00072C05">
        <w:rPr>
          <w:kern w:val="0"/>
        </w:rPr>
        <w:t xml:space="preserve">adding the color </w:t>
      </w:r>
      <w:r w:rsidR="00681E18">
        <w:rPr>
          <w:rFonts w:eastAsiaTheme="minorEastAsia" w:hint="eastAsia"/>
          <w:kern w:val="0"/>
        </w:rPr>
        <w:t xml:space="preserve">information extraction </w:t>
      </w:r>
      <w:r w:rsidR="00FC6275">
        <w:rPr>
          <w:kern w:val="0"/>
        </w:rPr>
        <w:t>algorithm</w:t>
      </w:r>
      <w:r w:rsidR="00FC6275">
        <w:rPr>
          <w:rFonts w:eastAsiaTheme="minorEastAsia" w:hint="eastAsia"/>
          <w:kern w:val="0"/>
        </w:rPr>
        <w:t xml:space="preserve"> is</w:t>
      </w:r>
      <w:r w:rsidR="00037836">
        <w:rPr>
          <w:rFonts w:eastAsiaTheme="minorEastAsia" w:hint="eastAsia"/>
          <w:kern w:val="0"/>
        </w:rPr>
        <w:t xml:space="preserve"> in Table 4.6.1. </w:t>
      </w:r>
      <w:r w:rsidRPr="00072C05">
        <w:rPr>
          <w:kern w:val="0"/>
        </w:rPr>
        <w:t>This statistical data is based on the data</w:t>
      </w:r>
      <w:r w:rsidR="007A2A63">
        <w:rPr>
          <w:rFonts w:eastAsiaTheme="minorEastAsia" w:hint="eastAsia"/>
          <w:kern w:val="0"/>
        </w:rPr>
        <w:t>set</w:t>
      </w:r>
      <w:r w:rsidRPr="00072C05">
        <w:rPr>
          <w:kern w:val="0"/>
        </w:rPr>
        <w:t xml:space="preserve"> </w:t>
      </w:r>
      <w:r w:rsidR="00E95187">
        <w:rPr>
          <w:rFonts w:eastAsiaTheme="minorEastAsia" w:hint="eastAsia"/>
          <w:kern w:val="0"/>
        </w:rPr>
        <w:t>we</w:t>
      </w:r>
      <w:r w:rsidRPr="00072C05">
        <w:rPr>
          <w:kern w:val="0"/>
        </w:rPr>
        <w:t xml:space="preserve"> created.</w:t>
      </w:r>
    </w:p>
    <w:p w:rsidR="00037836" w:rsidRPr="00037836" w:rsidRDefault="00037836" w:rsidP="00071747">
      <w:pPr>
        <w:rPr>
          <w:rFonts w:eastAsiaTheme="minorEastAsia"/>
          <w:kern w:val="0"/>
        </w:rPr>
      </w:pPr>
    </w:p>
    <w:tbl>
      <w:tblPr>
        <w:tblStyle w:val="a7"/>
        <w:tblW w:w="0" w:type="auto"/>
        <w:tblInd w:w="392" w:type="dxa"/>
        <w:tblLook w:val="04A0"/>
      </w:tblPr>
      <w:tblGrid>
        <w:gridCol w:w="1276"/>
        <w:gridCol w:w="1171"/>
        <w:gridCol w:w="1420"/>
        <w:gridCol w:w="1420"/>
        <w:gridCol w:w="1421"/>
        <w:gridCol w:w="1249"/>
      </w:tblGrid>
      <w:tr w:rsidR="000415AB" w:rsidRPr="00072C05" w:rsidTr="0017317F">
        <w:tc>
          <w:tcPr>
            <w:tcW w:w="1276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lastRenderedPageBreak/>
              <w:t>Categ.</w:t>
            </w:r>
          </w:p>
        </w:tc>
        <w:tc>
          <w:tcPr>
            <w:tcW w:w="117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Class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Dataset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Recog.</w:t>
            </w:r>
          </w:p>
        </w:tc>
        <w:tc>
          <w:tcPr>
            <w:tcW w:w="142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incorrect</w:t>
            </w:r>
          </w:p>
        </w:tc>
        <w:tc>
          <w:tcPr>
            <w:tcW w:w="1249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Recog.(%)</w:t>
            </w:r>
          </w:p>
        </w:tc>
      </w:tr>
      <w:tr w:rsidR="000415AB" w:rsidRPr="00072C05" w:rsidTr="0017317F">
        <w:tc>
          <w:tcPr>
            <w:tcW w:w="1276" w:type="dxa"/>
            <w:vMerge w:val="restart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White</w:t>
            </w:r>
          </w:p>
        </w:tc>
        <w:tc>
          <w:tcPr>
            <w:tcW w:w="117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40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6069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5935</w:t>
            </w:r>
          </w:p>
        </w:tc>
        <w:tc>
          <w:tcPr>
            <w:tcW w:w="142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134</w:t>
            </w:r>
          </w:p>
        </w:tc>
        <w:tc>
          <w:tcPr>
            <w:tcW w:w="1249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97.79</w:t>
            </w:r>
          </w:p>
        </w:tc>
      </w:tr>
      <w:tr w:rsidR="000415AB" w:rsidRPr="00072C05" w:rsidTr="0017317F">
        <w:tc>
          <w:tcPr>
            <w:tcW w:w="1276" w:type="dxa"/>
            <w:vMerge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</w:p>
        </w:tc>
        <w:tc>
          <w:tcPr>
            <w:tcW w:w="117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50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4962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4688</w:t>
            </w:r>
          </w:p>
        </w:tc>
        <w:tc>
          <w:tcPr>
            <w:tcW w:w="142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274</w:t>
            </w:r>
          </w:p>
        </w:tc>
        <w:tc>
          <w:tcPr>
            <w:tcW w:w="1249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94.48</w:t>
            </w:r>
          </w:p>
        </w:tc>
      </w:tr>
      <w:tr w:rsidR="000415AB" w:rsidRPr="00072C05" w:rsidTr="0017317F">
        <w:tc>
          <w:tcPr>
            <w:tcW w:w="1276" w:type="dxa"/>
            <w:vMerge w:val="restart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Yellow</w:t>
            </w:r>
          </w:p>
        </w:tc>
        <w:tc>
          <w:tcPr>
            <w:tcW w:w="117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40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2933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2876</w:t>
            </w:r>
          </w:p>
        </w:tc>
        <w:tc>
          <w:tcPr>
            <w:tcW w:w="142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57</w:t>
            </w:r>
          </w:p>
        </w:tc>
        <w:tc>
          <w:tcPr>
            <w:tcW w:w="1249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98.06</w:t>
            </w:r>
          </w:p>
        </w:tc>
      </w:tr>
      <w:tr w:rsidR="000415AB" w:rsidRPr="00072C05" w:rsidTr="0017317F">
        <w:tc>
          <w:tcPr>
            <w:tcW w:w="1276" w:type="dxa"/>
            <w:vMerge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</w:p>
        </w:tc>
        <w:tc>
          <w:tcPr>
            <w:tcW w:w="117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50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2877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2808</w:t>
            </w:r>
          </w:p>
        </w:tc>
        <w:tc>
          <w:tcPr>
            <w:tcW w:w="142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69</w:t>
            </w:r>
          </w:p>
        </w:tc>
        <w:tc>
          <w:tcPr>
            <w:tcW w:w="1249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97.60</w:t>
            </w:r>
          </w:p>
        </w:tc>
      </w:tr>
      <w:tr w:rsidR="000415AB" w:rsidRPr="00072C05" w:rsidTr="0017317F">
        <w:tc>
          <w:tcPr>
            <w:tcW w:w="1276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Black</w:t>
            </w:r>
          </w:p>
        </w:tc>
        <w:tc>
          <w:tcPr>
            <w:tcW w:w="117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60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1349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1339</w:t>
            </w:r>
          </w:p>
        </w:tc>
        <w:tc>
          <w:tcPr>
            <w:tcW w:w="142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10</w:t>
            </w:r>
          </w:p>
        </w:tc>
        <w:tc>
          <w:tcPr>
            <w:tcW w:w="1249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99.26</w:t>
            </w:r>
          </w:p>
        </w:tc>
      </w:tr>
      <w:tr w:rsidR="000415AB" w:rsidRPr="00072C05" w:rsidTr="0017317F">
        <w:tc>
          <w:tcPr>
            <w:tcW w:w="1276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Orange</w:t>
            </w:r>
          </w:p>
        </w:tc>
        <w:tc>
          <w:tcPr>
            <w:tcW w:w="117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50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1248</w:t>
            </w:r>
          </w:p>
        </w:tc>
        <w:tc>
          <w:tcPr>
            <w:tcW w:w="1420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1210</w:t>
            </w:r>
          </w:p>
        </w:tc>
        <w:tc>
          <w:tcPr>
            <w:tcW w:w="1421" w:type="dxa"/>
          </w:tcPr>
          <w:p w:rsidR="000415AB" w:rsidRPr="00072C05" w:rsidRDefault="000415AB" w:rsidP="00737E28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38</w:t>
            </w:r>
          </w:p>
        </w:tc>
        <w:tc>
          <w:tcPr>
            <w:tcW w:w="1249" w:type="dxa"/>
          </w:tcPr>
          <w:p w:rsidR="000415AB" w:rsidRPr="00072C05" w:rsidRDefault="000415AB" w:rsidP="00737E28">
            <w:pPr>
              <w:keepNext/>
              <w:autoSpaceDE w:val="0"/>
              <w:autoSpaceDN w:val="0"/>
              <w:adjustRightInd w:val="0"/>
              <w:spacing w:line="276" w:lineRule="auto"/>
              <w:jc w:val="left"/>
              <w:rPr>
                <w:rFonts w:cs="Times New Roman"/>
                <w:color w:val="231F20"/>
                <w:kern w:val="0"/>
                <w:szCs w:val="24"/>
              </w:rPr>
            </w:pPr>
            <w:r w:rsidRPr="00072C05">
              <w:rPr>
                <w:rFonts w:cs="Times New Roman"/>
                <w:color w:val="231F20"/>
                <w:kern w:val="0"/>
                <w:szCs w:val="24"/>
              </w:rPr>
              <w:t>96.95</w:t>
            </w:r>
          </w:p>
        </w:tc>
      </w:tr>
    </w:tbl>
    <w:p w:rsidR="000415AB" w:rsidRPr="00904A2F" w:rsidRDefault="000415AB" w:rsidP="00904A2F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53" w:name="_Toc388366698"/>
      <w:r w:rsidRPr="00072C05">
        <w:rPr>
          <w:rFonts w:cs="Times New Roman"/>
        </w:rPr>
        <w:t>Table 4.6.</w:t>
      </w:r>
      <w:r w:rsidR="008401BD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Table_4.6. \* ARABIC </w:instrText>
      </w:r>
      <w:r w:rsidR="008401BD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1</w:t>
      </w:r>
      <w:r w:rsidR="008401BD" w:rsidRPr="00072C05">
        <w:rPr>
          <w:rFonts w:cs="Times New Roman"/>
        </w:rPr>
        <w:fldChar w:fldCharType="end"/>
      </w:r>
      <w:r w:rsidR="004C37B1">
        <w:rPr>
          <w:rFonts w:eastAsiaTheme="minorEastAsia" w:cs="Times New Roman" w:hint="eastAsia"/>
        </w:rPr>
        <w:t xml:space="preserve"> Data </w:t>
      </w:r>
      <w:r w:rsidR="00FC6275">
        <w:rPr>
          <w:rFonts w:eastAsiaTheme="minorEastAsia" w:cs="Times New Roman" w:hint="eastAsia"/>
        </w:rPr>
        <w:t xml:space="preserve">for </w:t>
      </w:r>
      <w:r w:rsidR="004C37B1">
        <w:rPr>
          <w:rFonts w:eastAsiaTheme="minorEastAsia" w:cs="Times New Roman"/>
        </w:rPr>
        <w:t>recognition</w:t>
      </w:r>
      <w:r w:rsidR="004C37B1">
        <w:rPr>
          <w:rFonts w:eastAsiaTheme="minorEastAsia" w:cs="Times New Roman" w:hint="eastAsia"/>
        </w:rPr>
        <w:t xml:space="preserve"> rate of different color</w:t>
      </w:r>
      <w:r w:rsidR="00FC6275">
        <w:rPr>
          <w:rFonts w:eastAsiaTheme="minorEastAsia" w:cs="Times New Roman" w:hint="eastAsia"/>
        </w:rPr>
        <w:t>ed</w:t>
      </w:r>
      <w:r w:rsidR="004C37B1">
        <w:rPr>
          <w:rFonts w:eastAsiaTheme="minorEastAsia" w:cs="Times New Roman" w:hint="eastAsia"/>
        </w:rPr>
        <w:t xml:space="preserve"> background signs</w:t>
      </w:r>
      <w:bookmarkEnd w:id="153"/>
      <w:r w:rsidR="004C37B1">
        <w:rPr>
          <w:rFonts w:eastAsiaTheme="minorEastAsia" w:cs="Times New Roman" w:hint="eastAsia"/>
        </w:rPr>
        <w:t xml:space="preserve"> </w:t>
      </w:r>
    </w:p>
    <w:p w:rsidR="000415AB" w:rsidRPr="00072C05" w:rsidRDefault="000415AB" w:rsidP="00005C1B">
      <w:pPr>
        <w:keepNext/>
        <w:autoSpaceDE w:val="0"/>
        <w:autoSpaceDN w:val="0"/>
        <w:adjustRightInd w:val="0"/>
        <w:spacing w:line="276" w:lineRule="auto"/>
        <w:jc w:val="center"/>
        <w:rPr>
          <w:rFonts w:cs="Times New Roman"/>
        </w:rPr>
      </w:pPr>
      <w:r w:rsidRPr="00072C05">
        <w:rPr>
          <w:rFonts w:cs="Times New Roman"/>
          <w:noProof/>
          <w:color w:val="231F20"/>
          <w:kern w:val="0"/>
          <w:sz w:val="28"/>
          <w:szCs w:val="28"/>
        </w:rPr>
        <w:drawing>
          <wp:inline distT="0" distB="0" distL="0" distR="0">
            <wp:extent cx="3980073" cy="3161841"/>
            <wp:effectExtent l="19050" t="0" r="1377" b="0"/>
            <wp:docPr id="191" name="图片 1" descr="F:\文件\实验室\paper\useful\pic\newpicforcatgory.b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6" name="Picture 63" descr="F:\文件\实验室\paper\useful\pic\newpicforcatgory.bmp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073" cy="3161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E18" w:rsidRDefault="000415AB" w:rsidP="00904A2F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54" w:name="_Toc388366699"/>
      <w:r w:rsidRPr="00072C05">
        <w:rPr>
          <w:rFonts w:cs="Times New Roman"/>
        </w:rPr>
        <w:t>Table 4.6.</w:t>
      </w:r>
      <w:r w:rsidR="008401BD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Table_4.6. \* ARABIC </w:instrText>
      </w:r>
      <w:r w:rsidR="008401BD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2</w:t>
      </w:r>
      <w:r w:rsidR="008401BD" w:rsidRPr="00072C05">
        <w:rPr>
          <w:rFonts w:cs="Times New Roman"/>
        </w:rPr>
        <w:fldChar w:fldCharType="end"/>
      </w:r>
      <w:r w:rsidR="004C37B1">
        <w:rPr>
          <w:rFonts w:eastAsiaTheme="minorEastAsia" w:cs="Times New Roman" w:hint="eastAsia"/>
        </w:rPr>
        <w:t xml:space="preserve"> Performance of </w:t>
      </w:r>
      <w:r w:rsidR="006A5CBD">
        <w:rPr>
          <w:rFonts w:eastAsiaTheme="minorEastAsia" w:cs="Times New Roman" w:hint="eastAsia"/>
        </w:rPr>
        <w:t>color information extraction system</w:t>
      </w:r>
      <w:bookmarkEnd w:id="154"/>
      <w:r w:rsidR="004C37B1">
        <w:rPr>
          <w:rFonts w:eastAsiaTheme="minorEastAsia" w:cs="Times New Roman" w:hint="eastAsia"/>
        </w:rPr>
        <w:t xml:space="preserve"> </w:t>
      </w:r>
    </w:p>
    <w:p w:rsidR="00547F8C" w:rsidRPr="00547F8C" w:rsidRDefault="00547F8C" w:rsidP="00547F8C">
      <w:pPr>
        <w:rPr>
          <w:rFonts w:eastAsiaTheme="minorEastAsia"/>
        </w:rPr>
      </w:pPr>
    </w:p>
    <w:p w:rsidR="00904A2F" w:rsidRDefault="00803A3E" w:rsidP="00071747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>Selected e</w:t>
      </w:r>
      <w:r w:rsidR="00681E18">
        <w:rPr>
          <w:rFonts w:eastAsiaTheme="minorEastAsia" w:hint="eastAsia"/>
          <w:kern w:val="0"/>
        </w:rPr>
        <w:t>xample</w:t>
      </w:r>
      <w:r w:rsidR="00FC6275">
        <w:rPr>
          <w:rFonts w:eastAsiaTheme="minorEastAsia" w:hint="eastAsia"/>
          <w:kern w:val="0"/>
        </w:rPr>
        <w:t>s</w:t>
      </w:r>
      <w:r w:rsidR="00681E18">
        <w:rPr>
          <w:rFonts w:eastAsiaTheme="minorEastAsia" w:hint="eastAsia"/>
          <w:kern w:val="0"/>
        </w:rPr>
        <w:t xml:space="preserve"> of </w:t>
      </w:r>
      <w:r w:rsidR="000415AB" w:rsidRPr="00072C05">
        <w:rPr>
          <w:kern w:val="0"/>
        </w:rPr>
        <w:t xml:space="preserve">curves </w:t>
      </w:r>
      <w:r w:rsidR="00FC6275">
        <w:rPr>
          <w:rFonts w:eastAsiaTheme="minorEastAsia" w:hint="eastAsia"/>
          <w:kern w:val="0"/>
        </w:rPr>
        <w:t>illustrating</w:t>
      </w:r>
      <w:r w:rsidR="000415AB" w:rsidRPr="00072C05">
        <w:rPr>
          <w:kern w:val="0"/>
        </w:rPr>
        <w:t xml:space="preserve"> the accuracy</w:t>
      </w:r>
      <w:r w:rsidR="00FC6275">
        <w:rPr>
          <w:rFonts w:eastAsiaTheme="minorEastAsia" w:hint="eastAsia"/>
          <w:kern w:val="0"/>
        </w:rPr>
        <w:t xml:space="preserve"> level are as follows:</w:t>
      </w:r>
    </w:p>
    <w:tbl>
      <w:tblPr>
        <w:tblStyle w:val="a7"/>
        <w:tblW w:w="9073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897"/>
        <w:gridCol w:w="4635"/>
      </w:tblGrid>
      <w:tr w:rsidR="00803A3E" w:rsidTr="004C2006">
        <w:trPr>
          <w:trHeight w:val="3591"/>
        </w:trPr>
        <w:tc>
          <w:tcPr>
            <w:tcW w:w="4537" w:type="dxa"/>
            <w:shd w:val="clear" w:color="auto" w:fill="auto"/>
          </w:tcPr>
          <w:p w:rsidR="00803A3E" w:rsidRDefault="00037836" w:rsidP="00071747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/>
                <w:noProof/>
                <w:kern w:val="0"/>
              </w:rPr>
              <w:drawing>
                <wp:inline distT="0" distB="0" distL="0" distR="0">
                  <wp:extent cx="2735724" cy="2050490"/>
                  <wp:effectExtent l="19050" t="0" r="7476" b="0"/>
                  <wp:docPr id="8" name="图片 8" descr="F:\文件\实验室\paper\useful\pic2\40misswhit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F:\文件\实验室\paper\useful\pic2\40misswh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5702" cy="20504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shd w:val="clear" w:color="auto" w:fill="auto"/>
          </w:tcPr>
          <w:p w:rsidR="00803A3E" w:rsidRDefault="00037836" w:rsidP="00071747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/>
                <w:noProof/>
                <w:kern w:val="0"/>
              </w:rPr>
              <w:drawing>
                <wp:inline distT="0" distB="0" distL="0" distR="0">
                  <wp:extent cx="2655238" cy="1990165"/>
                  <wp:effectExtent l="19050" t="0" r="0" b="0"/>
                  <wp:docPr id="2" name="图片 9" descr="F:\文件\实验室\paper\useful\pic2\white5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F:\文件\实验室\paper\useful\pic2\white5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1539" cy="19948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3A3E" w:rsidTr="004C2006">
        <w:trPr>
          <w:trHeight w:val="3837"/>
        </w:trPr>
        <w:tc>
          <w:tcPr>
            <w:tcW w:w="4537" w:type="dxa"/>
            <w:shd w:val="clear" w:color="auto" w:fill="auto"/>
          </w:tcPr>
          <w:p w:rsidR="00803A3E" w:rsidRDefault="00037836" w:rsidP="00071747">
            <w:pPr>
              <w:rPr>
                <w:rFonts w:eastAsiaTheme="minorEastAsia"/>
                <w:kern w:val="0"/>
              </w:rPr>
            </w:pPr>
            <w:r>
              <w:rPr>
                <w:rFonts w:eastAsiaTheme="minorEastAsia"/>
                <w:noProof/>
                <w:kern w:val="0"/>
              </w:rPr>
              <w:lastRenderedPageBreak/>
              <w:drawing>
                <wp:inline distT="0" distB="0" distL="0" distR="0">
                  <wp:extent cx="2952902" cy="2213271"/>
                  <wp:effectExtent l="19050" t="0" r="0" b="0"/>
                  <wp:docPr id="10" name="图片 10" descr="F:\文件\实验室\paper\useful\pic2\yellow4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F:\文件\实验室\paper\useful\pic2\yellow4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3379" cy="22136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shd w:val="clear" w:color="auto" w:fill="auto"/>
          </w:tcPr>
          <w:p w:rsidR="00803A3E" w:rsidRDefault="00037836" w:rsidP="00904A2F">
            <w:pPr>
              <w:keepNext/>
              <w:rPr>
                <w:rFonts w:eastAsiaTheme="minorEastAsia"/>
                <w:kern w:val="0"/>
              </w:rPr>
            </w:pPr>
            <w:r>
              <w:rPr>
                <w:rFonts w:eastAsiaTheme="minorEastAsia"/>
                <w:noProof/>
                <w:kern w:val="0"/>
              </w:rPr>
              <w:drawing>
                <wp:inline distT="0" distB="0" distL="0" distR="0">
                  <wp:extent cx="2786806" cy="2088777"/>
                  <wp:effectExtent l="19050" t="0" r="0" b="0"/>
                  <wp:docPr id="11" name="图片 11" descr="F:\文件\实验室\paper\useful\pic2\yellow5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F:\文件\实验室\paper\useful\pic2\yellow5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2218" cy="20928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15AB" w:rsidRPr="00904A2F" w:rsidRDefault="00904A2F" w:rsidP="00904A2F">
      <w:pPr>
        <w:pStyle w:val="af"/>
        <w:jc w:val="center"/>
        <w:rPr>
          <w:rFonts w:eastAsiaTheme="minorEastAsia"/>
        </w:rPr>
      </w:pPr>
      <w:r>
        <w:t>Figure 4.6.</w:t>
      </w:r>
      <w:r w:rsidR="008401BD">
        <w:fldChar w:fldCharType="begin"/>
      </w:r>
      <w:r>
        <w:instrText xml:space="preserve"> SEQ Figure_4.6. \* ARABIC </w:instrText>
      </w:r>
      <w:r w:rsidR="008401BD">
        <w:fldChar w:fldCharType="separate"/>
      </w:r>
      <w:r w:rsidR="00AE69A1">
        <w:rPr>
          <w:noProof/>
        </w:rPr>
        <w:t>1</w:t>
      </w:r>
      <w:r w:rsidR="008401BD">
        <w:fldChar w:fldCharType="end"/>
      </w:r>
      <w:bookmarkStart w:id="155" w:name="_Toc388350777"/>
      <w:bookmarkStart w:id="156" w:name="_Toc385019062"/>
      <w:r>
        <w:rPr>
          <w:rFonts w:eastAsiaTheme="minorEastAsia" w:hint="eastAsia"/>
        </w:rPr>
        <w:t xml:space="preserve"> </w:t>
      </w:r>
      <w:r w:rsidR="004C37B1">
        <w:rPr>
          <w:rFonts w:eastAsiaTheme="minorEastAsia" w:cs="Times New Roman" w:hint="eastAsia"/>
        </w:rPr>
        <w:t>Accuracy of different color</w:t>
      </w:r>
      <w:r w:rsidR="00FC6275">
        <w:rPr>
          <w:rFonts w:eastAsiaTheme="minorEastAsia" w:cs="Times New Roman" w:hint="eastAsia"/>
        </w:rPr>
        <w:t>ed</w:t>
      </w:r>
      <w:r w:rsidR="004C37B1">
        <w:rPr>
          <w:rFonts w:eastAsiaTheme="minorEastAsia" w:cs="Times New Roman" w:hint="eastAsia"/>
        </w:rPr>
        <w:t xml:space="preserve"> backgrounds signs</w:t>
      </w:r>
      <w:bookmarkEnd w:id="155"/>
      <w:bookmarkEnd w:id="156"/>
      <w:r>
        <w:rPr>
          <w:rFonts w:eastAsiaTheme="minorEastAsia" w:cs="Times New Roman" w:hint="eastAsia"/>
        </w:rPr>
        <w:t xml:space="preserve"> examples</w:t>
      </w:r>
    </w:p>
    <w:p w:rsidR="004C37B1" w:rsidRPr="004C37B1" w:rsidRDefault="004C37B1" w:rsidP="00737E28">
      <w:pPr>
        <w:spacing w:line="276" w:lineRule="auto"/>
      </w:pPr>
    </w:p>
    <w:p w:rsidR="000415AB" w:rsidRPr="00072C05" w:rsidRDefault="000415AB" w:rsidP="00071747">
      <w:r w:rsidRPr="00072C05">
        <w:t xml:space="preserve">Since the experiment is based on </w:t>
      </w:r>
      <w:r w:rsidR="008E5668">
        <w:rPr>
          <w:rFonts w:eastAsiaTheme="minorEastAsia" w:hint="eastAsia"/>
        </w:rPr>
        <w:t xml:space="preserve">our created </w:t>
      </w:r>
      <w:r w:rsidRPr="00072C05">
        <w:t>data</w:t>
      </w:r>
      <w:r w:rsidR="006A5CBD">
        <w:rPr>
          <w:rFonts w:eastAsiaTheme="minorEastAsia" w:hint="eastAsia"/>
        </w:rPr>
        <w:t>set</w:t>
      </w:r>
      <w:r w:rsidRPr="00072C05">
        <w:t xml:space="preserve">, the accuracy has </w:t>
      </w:r>
      <w:r w:rsidR="00FC6275">
        <w:rPr>
          <w:rFonts w:eastAsiaTheme="minorEastAsia" w:hint="eastAsia"/>
        </w:rPr>
        <w:t xml:space="preserve">an </w:t>
      </w:r>
      <w:r w:rsidRPr="00072C05">
        <w:t xml:space="preserve">osculation relation </w:t>
      </w:r>
      <w:r w:rsidR="00FC6275">
        <w:rPr>
          <w:rFonts w:eastAsiaTheme="minorEastAsia" w:hint="eastAsia"/>
        </w:rPr>
        <w:t>to</w:t>
      </w:r>
      <w:r w:rsidRPr="00072C05">
        <w:t xml:space="preserve"> the number of testing frames and training </w:t>
      </w:r>
      <w:r w:rsidR="00613254" w:rsidRPr="00072C05">
        <w:t>images. The</w:t>
      </w:r>
      <w:r w:rsidRPr="00072C05">
        <w:t xml:space="preserve"> bigger </w:t>
      </w:r>
      <w:r w:rsidR="00FC6275">
        <w:rPr>
          <w:rFonts w:eastAsiaTheme="minorEastAsia" w:hint="eastAsia"/>
        </w:rPr>
        <w:t xml:space="preserve">the </w:t>
      </w:r>
      <w:r w:rsidRPr="00072C05">
        <w:t>data</w:t>
      </w:r>
      <w:r w:rsidR="006A5CBD">
        <w:rPr>
          <w:rFonts w:eastAsiaTheme="minorEastAsia" w:hint="eastAsia"/>
        </w:rPr>
        <w:t>set</w:t>
      </w:r>
      <w:r w:rsidRPr="00072C05">
        <w:t xml:space="preserve"> </w:t>
      </w:r>
      <w:r w:rsidR="00FC6275">
        <w:rPr>
          <w:rFonts w:eastAsiaTheme="minorEastAsia" w:hint="eastAsia"/>
        </w:rPr>
        <w:t xml:space="preserve">is </w:t>
      </w:r>
      <w:r w:rsidRPr="00072C05">
        <w:t xml:space="preserve">and </w:t>
      </w:r>
      <w:r w:rsidR="00FC6275">
        <w:rPr>
          <w:rFonts w:eastAsiaTheme="minorEastAsia" w:hint="eastAsia"/>
        </w:rPr>
        <w:t xml:space="preserve">the </w:t>
      </w:r>
      <w:r w:rsidRPr="00072C05">
        <w:t xml:space="preserve">more videos </w:t>
      </w:r>
      <w:r w:rsidR="00E95187">
        <w:rPr>
          <w:rFonts w:eastAsiaTheme="minorEastAsia" w:hint="eastAsia"/>
        </w:rPr>
        <w:t>we</w:t>
      </w:r>
      <w:r w:rsidRPr="00072C05">
        <w:t xml:space="preserve"> have, the more real </w:t>
      </w:r>
      <w:r w:rsidR="00FC6275">
        <w:rPr>
          <w:rFonts w:eastAsiaTheme="minorEastAsia" w:hint="eastAsia"/>
        </w:rPr>
        <w:t xml:space="preserve">the </w:t>
      </w:r>
      <w:r w:rsidRPr="00072C05">
        <w:t>results</w:t>
      </w:r>
      <w:r w:rsidR="006E2CC9">
        <w:rPr>
          <w:rFonts w:hint="eastAsia"/>
        </w:rPr>
        <w:t xml:space="preserve"> </w:t>
      </w:r>
      <w:r w:rsidR="006E2CC9">
        <w:t>will be</w:t>
      </w:r>
      <w:r w:rsidRPr="00072C05">
        <w:t xml:space="preserve">. </w:t>
      </w:r>
    </w:p>
    <w:p w:rsidR="000415AB" w:rsidRPr="00072C05" w:rsidRDefault="000415AB" w:rsidP="00071747"/>
    <w:p w:rsidR="000415AB" w:rsidRDefault="000415AB" w:rsidP="00071747">
      <w:pPr>
        <w:rPr>
          <w:rFonts w:eastAsiaTheme="minorEastAsia"/>
        </w:rPr>
      </w:pPr>
      <w:r w:rsidRPr="00072C05">
        <w:t xml:space="preserve">MSER method is </w:t>
      </w:r>
      <w:r w:rsidR="00AB3621">
        <w:rPr>
          <w:rFonts w:eastAsiaTheme="minorEastAsia" w:hint="eastAsia"/>
        </w:rPr>
        <w:t xml:space="preserve">compared with HOG in first stage (obtain of ROIs); since they have the same second stage in our </w:t>
      </w:r>
      <w:r w:rsidR="00AB3621">
        <w:rPr>
          <w:rFonts w:eastAsiaTheme="minorEastAsia"/>
        </w:rPr>
        <w:t>experiments</w:t>
      </w:r>
      <w:r w:rsidR="00AB3621">
        <w:rPr>
          <w:rFonts w:eastAsiaTheme="minorEastAsia" w:hint="eastAsia"/>
        </w:rPr>
        <w:t xml:space="preserve">. There are two aspects for our comparison: the accuracy of obtaining ROIs </w:t>
      </w:r>
      <w:r w:rsidR="007A28C3">
        <w:rPr>
          <w:rFonts w:eastAsiaTheme="minorEastAsia" w:hint="eastAsia"/>
        </w:rPr>
        <w:t xml:space="preserve">which true positive </w:t>
      </w:r>
      <w:r w:rsidR="00AB3621">
        <w:rPr>
          <w:rFonts w:eastAsiaTheme="minorEastAsia" w:hint="eastAsia"/>
        </w:rPr>
        <w:t xml:space="preserve">and time-consuming. </w:t>
      </w:r>
      <w:r w:rsidR="00FC6275">
        <w:rPr>
          <w:rFonts w:eastAsiaTheme="minorEastAsia" w:hint="eastAsia"/>
        </w:rPr>
        <w:t xml:space="preserve">The </w:t>
      </w:r>
      <w:r w:rsidRPr="00072C05">
        <w:t>condition</w:t>
      </w:r>
      <w:r w:rsidR="00FC6275">
        <w:rPr>
          <w:rFonts w:eastAsiaTheme="minorEastAsia" w:hint="eastAsia"/>
        </w:rPr>
        <w:t xml:space="preserve"> using the HOG and MSER algorithms is</w:t>
      </w:r>
      <w:r w:rsidR="00AB3621">
        <w:rPr>
          <w:rFonts w:eastAsiaTheme="minorEastAsia" w:hint="eastAsia"/>
        </w:rPr>
        <w:t>: s</w:t>
      </w:r>
      <w:r w:rsidRPr="00072C05">
        <w:t xml:space="preserve">ame </w:t>
      </w:r>
      <w:r w:rsidR="006A5CBD">
        <w:rPr>
          <w:rFonts w:eastAsiaTheme="minorEastAsia" w:hint="eastAsia"/>
        </w:rPr>
        <w:t xml:space="preserve">day-time </w:t>
      </w:r>
      <w:r w:rsidRPr="00072C05">
        <w:t xml:space="preserve">videos </w:t>
      </w:r>
      <w:r w:rsidR="00FC6275">
        <w:rPr>
          <w:rFonts w:eastAsiaTheme="minorEastAsia" w:hint="eastAsia"/>
        </w:rPr>
        <w:t xml:space="preserve">are </w:t>
      </w:r>
      <w:r w:rsidR="006A5CBD">
        <w:rPr>
          <w:rFonts w:eastAsiaTheme="minorEastAsia" w:hint="eastAsia"/>
        </w:rPr>
        <w:t>recorded by Sony Full HD 1920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Cs w:val="24"/>
          </w:rPr>
          <m:t xml:space="preserve">× </m:t>
        </m:r>
      </m:oMath>
      <w:r w:rsidR="006A5CBD">
        <w:rPr>
          <w:rFonts w:eastAsiaTheme="minorEastAsia" w:hint="eastAsia"/>
          <w:szCs w:val="24"/>
        </w:rPr>
        <w:t>1080 pixel</w:t>
      </w:r>
      <w:r w:rsidR="00FC6275">
        <w:rPr>
          <w:rFonts w:eastAsiaTheme="minorEastAsia" w:hint="eastAsia"/>
          <w:szCs w:val="24"/>
        </w:rPr>
        <w:t>s</w:t>
      </w:r>
      <w:r w:rsidR="006A5CBD">
        <w:rPr>
          <w:rFonts w:eastAsiaTheme="minorEastAsia" w:hint="eastAsia"/>
          <w:szCs w:val="24"/>
        </w:rPr>
        <w:t xml:space="preserve"> </w:t>
      </w:r>
      <w:r w:rsidR="006A5CBD">
        <w:rPr>
          <w:rFonts w:eastAsiaTheme="minorEastAsia"/>
          <w:szCs w:val="24"/>
        </w:rPr>
        <w:t>camera</w:t>
      </w:r>
      <w:r w:rsidR="006A5CBD" w:rsidRPr="00072C05">
        <w:t xml:space="preserve"> (</w:t>
      </w:r>
      <w:r w:rsidRPr="00072C05">
        <w:t xml:space="preserve">video </w:t>
      </w:r>
      <w:r w:rsidR="006A5CBD">
        <w:rPr>
          <w:rFonts w:eastAsiaTheme="minorEastAsia" w:hint="eastAsia"/>
        </w:rPr>
        <w:t>re</w:t>
      </w:r>
      <w:r w:rsidRPr="00072C05">
        <w:t>size</w:t>
      </w:r>
      <w:r w:rsidR="00FC6275">
        <w:rPr>
          <w:rFonts w:eastAsiaTheme="minorEastAsia" w:hint="eastAsia"/>
        </w:rPr>
        <w:t>d</w:t>
      </w:r>
      <w:r w:rsidRPr="00072C05">
        <w:t xml:space="preserve"> </w:t>
      </w:r>
      <w:r w:rsidR="006A5CBD">
        <w:rPr>
          <w:rFonts w:eastAsiaTheme="minorEastAsia" w:hint="eastAsia"/>
        </w:rPr>
        <w:t>to 432</w:t>
      </w:r>
      <w:r w:rsidR="00AB3621">
        <w:rPr>
          <w:rFonts w:eastAsiaTheme="minorEastAsia" w:hint="eastAsia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 xml:space="preserve">× </m:t>
        </m:r>
      </m:oMath>
      <w:r w:rsidRPr="00072C05">
        <w:t>240</w:t>
      </w:r>
      <w:r w:rsidR="00FC6275">
        <w:rPr>
          <w:rFonts w:eastAsiaTheme="minorEastAsia" w:hint="eastAsia"/>
        </w:rPr>
        <w:t xml:space="preserve"> pixels</w:t>
      </w:r>
      <w:r w:rsidRPr="00072C05">
        <w:t xml:space="preserve">) </w:t>
      </w:r>
    </w:p>
    <w:p w:rsidR="00071747" w:rsidRPr="00AB3621" w:rsidRDefault="00071747" w:rsidP="00071747">
      <w:pPr>
        <w:rPr>
          <w:rFonts w:eastAsiaTheme="minorEastAsia"/>
        </w:rPr>
      </w:pPr>
    </w:p>
    <w:p w:rsidR="000415AB" w:rsidRPr="00072C05" w:rsidRDefault="000415AB" w:rsidP="00737E28">
      <w:pPr>
        <w:keepNext/>
        <w:autoSpaceDE w:val="0"/>
        <w:autoSpaceDN w:val="0"/>
        <w:adjustRightInd w:val="0"/>
        <w:spacing w:line="276" w:lineRule="auto"/>
        <w:ind w:firstLineChars="50" w:firstLine="140"/>
        <w:jc w:val="center"/>
        <w:rPr>
          <w:rFonts w:cs="Times New Roman"/>
        </w:rPr>
      </w:pPr>
      <w:r w:rsidRPr="00072C05">
        <w:rPr>
          <w:rFonts w:cs="Times New Roman"/>
          <w:noProof/>
          <w:color w:val="231F20"/>
          <w:kern w:val="0"/>
          <w:sz w:val="28"/>
          <w:szCs w:val="28"/>
        </w:rPr>
        <w:lastRenderedPageBreak/>
        <w:drawing>
          <wp:inline distT="0" distB="0" distL="0" distR="0">
            <wp:extent cx="4861423" cy="3600000"/>
            <wp:effectExtent l="19050" t="0" r="0" b="0"/>
            <wp:docPr id="197" name="图片 5" descr="D:\Documents\Tencent Files\1027341472\Image\A0(DQSLIS]KXZ7`JGO_LHWY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5" name="Picture 2" descr="D:\Documents\Tencent Files\1027341472\Image\A0(DQSLIS]KXZ7`JGO_LHWY.jpg"/>
                    <pic:cNvPicPr>
                      <a:picLocks noGrp="1"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423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Pr="00005C1B" w:rsidRDefault="000415AB" w:rsidP="00005C1B">
      <w:pPr>
        <w:pStyle w:val="af"/>
        <w:spacing w:line="276" w:lineRule="auto"/>
        <w:jc w:val="center"/>
        <w:rPr>
          <w:rFonts w:eastAsiaTheme="minorEastAsia" w:cs="Times New Roman"/>
          <w:szCs w:val="24"/>
        </w:rPr>
      </w:pPr>
      <w:bookmarkStart w:id="157" w:name="_Toc385019085"/>
      <w:bookmarkStart w:id="158" w:name="_Toc385019630"/>
      <w:bookmarkStart w:id="159" w:name="_Toc388350778"/>
      <w:r w:rsidRPr="00280CFD">
        <w:rPr>
          <w:rFonts w:cs="Times New Roman"/>
          <w:szCs w:val="24"/>
        </w:rPr>
        <w:t>Figure 4.6.</w:t>
      </w:r>
      <w:r w:rsidR="008401BD" w:rsidRPr="00280CFD">
        <w:rPr>
          <w:rFonts w:cs="Times New Roman"/>
          <w:szCs w:val="24"/>
        </w:rPr>
        <w:fldChar w:fldCharType="begin"/>
      </w:r>
      <w:r w:rsidRPr="00280CFD">
        <w:rPr>
          <w:rFonts w:cs="Times New Roman"/>
          <w:szCs w:val="24"/>
        </w:rPr>
        <w:instrText xml:space="preserve"> SEQ Figure_4.6. \* ARABIC </w:instrText>
      </w:r>
      <w:r w:rsidR="008401BD" w:rsidRPr="00280CFD">
        <w:rPr>
          <w:rFonts w:cs="Times New Roman"/>
          <w:szCs w:val="24"/>
        </w:rPr>
        <w:fldChar w:fldCharType="separate"/>
      </w:r>
      <w:r w:rsidR="00AE69A1">
        <w:rPr>
          <w:rFonts w:cs="Times New Roman"/>
          <w:noProof/>
          <w:szCs w:val="24"/>
        </w:rPr>
        <w:t>2</w:t>
      </w:r>
      <w:r w:rsidR="008401BD" w:rsidRPr="00280CFD">
        <w:rPr>
          <w:rFonts w:cs="Times New Roman"/>
          <w:szCs w:val="24"/>
        </w:rPr>
        <w:fldChar w:fldCharType="end"/>
      </w:r>
      <w:r w:rsidRPr="00280CFD">
        <w:rPr>
          <w:rFonts w:eastAsiaTheme="minorEastAsia" w:cs="Times New Roman"/>
          <w:szCs w:val="24"/>
        </w:rPr>
        <w:t xml:space="preserve"> Based on HOG first ROI</w:t>
      </w:r>
      <w:bookmarkEnd w:id="157"/>
      <w:bookmarkEnd w:id="158"/>
      <w:r w:rsidR="006A5CBD">
        <w:rPr>
          <w:rFonts w:eastAsiaTheme="minorEastAsia" w:cs="Times New Roman" w:hint="eastAsia"/>
          <w:szCs w:val="24"/>
        </w:rPr>
        <w:t>s</w:t>
      </w:r>
      <w:r w:rsidR="00FC6275">
        <w:rPr>
          <w:rFonts w:eastAsiaTheme="minorEastAsia" w:cs="Times New Roman" w:hint="eastAsia"/>
          <w:szCs w:val="24"/>
        </w:rPr>
        <w:t xml:space="preserve"> extraction</w:t>
      </w:r>
      <w:bookmarkEnd w:id="159"/>
    </w:p>
    <w:p w:rsidR="000415AB" w:rsidRPr="00072C05" w:rsidRDefault="000415AB" w:rsidP="00A52652">
      <w:pPr>
        <w:keepNext/>
        <w:autoSpaceDE w:val="0"/>
        <w:autoSpaceDN w:val="0"/>
        <w:adjustRightInd w:val="0"/>
        <w:spacing w:line="276" w:lineRule="auto"/>
        <w:ind w:firstLineChars="50" w:firstLine="140"/>
        <w:jc w:val="center"/>
        <w:rPr>
          <w:rFonts w:cs="Times New Roman"/>
        </w:rPr>
      </w:pPr>
      <w:r w:rsidRPr="00072C05">
        <w:rPr>
          <w:rFonts w:cs="Times New Roman"/>
          <w:noProof/>
          <w:color w:val="231F20"/>
          <w:kern w:val="0"/>
          <w:sz w:val="28"/>
          <w:szCs w:val="28"/>
        </w:rPr>
        <w:drawing>
          <wp:inline distT="0" distB="0" distL="0" distR="0">
            <wp:extent cx="4861423" cy="3600000"/>
            <wp:effectExtent l="19050" t="0" r="0" b="0"/>
            <wp:docPr id="198" name="图片 6" descr="D:\Documents\Tencent Files\1027341472\Image\H]]H$@D7E}VPADOSO[T6%OG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4" name="Picture 1" descr="D:\Documents\Tencent Files\1027341472\Image\H]]H$@D7E}VPADOSO[T6%OG.jpg"/>
                    <pic:cNvPicPr>
                      <a:picLocks noGrp="1"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423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C1B" w:rsidRPr="00A52652" w:rsidRDefault="000415AB" w:rsidP="00A52652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60" w:name="_Toc385019086"/>
      <w:bookmarkStart w:id="161" w:name="_Toc385019631"/>
      <w:bookmarkStart w:id="162" w:name="_Toc388350779"/>
      <w:r w:rsidRPr="00072C05">
        <w:rPr>
          <w:rFonts w:cs="Times New Roman"/>
        </w:rPr>
        <w:t>Figure 4.6.</w:t>
      </w:r>
      <w:r w:rsidR="008401BD" w:rsidRPr="00072C05">
        <w:rPr>
          <w:rFonts w:cs="Times New Roman"/>
        </w:rPr>
        <w:fldChar w:fldCharType="begin"/>
      </w:r>
      <w:r w:rsidRPr="00072C05">
        <w:rPr>
          <w:rFonts w:cs="Times New Roman"/>
        </w:rPr>
        <w:instrText xml:space="preserve"> SEQ Figure_4.6. \* ARABIC </w:instrText>
      </w:r>
      <w:r w:rsidR="008401BD" w:rsidRPr="00072C05">
        <w:rPr>
          <w:rFonts w:cs="Times New Roman"/>
        </w:rPr>
        <w:fldChar w:fldCharType="separate"/>
      </w:r>
      <w:r w:rsidR="00AE69A1">
        <w:rPr>
          <w:rFonts w:cs="Times New Roman"/>
          <w:noProof/>
        </w:rPr>
        <w:t>3</w:t>
      </w:r>
      <w:r w:rsidR="008401BD" w:rsidRPr="00072C05">
        <w:rPr>
          <w:rFonts w:cs="Times New Roman"/>
        </w:rPr>
        <w:fldChar w:fldCharType="end"/>
      </w:r>
      <w:r w:rsidRPr="00072C05">
        <w:rPr>
          <w:rFonts w:eastAsiaTheme="minorEastAsia" w:cs="Times New Roman"/>
        </w:rPr>
        <w:t xml:space="preserve"> Based </w:t>
      </w:r>
      <w:r w:rsidR="00FC6275">
        <w:rPr>
          <w:rFonts w:eastAsiaTheme="minorEastAsia" w:cs="Times New Roman" w:hint="eastAsia"/>
        </w:rPr>
        <w:t xml:space="preserve">on </w:t>
      </w:r>
      <w:r w:rsidRPr="00072C05">
        <w:rPr>
          <w:rFonts w:eastAsiaTheme="minorEastAsia" w:cs="Times New Roman"/>
        </w:rPr>
        <w:t xml:space="preserve">MSER get first </w:t>
      </w:r>
      <w:bookmarkEnd w:id="160"/>
      <w:bookmarkEnd w:id="161"/>
      <w:r w:rsidR="00280CFD">
        <w:rPr>
          <w:rFonts w:eastAsiaTheme="minorEastAsia" w:cs="Times New Roman" w:hint="eastAsia"/>
        </w:rPr>
        <w:t>ROI</w:t>
      </w:r>
      <w:r w:rsidR="006A5CBD">
        <w:rPr>
          <w:rFonts w:eastAsiaTheme="minorEastAsia" w:cs="Times New Roman" w:hint="eastAsia"/>
        </w:rPr>
        <w:t>s</w:t>
      </w:r>
      <w:r w:rsidR="00FC6275">
        <w:rPr>
          <w:rFonts w:eastAsiaTheme="minorEastAsia" w:cs="Times New Roman" w:hint="eastAsia"/>
        </w:rPr>
        <w:t xml:space="preserve"> extraction</w:t>
      </w:r>
      <w:bookmarkEnd w:id="162"/>
    </w:p>
    <w:p w:rsidR="00A52652" w:rsidRDefault="00A52652" w:rsidP="00005C1B">
      <w:pPr>
        <w:rPr>
          <w:rFonts w:eastAsiaTheme="minorEastAsia"/>
        </w:rPr>
      </w:pPr>
    </w:p>
    <w:p w:rsidR="00A52652" w:rsidRDefault="00A52652" w:rsidP="00A52652">
      <w:pPr>
        <w:keepNext/>
        <w:jc w:val="center"/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409731" cy="3307430"/>
            <wp:effectExtent l="19050" t="0" r="0" b="0"/>
            <wp:docPr id="69" name="图片 6" descr="F:\文件\实验室\paper\useful\pic2\firstatag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文件\实验室\paper\useful\pic2\firstatage.bmp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661" cy="3308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836" w:rsidRDefault="00A52652" w:rsidP="00231836">
      <w:pPr>
        <w:pStyle w:val="af"/>
        <w:jc w:val="center"/>
        <w:rPr>
          <w:rFonts w:eastAsiaTheme="minorEastAsia"/>
        </w:rPr>
      </w:pPr>
      <w:bookmarkStart w:id="163" w:name="_Toc388350780"/>
      <w:r>
        <w:t>Figure 4.6.</w:t>
      </w:r>
      <w:r w:rsidR="008401BD">
        <w:fldChar w:fldCharType="begin"/>
      </w:r>
      <w:r w:rsidR="00434FF6">
        <w:instrText xml:space="preserve"> SEQ Figure_4.6. \* ARABIC </w:instrText>
      </w:r>
      <w:r w:rsidR="008401BD">
        <w:fldChar w:fldCharType="separate"/>
      </w:r>
      <w:r w:rsidR="00AE69A1">
        <w:rPr>
          <w:noProof/>
        </w:rPr>
        <w:t>4</w:t>
      </w:r>
      <w:r w:rsidR="008401BD">
        <w:fldChar w:fldCharType="end"/>
      </w:r>
      <w:r>
        <w:rPr>
          <w:rFonts w:eastAsiaTheme="minorEastAsia" w:hint="eastAsia"/>
        </w:rPr>
        <w:t xml:space="preserve"> </w:t>
      </w:r>
      <w:r w:rsidR="00FC6275">
        <w:rPr>
          <w:rFonts w:eastAsiaTheme="minorEastAsia" w:hint="eastAsia"/>
        </w:rPr>
        <w:t xml:space="preserve">Time cost of </w:t>
      </w:r>
      <w:r>
        <w:rPr>
          <w:rFonts w:eastAsiaTheme="minorEastAsia" w:hint="eastAsia"/>
        </w:rPr>
        <w:t>HOG vs</w:t>
      </w:r>
      <w:r w:rsidR="006A5CBD">
        <w:rPr>
          <w:rFonts w:eastAsiaTheme="minorEastAsia" w:hint="eastAsia"/>
        </w:rPr>
        <w:t>.</w:t>
      </w:r>
      <w:r>
        <w:rPr>
          <w:rFonts w:eastAsiaTheme="minorEastAsia" w:hint="eastAsia"/>
        </w:rPr>
        <w:t xml:space="preserve"> MSER </w:t>
      </w:r>
      <w:r w:rsidR="00231836">
        <w:rPr>
          <w:rFonts w:eastAsiaTheme="minorEastAsia" w:hint="eastAsia"/>
        </w:rPr>
        <w:t xml:space="preserve">first </w:t>
      </w:r>
      <w:r w:rsidR="00FC6275">
        <w:rPr>
          <w:rFonts w:eastAsiaTheme="minorEastAsia"/>
        </w:rPr>
        <w:t>extraction</w:t>
      </w:r>
      <w:r w:rsidR="00FC6275">
        <w:rPr>
          <w:rFonts w:eastAsiaTheme="minorEastAsia" w:hint="eastAsia"/>
        </w:rPr>
        <w:t xml:space="preserve"> of </w:t>
      </w:r>
      <w:r>
        <w:rPr>
          <w:rFonts w:eastAsiaTheme="minorEastAsia" w:hint="eastAsia"/>
        </w:rPr>
        <w:t>RO</w:t>
      </w:r>
      <w:r w:rsidR="00231836">
        <w:rPr>
          <w:rFonts w:eastAsiaTheme="minorEastAsia" w:hint="eastAsia"/>
        </w:rPr>
        <w:t>I</w:t>
      </w:r>
      <w:r w:rsidR="006A5CBD">
        <w:rPr>
          <w:rFonts w:eastAsiaTheme="minorEastAsia" w:hint="eastAsia"/>
        </w:rPr>
        <w:t>s</w:t>
      </w:r>
      <w:bookmarkEnd w:id="163"/>
    </w:p>
    <w:p w:rsidR="00231836" w:rsidRPr="00231836" w:rsidRDefault="00231836" w:rsidP="00231836">
      <w:pPr>
        <w:rPr>
          <w:rFonts w:eastAsiaTheme="minorEastAsia"/>
        </w:rPr>
      </w:pPr>
    </w:p>
    <w:p w:rsidR="00231836" w:rsidRPr="00231836" w:rsidRDefault="00231836" w:rsidP="00231836">
      <w:pPr>
        <w:pStyle w:val="af"/>
        <w:rPr>
          <w:rFonts w:eastAsiaTheme="minorEastAsia"/>
          <w:i w:val="0"/>
        </w:rPr>
      </w:pPr>
      <w:r w:rsidRPr="00231836">
        <w:rPr>
          <w:rFonts w:eastAsiaTheme="minorEastAsia" w:hint="eastAsia"/>
          <w:i w:val="0"/>
        </w:rPr>
        <w:t>Note that Figure 4.6.</w:t>
      </w:r>
      <w:r>
        <w:rPr>
          <w:rFonts w:eastAsiaTheme="minorEastAsia" w:hint="eastAsia"/>
          <w:i w:val="0"/>
        </w:rPr>
        <w:t>4</w:t>
      </w:r>
      <w:r w:rsidRPr="00231836">
        <w:rPr>
          <w:rFonts w:eastAsiaTheme="minorEastAsia" w:hint="eastAsia"/>
          <w:i w:val="0"/>
        </w:rPr>
        <w:t xml:space="preserve"> </w:t>
      </w:r>
      <w:r>
        <w:rPr>
          <w:rFonts w:eastAsiaTheme="minorEastAsia" w:hint="eastAsia"/>
          <w:i w:val="0"/>
        </w:rPr>
        <w:t xml:space="preserve">and </w:t>
      </w:r>
      <w:r w:rsidRPr="00231836">
        <w:rPr>
          <w:rFonts w:eastAsiaTheme="minorEastAsia" w:hint="eastAsia"/>
          <w:i w:val="0"/>
        </w:rPr>
        <w:t>Figure 4.6.</w:t>
      </w:r>
      <w:r>
        <w:rPr>
          <w:rFonts w:eastAsiaTheme="minorEastAsia" w:hint="eastAsia"/>
          <w:i w:val="0"/>
        </w:rPr>
        <w:t>5</w:t>
      </w:r>
      <w:r w:rsidRPr="00231836">
        <w:rPr>
          <w:rFonts w:eastAsiaTheme="minorEastAsia" w:hint="eastAsia"/>
          <w:i w:val="0"/>
        </w:rPr>
        <w:t xml:space="preserve"> show the extraction process </w:t>
      </w:r>
      <w:r w:rsidR="00B53E49">
        <w:rPr>
          <w:rFonts w:eastAsiaTheme="minorEastAsia" w:hint="eastAsia"/>
          <w:i w:val="0"/>
        </w:rPr>
        <w:t>where</w:t>
      </w:r>
      <w:r w:rsidRPr="00231836">
        <w:rPr>
          <w:rFonts w:eastAsiaTheme="minorEastAsia" w:hint="eastAsia"/>
          <w:i w:val="0"/>
        </w:rPr>
        <w:t xml:space="preserve"> HOG and </w:t>
      </w:r>
      <w:r w:rsidR="00E854C2">
        <w:rPr>
          <w:rFonts w:eastAsiaTheme="minorEastAsia" w:hint="eastAsia"/>
          <w:i w:val="0"/>
        </w:rPr>
        <w:t xml:space="preserve">then </w:t>
      </w:r>
      <w:r w:rsidRPr="00231836">
        <w:rPr>
          <w:rFonts w:eastAsiaTheme="minorEastAsia" w:hint="eastAsia"/>
          <w:i w:val="0"/>
        </w:rPr>
        <w:t xml:space="preserve">MSER </w:t>
      </w:r>
      <w:r w:rsidR="00E854C2">
        <w:rPr>
          <w:rFonts w:eastAsiaTheme="minorEastAsia" w:hint="eastAsia"/>
          <w:i w:val="0"/>
        </w:rPr>
        <w:t xml:space="preserve">obtain the </w:t>
      </w:r>
      <w:r w:rsidRPr="00231836">
        <w:rPr>
          <w:rFonts w:eastAsiaTheme="minorEastAsia" w:hint="eastAsia"/>
          <w:i w:val="0"/>
        </w:rPr>
        <w:t>first ROIs</w:t>
      </w:r>
      <w:r w:rsidR="00E854C2">
        <w:rPr>
          <w:rFonts w:eastAsiaTheme="minorEastAsia" w:hint="eastAsia"/>
          <w:i w:val="0"/>
        </w:rPr>
        <w:t>.</w:t>
      </w:r>
      <w:r w:rsidRPr="00231836">
        <w:rPr>
          <w:rFonts w:eastAsiaTheme="minorEastAsia" w:hint="eastAsia"/>
          <w:i w:val="0"/>
        </w:rPr>
        <w:t xml:space="preserve"> </w:t>
      </w:r>
      <w:r w:rsidR="00E854C2">
        <w:rPr>
          <w:rFonts w:eastAsiaTheme="minorEastAsia" w:hint="eastAsia"/>
          <w:i w:val="0"/>
        </w:rPr>
        <w:t>T</w:t>
      </w:r>
      <w:r>
        <w:rPr>
          <w:rFonts w:eastAsiaTheme="minorEastAsia" w:hint="eastAsia"/>
          <w:i w:val="0"/>
        </w:rPr>
        <w:t xml:space="preserve">he time cost of </w:t>
      </w:r>
      <w:r w:rsidRPr="00231836">
        <w:rPr>
          <w:rFonts w:eastAsiaTheme="minorEastAsia" w:hint="eastAsia"/>
          <w:i w:val="0"/>
        </w:rPr>
        <w:t xml:space="preserve">HOG is about 8 times longer than </w:t>
      </w:r>
      <w:r w:rsidR="00E854C2">
        <w:rPr>
          <w:rFonts w:eastAsiaTheme="minorEastAsia" w:hint="eastAsia"/>
          <w:i w:val="0"/>
        </w:rPr>
        <w:t xml:space="preserve">that of the </w:t>
      </w:r>
      <w:r w:rsidRPr="00231836">
        <w:rPr>
          <w:rFonts w:eastAsiaTheme="minorEastAsia" w:hint="eastAsia"/>
          <w:i w:val="0"/>
        </w:rPr>
        <w:t>MSER method in each frame</w:t>
      </w:r>
      <w:r w:rsidR="00E854C2">
        <w:rPr>
          <w:rFonts w:eastAsiaTheme="minorEastAsia" w:hint="eastAsia"/>
          <w:i w:val="0"/>
        </w:rPr>
        <w:t>, when it extracts first ROIs.</w:t>
      </w:r>
      <w:r>
        <w:rPr>
          <w:rFonts w:eastAsiaTheme="minorEastAsia" w:hint="eastAsia"/>
          <w:i w:val="0"/>
        </w:rPr>
        <w:t xml:space="preserve"> </w:t>
      </w:r>
    </w:p>
    <w:p w:rsidR="00231836" w:rsidRDefault="000415AB" w:rsidP="00231836">
      <w:pPr>
        <w:autoSpaceDE w:val="0"/>
        <w:autoSpaceDN w:val="0"/>
        <w:adjustRightInd w:val="0"/>
        <w:spacing w:line="276" w:lineRule="auto"/>
        <w:ind w:firstLineChars="450" w:firstLine="1080"/>
        <w:rPr>
          <w:rFonts w:eastAsiaTheme="minorEastAsia" w:cs="Times New Roman"/>
          <w:i/>
          <w:color w:val="231F20"/>
          <w:kern w:val="0"/>
          <w:szCs w:val="24"/>
        </w:rPr>
      </w:pPr>
      <w:r w:rsidRPr="00072C05">
        <w:rPr>
          <w:rFonts w:cs="Times New Roman"/>
          <w:i/>
          <w:color w:val="231F20"/>
          <w:kern w:val="0"/>
          <w:szCs w:val="24"/>
        </w:rPr>
        <w:t xml:space="preserve"> </w:t>
      </w:r>
    </w:p>
    <w:p w:rsidR="00231836" w:rsidRDefault="00231836" w:rsidP="00231836">
      <w:pPr>
        <w:keepNext/>
        <w:autoSpaceDE w:val="0"/>
        <w:autoSpaceDN w:val="0"/>
        <w:adjustRightInd w:val="0"/>
        <w:spacing w:line="276" w:lineRule="auto"/>
        <w:ind w:firstLineChars="450" w:firstLine="1080"/>
      </w:pPr>
      <w:r>
        <w:rPr>
          <w:rFonts w:eastAsiaTheme="minorEastAsia" w:cs="Times New Roman"/>
          <w:i/>
          <w:noProof/>
          <w:color w:val="231F20"/>
          <w:kern w:val="0"/>
          <w:szCs w:val="24"/>
        </w:rPr>
        <w:drawing>
          <wp:inline distT="0" distB="0" distL="0" distR="0">
            <wp:extent cx="3951226" cy="2963537"/>
            <wp:effectExtent l="19050" t="0" r="0" b="0"/>
            <wp:docPr id="78" name="图片 8" descr="F:\文件\实验室\paper\useful\pic2\totaldealy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文件\实验室\paper\useful\pic2\totaldealy.bmp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038" cy="2971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836" w:rsidRDefault="00231836" w:rsidP="00394D12">
      <w:pPr>
        <w:pStyle w:val="af"/>
        <w:jc w:val="center"/>
        <w:rPr>
          <w:rFonts w:eastAsiaTheme="minorEastAsia"/>
        </w:rPr>
      </w:pPr>
      <w:bookmarkStart w:id="164" w:name="_Toc388350781"/>
      <w:r>
        <w:t>Figure 4.6.</w:t>
      </w:r>
      <w:r w:rsidR="008401BD">
        <w:fldChar w:fldCharType="begin"/>
      </w:r>
      <w:r w:rsidR="00165164">
        <w:instrText xml:space="preserve"> SEQ Figure_4.6. \* ARABIC </w:instrText>
      </w:r>
      <w:r w:rsidR="008401BD">
        <w:fldChar w:fldCharType="separate"/>
      </w:r>
      <w:r w:rsidR="00AE69A1">
        <w:rPr>
          <w:noProof/>
        </w:rPr>
        <w:t>5</w:t>
      </w:r>
      <w:r w:rsidR="008401BD">
        <w:fldChar w:fldCharType="end"/>
      </w:r>
      <w:r>
        <w:rPr>
          <w:rFonts w:eastAsiaTheme="minorEastAsia" w:hint="eastAsia"/>
        </w:rPr>
        <w:t xml:space="preserve"> HOG vs MSER for total time cost</w:t>
      </w:r>
      <w:r w:rsidR="006A5CBD">
        <w:rPr>
          <w:rFonts w:eastAsiaTheme="minorEastAsia" w:hint="eastAsia"/>
        </w:rPr>
        <w:t xml:space="preserve"> for whole system</w:t>
      </w:r>
      <w:bookmarkEnd w:id="164"/>
    </w:p>
    <w:p w:rsidR="00231836" w:rsidRDefault="00231836" w:rsidP="00231836">
      <w:pPr>
        <w:rPr>
          <w:rFonts w:eastAsiaTheme="minorEastAsia"/>
        </w:rPr>
      </w:pPr>
    </w:p>
    <w:p w:rsidR="00231836" w:rsidRDefault="00231836" w:rsidP="00231836">
      <w:pPr>
        <w:rPr>
          <w:rFonts w:eastAsiaTheme="minorEastAsia"/>
        </w:rPr>
      </w:pPr>
      <w:r>
        <w:rPr>
          <w:rFonts w:eastAsiaTheme="minorEastAsia" w:hint="eastAsia"/>
        </w:rPr>
        <w:lastRenderedPageBreak/>
        <w:t xml:space="preserve">Note that, in Figure 4.6.5, we can get the total time cost of </w:t>
      </w:r>
      <w:r w:rsidR="001F0F34">
        <w:rPr>
          <w:rFonts w:eastAsiaTheme="minorEastAsia"/>
        </w:rPr>
        <w:t>these</w:t>
      </w:r>
      <w:r>
        <w:rPr>
          <w:rFonts w:eastAsiaTheme="minorEastAsia" w:hint="eastAsia"/>
        </w:rPr>
        <w:t xml:space="preserve"> two methods</w:t>
      </w:r>
      <w:r w:rsidR="001F0F34">
        <w:rPr>
          <w:rFonts w:eastAsiaTheme="minorEastAsia" w:hint="eastAsia"/>
        </w:rPr>
        <w:t>. T</w:t>
      </w:r>
      <w:r>
        <w:rPr>
          <w:rFonts w:eastAsiaTheme="minorEastAsia" w:hint="eastAsia"/>
        </w:rPr>
        <w:t xml:space="preserve">he second stage for HOG and MSER is </w:t>
      </w:r>
      <w:r w:rsidR="00AB3621">
        <w:rPr>
          <w:rFonts w:eastAsiaTheme="minorEastAsia" w:hint="eastAsia"/>
        </w:rPr>
        <w:t xml:space="preserve">the </w:t>
      </w:r>
      <w:r>
        <w:rPr>
          <w:rFonts w:eastAsiaTheme="minorEastAsia" w:hint="eastAsia"/>
        </w:rPr>
        <w:t>same</w:t>
      </w:r>
      <w:r w:rsidR="00E854C2">
        <w:rPr>
          <w:rFonts w:eastAsiaTheme="minorEastAsia" w:hint="eastAsia"/>
        </w:rPr>
        <w:t>.</w:t>
      </w:r>
      <w:r>
        <w:rPr>
          <w:rFonts w:eastAsiaTheme="minorEastAsia" w:hint="eastAsia"/>
        </w:rPr>
        <w:t xml:space="preserve"> </w:t>
      </w:r>
      <w:r w:rsidR="00E854C2">
        <w:rPr>
          <w:rFonts w:eastAsiaTheme="minorEastAsia" w:hint="eastAsia"/>
        </w:rPr>
        <w:t>B</w:t>
      </w:r>
      <w:r>
        <w:rPr>
          <w:rFonts w:eastAsiaTheme="minorEastAsia" w:hint="eastAsia"/>
        </w:rPr>
        <w:t>ut</w:t>
      </w:r>
      <w:r w:rsidR="00E854C2">
        <w:rPr>
          <w:rFonts w:eastAsiaTheme="minorEastAsia" w:hint="eastAsia"/>
        </w:rPr>
        <w:t>,</w:t>
      </w:r>
      <w:r>
        <w:rPr>
          <w:rFonts w:eastAsiaTheme="minorEastAsia" w:hint="eastAsia"/>
        </w:rPr>
        <w:t xml:space="preserve"> in </w:t>
      </w:r>
      <w:r w:rsidR="00E854C2">
        <w:rPr>
          <w:rFonts w:eastAsiaTheme="minorEastAsia" w:hint="eastAsia"/>
        </w:rPr>
        <w:t xml:space="preserve">the </w:t>
      </w:r>
      <w:r>
        <w:rPr>
          <w:rFonts w:eastAsiaTheme="minorEastAsia" w:hint="eastAsia"/>
        </w:rPr>
        <w:t xml:space="preserve">HOG method, the time cost </w:t>
      </w:r>
      <w:r w:rsidR="001F0F34">
        <w:rPr>
          <w:rFonts w:eastAsiaTheme="minorEastAsia" w:hint="eastAsia"/>
        </w:rPr>
        <w:t xml:space="preserve">of </w:t>
      </w:r>
      <w:r w:rsidR="00E854C2">
        <w:rPr>
          <w:rFonts w:eastAsiaTheme="minorEastAsia" w:hint="eastAsia"/>
        </w:rPr>
        <w:t xml:space="preserve">the </w:t>
      </w:r>
      <w:r w:rsidR="001F0F34">
        <w:rPr>
          <w:rFonts w:eastAsiaTheme="minorEastAsia" w:hint="eastAsia"/>
        </w:rPr>
        <w:t xml:space="preserve">second stage </w:t>
      </w:r>
      <w:r>
        <w:rPr>
          <w:rFonts w:eastAsiaTheme="minorEastAsia" w:hint="eastAsia"/>
        </w:rPr>
        <w:t xml:space="preserve">is less than </w:t>
      </w:r>
      <w:r w:rsidR="00E854C2">
        <w:rPr>
          <w:rFonts w:eastAsiaTheme="minorEastAsia" w:hint="eastAsia"/>
        </w:rPr>
        <w:t xml:space="preserve">that of the </w:t>
      </w:r>
      <w:r>
        <w:rPr>
          <w:rFonts w:eastAsiaTheme="minorEastAsia" w:hint="eastAsia"/>
        </w:rPr>
        <w:t xml:space="preserve">MSER method. </w:t>
      </w:r>
      <w:r w:rsidR="00E854C2">
        <w:rPr>
          <w:rFonts w:eastAsiaTheme="minorEastAsia" w:hint="eastAsia"/>
        </w:rPr>
        <w:t>S</w:t>
      </w:r>
      <w:r w:rsidR="00F60B88">
        <w:rPr>
          <w:rFonts w:eastAsiaTheme="minorEastAsia" w:hint="eastAsia"/>
        </w:rPr>
        <w:t xml:space="preserve">ince HOG </w:t>
      </w:r>
      <w:r w:rsidR="00E854C2">
        <w:rPr>
          <w:rFonts w:eastAsiaTheme="minorEastAsia" w:hint="eastAsia"/>
        </w:rPr>
        <w:t xml:space="preserve">is </w:t>
      </w:r>
      <w:r w:rsidR="00F60B88">
        <w:rPr>
          <w:rFonts w:eastAsiaTheme="minorEastAsia" w:hint="eastAsia"/>
        </w:rPr>
        <w:t xml:space="preserve">based on objects features, while MSER only based on </w:t>
      </w:r>
      <w:r w:rsidR="00E854C2">
        <w:rPr>
          <w:rFonts w:eastAsiaTheme="minorEastAsia" w:hint="eastAsia"/>
        </w:rPr>
        <w:t xml:space="preserve">the </w:t>
      </w:r>
      <w:r w:rsidR="00F60B88">
        <w:rPr>
          <w:rFonts w:eastAsiaTheme="minorEastAsia"/>
        </w:rPr>
        <w:t>stable</w:t>
      </w:r>
      <w:r w:rsidR="00F60B88">
        <w:rPr>
          <w:rFonts w:eastAsiaTheme="minorEastAsia" w:hint="eastAsia"/>
        </w:rPr>
        <w:t xml:space="preserve"> </w:t>
      </w:r>
      <w:r w:rsidR="00F60B88">
        <w:rPr>
          <w:rFonts w:eastAsiaTheme="minorEastAsia"/>
        </w:rPr>
        <w:t>region</w:t>
      </w:r>
      <w:r w:rsidR="00F60B88">
        <w:rPr>
          <w:rFonts w:eastAsiaTheme="minorEastAsia" w:hint="eastAsia"/>
        </w:rPr>
        <w:t xml:space="preserve">, </w:t>
      </w:r>
      <w:r>
        <w:rPr>
          <w:rFonts w:eastAsiaTheme="minorEastAsia" w:hint="eastAsia"/>
        </w:rPr>
        <w:t xml:space="preserve">the number of ROIs in </w:t>
      </w:r>
      <w:r w:rsidR="00E854C2">
        <w:rPr>
          <w:rFonts w:eastAsiaTheme="minorEastAsia" w:hint="eastAsia"/>
        </w:rPr>
        <w:t xml:space="preserve">the </w:t>
      </w:r>
      <w:r>
        <w:rPr>
          <w:rFonts w:eastAsiaTheme="minorEastAsia" w:hint="eastAsia"/>
        </w:rPr>
        <w:t>first stage ex</w:t>
      </w:r>
      <w:r w:rsidR="00E854C2">
        <w:rPr>
          <w:rFonts w:eastAsiaTheme="minorEastAsia" w:hint="eastAsia"/>
        </w:rPr>
        <w:t>tr</w:t>
      </w:r>
      <w:r>
        <w:rPr>
          <w:rFonts w:eastAsiaTheme="minorEastAsia" w:hint="eastAsia"/>
        </w:rPr>
        <w:t>acted by MSER</w:t>
      </w:r>
      <w:r w:rsidR="00E854C2">
        <w:rPr>
          <w:rFonts w:eastAsiaTheme="minorEastAsia" w:hint="eastAsia"/>
        </w:rPr>
        <w:t xml:space="preserve"> is</w:t>
      </w:r>
      <w:r>
        <w:rPr>
          <w:rFonts w:eastAsiaTheme="minorEastAsia" w:hint="eastAsia"/>
        </w:rPr>
        <w:t xml:space="preserve"> more than </w:t>
      </w:r>
      <w:r w:rsidR="00E854C2">
        <w:rPr>
          <w:rFonts w:eastAsiaTheme="minorEastAsia" w:hint="eastAsia"/>
        </w:rPr>
        <w:t xml:space="preserve">that </w:t>
      </w:r>
      <w:r>
        <w:rPr>
          <w:rFonts w:eastAsiaTheme="minorEastAsia" w:hint="eastAsia"/>
        </w:rPr>
        <w:t xml:space="preserve">which </w:t>
      </w:r>
      <w:r w:rsidR="00E854C2">
        <w:rPr>
          <w:rFonts w:eastAsiaTheme="minorEastAsia" w:hint="eastAsia"/>
        </w:rPr>
        <w:t xml:space="preserve">is </w:t>
      </w:r>
      <w:r>
        <w:rPr>
          <w:rFonts w:eastAsiaTheme="minorEastAsia" w:hint="eastAsia"/>
        </w:rPr>
        <w:t>ex</w:t>
      </w:r>
      <w:r w:rsidR="00E854C2">
        <w:rPr>
          <w:rFonts w:eastAsiaTheme="minorEastAsia" w:hint="eastAsia"/>
        </w:rPr>
        <w:t>tr</w:t>
      </w:r>
      <w:r>
        <w:rPr>
          <w:rFonts w:eastAsiaTheme="minorEastAsia" w:hint="eastAsia"/>
        </w:rPr>
        <w:t>act</w:t>
      </w:r>
      <w:r w:rsidR="001F0F34">
        <w:rPr>
          <w:rFonts w:eastAsiaTheme="minorEastAsia" w:hint="eastAsia"/>
        </w:rPr>
        <w:t>ed</w:t>
      </w:r>
      <w:r>
        <w:rPr>
          <w:rFonts w:eastAsiaTheme="minorEastAsia" w:hint="eastAsia"/>
        </w:rPr>
        <w:t xml:space="preserve"> by HOG</w:t>
      </w:r>
      <w:r w:rsidR="001F0F34">
        <w:rPr>
          <w:rFonts w:eastAsiaTheme="minorEastAsia" w:hint="eastAsia"/>
        </w:rPr>
        <w:t>.</w:t>
      </w:r>
      <w:r>
        <w:rPr>
          <w:rFonts w:eastAsiaTheme="minorEastAsia" w:hint="eastAsia"/>
        </w:rPr>
        <w:t xml:space="preserve"> </w:t>
      </w:r>
      <w:r w:rsidR="00E854C2">
        <w:rPr>
          <w:rFonts w:eastAsiaTheme="minorEastAsia" w:hint="eastAsia"/>
        </w:rPr>
        <w:t>This t</w:t>
      </w:r>
      <w:r>
        <w:rPr>
          <w:rFonts w:eastAsiaTheme="minorEastAsia" w:hint="eastAsia"/>
        </w:rPr>
        <w:t>h</w:t>
      </w:r>
      <w:r w:rsidR="001F0F34">
        <w:rPr>
          <w:rFonts w:eastAsiaTheme="minorEastAsia" w:hint="eastAsia"/>
        </w:rPr>
        <w:t>erefore</w:t>
      </w:r>
      <w:r>
        <w:rPr>
          <w:rFonts w:eastAsiaTheme="minorEastAsia" w:hint="eastAsia"/>
        </w:rPr>
        <w:t xml:space="preserve"> make</w:t>
      </w:r>
      <w:r w:rsidR="00E854C2">
        <w:rPr>
          <w:rFonts w:eastAsiaTheme="minorEastAsia" w:hint="eastAsia"/>
        </w:rPr>
        <w:t>s</w:t>
      </w:r>
      <w:r>
        <w:rPr>
          <w:rFonts w:eastAsiaTheme="minorEastAsia" w:hint="eastAsia"/>
        </w:rPr>
        <w:t xml:space="preserve"> the second stage </w:t>
      </w:r>
      <w:r w:rsidR="00E854C2">
        <w:rPr>
          <w:rFonts w:eastAsiaTheme="minorEastAsia" w:hint="eastAsia"/>
        </w:rPr>
        <w:t xml:space="preserve">a </w:t>
      </w:r>
      <w:r>
        <w:rPr>
          <w:rFonts w:eastAsiaTheme="minorEastAsia" w:hint="eastAsia"/>
        </w:rPr>
        <w:t>little bit slower</w:t>
      </w:r>
      <w:r w:rsidR="00E854C2">
        <w:rPr>
          <w:rFonts w:eastAsiaTheme="minorEastAsia" w:hint="eastAsia"/>
        </w:rPr>
        <w:t xml:space="preserve"> in MSER method</w:t>
      </w:r>
      <w:r>
        <w:rPr>
          <w:rFonts w:eastAsiaTheme="minorEastAsia" w:hint="eastAsia"/>
        </w:rPr>
        <w:t>.</w:t>
      </w:r>
      <w:r w:rsidR="001F0F34">
        <w:rPr>
          <w:rFonts w:eastAsiaTheme="minorEastAsia" w:hint="eastAsia"/>
        </w:rPr>
        <w:t xml:space="preserve"> But </w:t>
      </w:r>
      <w:r w:rsidR="00E854C2">
        <w:rPr>
          <w:rFonts w:eastAsiaTheme="minorEastAsia" w:hint="eastAsia"/>
        </w:rPr>
        <w:t>in terms of the overview</w:t>
      </w:r>
      <w:r w:rsidR="001F0F34">
        <w:rPr>
          <w:rFonts w:eastAsiaTheme="minorEastAsia" w:hint="eastAsia"/>
        </w:rPr>
        <w:t xml:space="preserve">, </w:t>
      </w:r>
      <w:r w:rsidR="008E5668">
        <w:rPr>
          <w:rFonts w:eastAsiaTheme="minorEastAsia" w:hint="eastAsia"/>
        </w:rPr>
        <w:t>the algorithm using MSER is</w:t>
      </w:r>
      <w:r w:rsidR="001F0F34">
        <w:rPr>
          <w:rFonts w:eastAsiaTheme="minorEastAsia" w:hint="eastAsia"/>
        </w:rPr>
        <w:t xml:space="preserve"> faster than </w:t>
      </w:r>
      <w:r w:rsidR="008E5668">
        <w:rPr>
          <w:rFonts w:eastAsiaTheme="minorEastAsia" w:hint="eastAsia"/>
        </w:rPr>
        <w:t>the algorithm which use</w:t>
      </w:r>
      <w:r w:rsidR="00E854C2">
        <w:rPr>
          <w:rFonts w:eastAsiaTheme="minorEastAsia" w:hint="eastAsia"/>
        </w:rPr>
        <w:t>s</w:t>
      </w:r>
      <w:r w:rsidR="008E5668">
        <w:rPr>
          <w:rFonts w:eastAsiaTheme="minorEastAsia" w:hint="eastAsia"/>
        </w:rPr>
        <w:t xml:space="preserve"> only </w:t>
      </w:r>
      <w:r w:rsidR="001F0F34">
        <w:rPr>
          <w:rFonts w:eastAsiaTheme="minorEastAsia" w:hint="eastAsia"/>
        </w:rPr>
        <w:t>HOG.</w:t>
      </w:r>
    </w:p>
    <w:p w:rsidR="00231836" w:rsidRPr="00231836" w:rsidRDefault="00231836" w:rsidP="00231836">
      <w:pPr>
        <w:rPr>
          <w:rFonts w:eastAsiaTheme="minorEastAsia"/>
        </w:rPr>
      </w:pPr>
    </w:p>
    <w:p w:rsidR="000415AB" w:rsidRDefault="000415AB" w:rsidP="00071747">
      <w:pPr>
        <w:rPr>
          <w:rFonts w:eastAsiaTheme="minorEastAsia"/>
          <w:kern w:val="0"/>
        </w:rPr>
      </w:pPr>
      <w:r w:rsidRPr="00072C05">
        <w:rPr>
          <w:kern w:val="0"/>
        </w:rPr>
        <w:t>Average time delay for the two methods:</w:t>
      </w:r>
    </w:p>
    <w:p w:rsidR="00A52652" w:rsidRDefault="00231836" w:rsidP="001F0F34">
      <w:pPr>
        <w:keepNext/>
        <w:jc w:val="center"/>
      </w:pPr>
      <w:r>
        <w:rPr>
          <w:noProof/>
        </w:rPr>
        <w:drawing>
          <wp:inline distT="0" distB="0" distL="0" distR="0">
            <wp:extent cx="4508882" cy="3381795"/>
            <wp:effectExtent l="19050" t="0" r="5968" b="0"/>
            <wp:docPr id="71" name="图片 7" descr="F:\文件\实验室\paper\useful\pic2\averag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文件\实验室\paper\useful\pic2\average.bmp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921" cy="338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AB" w:rsidRPr="00A52652" w:rsidRDefault="00A52652" w:rsidP="001F0F34">
      <w:pPr>
        <w:pStyle w:val="af"/>
        <w:jc w:val="center"/>
        <w:rPr>
          <w:rFonts w:eastAsiaTheme="minorEastAsia"/>
          <w:i w:val="0"/>
          <w:szCs w:val="24"/>
        </w:rPr>
      </w:pPr>
      <w:bookmarkStart w:id="165" w:name="_Toc388350782"/>
      <w:r>
        <w:t>Figure 4.6.</w:t>
      </w:r>
      <w:r w:rsidR="008401BD">
        <w:fldChar w:fldCharType="begin"/>
      </w:r>
      <w:r w:rsidR="00434FF6">
        <w:instrText xml:space="preserve"> SEQ Figure_4.6. \* ARABIC </w:instrText>
      </w:r>
      <w:r w:rsidR="008401BD">
        <w:fldChar w:fldCharType="separate"/>
      </w:r>
      <w:r w:rsidR="00AE69A1">
        <w:rPr>
          <w:noProof/>
        </w:rPr>
        <w:t>6</w:t>
      </w:r>
      <w:r w:rsidR="008401BD">
        <w:fldChar w:fldCharType="end"/>
      </w:r>
      <w:bookmarkStart w:id="166" w:name="_Toc385019632"/>
      <w:r w:rsidR="006A5CBD">
        <w:rPr>
          <w:rFonts w:eastAsiaTheme="minorEastAsia" w:hint="eastAsia"/>
          <w:i w:val="0"/>
          <w:szCs w:val="24"/>
        </w:rPr>
        <w:t xml:space="preserve"> </w:t>
      </w:r>
      <w:r>
        <w:rPr>
          <w:rFonts w:eastAsiaTheme="minorEastAsia" w:cs="Times New Roman"/>
        </w:rPr>
        <w:t>Comparison</w:t>
      </w:r>
      <w:r>
        <w:rPr>
          <w:rFonts w:eastAsiaTheme="minorEastAsia" w:cs="Times New Roman" w:hint="eastAsia"/>
        </w:rPr>
        <w:t xml:space="preserve"> </w:t>
      </w:r>
      <w:r w:rsidR="00E854C2">
        <w:rPr>
          <w:rFonts w:eastAsiaTheme="minorEastAsia" w:cs="Times New Roman" w:hint="eastAsia"/>
        </w:rPr>
        <w:t xml:space="preserve">of </w:t>
      </w:r>
      <w:r w:rsidR="006A5CBD">
        <w:rPr>
          <w:rFonts w:eastAsiaTheme="minorEastAsia" w:cs="Times New Roman" w:hint="eastAsia"/>
        </w:rPr>
        <w:t xml:space="preserve">the </w:t>
      </w:r>
      <w:r w:rsidR="00231836">
        <w:rPr>
          <w:rFonts w:eastAsiaTheme="minorEastAsia" w:cs="Times New Roman" w:hint="eastAsia"/>
        </w:rPr>
        <w:t xml:space="preserve">average </w:t>
      </w:r>
      <w:r>
        <w:rPr>
          <w:rFonts w:eastAsiaTheme="minorEastAsia" w:cs="Times New Roman" w:hint="eastAsia"/>
        </w:rPr>
        <w:t xml:space="preserve">time cost </w:t>
      </w:r>
      <w:bookmarkEnd w:id="166"/>
      <w:r w:rsidR="00E854C2">
        <w:rPr>
          <w:rFonts w:eastAsiaTheme="minorEastAsia" w:cs="Times New Roman" w:hint="eastAsia"/>
        </w:rPr>
        <w:t>for the</w:t>
      </w:r>
      <w:r w:rsidR="006A5CBD">
        <w:rPr>
          <w:rFonts w:eastAsiaTheme="minorEastAsia" w:cs="Times New Roman" w:hint="eastAsia"/>
        </w:rPr>
        <w:t xml:space="preserve"> two methods</w:t>
      </w:r>
      <w:bookmarkEnd w:id="165"/>
    </w:p>
    <w:p w:rsidR="00854EF3" w:rsidRPr="00071747" w:rsidRDefault="00071747" w:rsidP="00071747">
      <w:pPr>
        <w:widowControl/>
        <w:spacing w:line="240" w:lineRule="auto"/>
        <w:jc w:val="left"/>
        <w:rPr>
          <w:rFonts w:eastAsiaTheme="minorEastAsia" w:cs="Times New Roman"/>
          <w:b/>
          <w:sz w:val="48"/>
          <w:szCs w:val="48"/>
        </w:rPr>
      </w:pPr>
      <w:r>
        <w:rPr>
          <w:rFonts w:cs="Times New Roman"/>
          <w:b/>
          <w:sz w:val="48"/>
          <w:szCs w:val="48"/>
        </w:rPr>
        <w:br w:type="page"/>
      </w:r>
    </w:p>
    <w:p w:rsidR="001D2DBA" w:rsidRPr="00613254" w:rsidRDefault="0044313C" w:rsidP="00737E28">
      <w:pPr>
        <w:pStyle w:val="1"/>
        <w:spacing w:line="276" w:lineRule="auto"/>
      </w:pPr>
      <w:bookmarkStart w:id="167" w:name="_Toc388350427"/>
      <w:r w:rsidRPr="00613254">
        <w:lastRenderedPageBreak/>
        <w:t xml:space="preserve">Chapter 5 </w:t>
      </w:r>
      <w:r w:rsidR="00AB3621">
        <w:rPr>
          <w:rFonts w:hint="eastAsia"/>
        </w:rPr>
        <w:t>Traffic Signs Detection and Recognition</w:t>
      </w:r>
      <w:r w:rsidR="001D2DBA" w:rsidRPr="00613254">
        <w:rPr>
          <w:rFonts w:hint="eastAsia"/>
        </w:rPr>
        <w:t xml:space="preserve"> </w:t>
      </w:r>
      <w:r w:rsidR="00854EF3" w:rsidRPr="00613254">
        <w:rPr>
          <w:rFonts w:hint="eastAsia"/>
        </w:rPr>
        <w:t>w</w:t>
      </w:r>
      <w:r w:rsidR="001D2DBA" w:rsidRPr="00613254">
        <w:rPr>
          <w:rFonts w:hint="eastAsia"/>
        </w:rPr>
        <w:t xml:space="preserve">ithout </w:t>
      </w:r>
      <w:r w:rsidR="00854EF3" w:rsidRPr="00613254">
        <w:rPr>
          <w:rFonts w:hint="eastAsia"/>
        </w:rPr>
        <w:t>C</w:t>
      </w:r>
      <w:r w:rsidR="001D2DBA" w:rsidRPr="00613254">
        <w:rPr>
          <w:rFonts w:hint="eastAsia"/>
        </w:rPr>
        <w:t>ameras</w:t>
      </w:r>
      <w:bookmarkEnd w:id="167"/>
    </w:p>
    <w:p w:rsidR="0044313C" w:rsidRPr="00072C05" w:rsidRDefault="0044313C" w:rsidP="00737E28">
      <w:pPr>
        <w:spacing w:line="276" w:lineRule="auto"/>
        <w:rPr>
          <w:rFonts w:cs="Times New Roman"/>
          <w:b/>
          <w:sz w:val="48"/>
          <w:szCs w:val="48"/>
        </w:rPr>
      </w:pPr>
    </w:p>
    <w:p w:rsidR="0044313C" w:rsidRPr="00613254" w:rsidRDefault="000420C0" w:rsidP="00737E28">
      <w:pPr>
        <w:pStyle w:val="2"/>
        <w:spacing w:line="276" w:lineRule="auto"/>
      </w:pPr>
      <w:bookmarkStart w:id="168" w:name="_Toc388350428"/>
      <w:r w:rsidRPr="00613254">
        <w:t>5.</w:t>
      </w:r>
      <w:r w:rsidR="008E699A" w:rsidRPr="00613254">
        <w:rPr>
          <w:rFonts w:hint="eastAsia"/>
        </w:rPr>
        <w:t xml:space="preserve">1 </w:t>
      </w:r>
      <w:r w:rsidR="0044313C" w:rsidRPr="00613254">
        <w:t>Introduction</w:t>
      </w:r>
      <w:bookmarkEnd w:id="168"/>
    </w:p>
    <w:p w:rsidR="0044313C" w:rsidRPr="00072C05" w:rsidRDefault="004C34E2" w:rsidP="00E95187">
      <w:r w:rsidRPr="00072C05">
        <w:t>In previous</w:t>
      </w:r>
      <w:r w:rsidR="0044313C" w:rsidRPr="00072C05">
        <w:t xml:space="preserve"> chapters, </w:t>
      </w:r>
      <w:r w:rsidR="008E699A" w:rsidRPr="00072C05">
        <w:rPr>
          <w:color w:val="000000" w:themeColor="text1"/>
        </w:rPr>
        <w:t xml:space="preserve">different </w:t>
      </w:r>
      <w:r w:rsidR="0044313C" w:rsidRPr="00072C05">
        <w:rPr>
          <w:color w:val="000000" w:themeColor="text1"/>
        </w:rPr>
        <w:t xml:space="preserve">image processing </w:t>
      </w:r>
      <w:r w:rsidR="008E699A" w:rsidRPr="00072C05">
        <w:rPr>
          <w:color w:val="000000" w:themeColor="text1"/>
        </w:rPr>
        <w:t>methods</w:t>
      </w:r>
      <w:r w:rsidR="0044313C" w:rsidRPr="00072C05">
        <w:rPr>
          <w:color w:val="000000" w:themeColor="text1"/>
        </w:rPr>
        <w:t xml:space="preserve"> </w:t>
      </w:r>
      <w:r w:rsidR="007C570D">
        <w:rPr>
          <w:rFonts w:eastAsiaTheme="minorEastAsia" w:hint="eastAsia"/>
        </w:rPr>
        <w:t>concerning</w:t>
      </w:r>
      <w:r w:rsidR="007C570D">
        <w:t xml:space="preserve"> </w:t>
      </w:r>
      <w:r w:rsidR="00AB3621">
        <w:rPr>
          <w:rFonts w:eastAsiaTheme="minorEastAsia" w:hint="eastAsia"/>
        </w:rPr>
        <w:t xml:space="preserve">on </w:t>
      </w:r>
      <w:r w:rsidR="007C570D">
        <w:t xml:space="preserve">how to detect and recognize </w:t>
      </w:r>
      <w:r w:rsidR="00DE1E1B">
        <w:rPr>
          <w:rFonts w:eastAsiaTheme="minorEastAsia" w:hint="eastAsia"/>
        </w:rPr>
        <w:t>traffic signs</w:t>
      </w:r>
      <w:r w:rsidR="008E699A" w:rsidRPr="00072C05">
        <w:t xml:space="preserve"> th</w:t>
      </w:r>
      <w:r w:rsidR="007C570D">
        <w:rPr>
          <w:rFonts w:eastAsiaTheme="minorEastAsia" w:hint="eastAsia"/>
        </w:rPr>
        <w:t>r</w:t>
      </w:r>
      <w:r w:rsidR="008E699A" w:rsidRPr="00072C05">
        <w:t>ough videos are described</w:t>
      </w:r>
      <w:r w:rsidR="0044313C" w:rsidRPr="00072C05">
        <w:t xml:space="preserve">. But when </w:t>
      </w:r>
      <w:r w:rsidRPr="00072C05">
        <w:rPr>
          <w:color w:val="000000"/>
          <w:kern w:val="0"/>
        </w:rPr>
        <w:t>performing tasks</w:t>
      </w:r>
      <w:r w:rsidRPr="00072C05">
        <w:t xml:space="preserve"> </w:t>
      </w:r>
      <w:r w:rsidR="0044313C" w:rsidRPr="00072C05">
        <w:t xml:space="preserve">like training or searching </w:t>
      </w:r>
      <w:r w:rsidR="007C570D">
        <w:rPr>
          <w:rFonts w:eastAsiaTheme="minorEastAsia" w:hint="eastAsia"/>
        </w:rPr>
        <w:t xml:space="preserve">in </w:t>
      </w:r>
      <w:r w:rsidR="0044313C" w:rsidRPr="00072C05">
        <w:t xml:space="preserve">the whole frame, </w:t>
      </w:r>
      <w:r w:rsidR="007C570D">
        <w:rPr>
          <w:rFonts w:eastAsiaTheme="minorEastAsia" w:hint="eastAsia"/>
        </w:rPr>
        <w:t xml:space="preserve">a </w:t>
      </w:r>
      <w:r w:rsidR="0044313C" w:rsidRPr="00072C05">
        <w:t xml:space="preserve">huge </w:t>
      </w:r>
      <w:r w:rsidR="007C570D">
        <w:rPr>
          <w:rFonts w:eastAsiaTheme="minorEastAsia" w:hint="eastAsia"/>
        </w:rPr>
        <w:t xml:space="preserve">deal of </w:t>
      </w:r>
      <w:r w:rsidR="0044313C" w:rsidRPr="00072C05">
        <w:t xml:space="preserve">computing in CPU will </w:t>
      </w:r>
      <w:r w:rsidRPr="00072C05">
        <w:t>definitely be needed</w:t>
      </w:r>
      <w:r w:rsidR="007C570D">
        <w:rPr>
          <w:rFonts w:eastAsiaTheme="minorEastAsia" w:hint="eastAsia"/>
        </w:rPr>
        <w:t>,</w:t>
      </w:r>
      <w:r w:rsidRPr="00072C05">
        <w:t xml:space="preserve"> </w:t>
      </w:r>
      <w:r w:rsidR="0044313C" w:rsidRPr="00072C05">
        <w:t>and</w:t>
      </w:r>
      <w:r w:rsidR="007C570D">
        <w:rPr>
          <w:rFonts w:eastAsiaTheme="minorEastAsia" w:hint="eastAsia"/>
        </w:rPr>
        <w:t>,</w:t>
      </w:r>
      <w:r w:rsidR="0044313C" w:rsidRPr="00072C05">
        <w:t xml:space="preserve"> the speed of detection </w:t>
      </w:r>
      <w:r w:rsidR="007C570D">
        <w:rPr>
          <w:rFonts w:eastAsiaTheme="minorEastAsia" w:hint="eastAsia"/>
        </w:rPr>
        <w:t xml:space="preserve">will </w:t>
      </w:r>
      <w:r w:rsidR="0044313C" w:rsidRPr="00072C05">
        <w:t xml:space="preserve">not </w:t>
      </w:r>
      <w:r w:rsidR="007C570D">
        <w:rPr>
          <w:rFonts w:eastAsiaTheme="minorEastAsia" w:hint="eastAsia"/>
        </w:rPr>
        <w:t xml:space="preserve">be </w:t>
      </w:r>
      <w:r w:rsidR="0044313C" w:rsidRPr="00072C05">
        <w:t>guaranteed.</w:t>
      </w:r>
    </w:p>
    <w:p w:rsidR="0044313C" w:rsidRPr="00072C05" w:rsidRDefault="0044313C" w:rsidP="00E95187"/>
    <w:p w:rsidR="0044313C" w:rsidRPr="00072C05" w:rsidRDefault="0044313C" w:rsidP="00E95187">
      <w:r w:rsidRPr="00072C05">
        <w:t xml:space="preserve">Thus, in this chapter we will introduce a new </w:t>
      </w:r>
      <w:r w:rsidR="00AB3621">
        <w:rPr>
          <w:rFonts w:eastAsiaTheme="minorEastAsia" w:hint="eastAsia"/>
        </w:rPr>
        <w:t>method</w:t>
      </w:r>
      <w:r w:rsidRPr="00072C05">
        <w:t xml:space="preserve"> to find signs in the video frame. </w:t>
      </w:r>
      <w:r w:rsidR="004C34E2" w:rsidRPr="00072C05">
        <w:rPr>
          <w:color w:val="000000"/>
          <w:kern w:val="0"/>
        </w:rPr>
        <w:t xml:space="preserve">Characteristics of </w:t>
      </w:r>
      <w:r w:rsidR="00DE1E1B">
        <w:rPr>
          <w:rFonts w:eastAsiaTheme="minorEastAsia" w:hint="eastAsia"/>
          <w:color w:val="000000"/>
          <w:kern w:val="0"/>
        </w:rPr>
        <w:t>traffic signs</w:t>
      </w:r>
      <w:r w:rsidR="004C34E2" w:rsidRPr="00072C05">
        <w:rPr>
          <w:color w:val="000000"/>
          <w:kern w:val="0"/>
        </w:rPr>
        <w:t xml:space="preserve"> do not change frequently</w:t>
      </w:r>
      <w:r w:rsidR="007C570D">
        <w:rPr>
          <w:rFonts w:eastAsiaTheme="minorEastAsia" w:hint="eastAsia"/>
          <w:color w:val="000000"/>
          <w:kern w:val="0"/>
        </w:rPr>
        <w:t>;</w:t>
      </w:r>
      <w:r w:rsidR="004C34E2" w:rsidRPr="00072C05">
        <w:rPr>
          <w:color w:val="000000"/>
          <w:kern w:val="0"/>
        </w:rPr>
        <w:t xml:space="preserve"> and</w:t>
      </w:r>
      <w:r w:rsidR="007C570D">
        <w:rPr>
          <w:rFonts w:eastAsiaTheme="minorEastAsia" w:hint="eastAsia"/>
          <w:color w:val="000000"/>
          <w:kern w:val="0"/>
        </w:rPr>
        <w:t>,</w:t>
      </w:r>
      <w:r w:rsidR="004C34E2" w:rsidRPr="00072C05">
        <w:rPr>
          <w:color w:val="000000"/>
          <w:kern w:val="0"/>
        </w:rPr>
        <w:t xml:space="preserve"> the position of the sign is always stable</w:t>
      </w:r>
      <w:r w:rsidRPr="00072C05">
        <w:t>.</w:t>
      </w:r>
      <w:r w:rsidR="004C34E2" w:rsidRPr="00072C05">
        <w:t xml:space="preserve"> So we consider using a </w:t>
      </w:r>
      <w:r w:rsidRPr="00072C05">
        <w:t xml:space="preserve">large database to store the position of </w:t>
      </w:r>
      <w:r w:rsidR="00DE1E1B">
        <w:rPr>
          <w:rFonts w:eastAsiaTheme="minorEastAsia" w:hint="eastAsia"/>
        </w:rPr>
        <w:t>traffic signs</w:t>
      </w:r>
      <w:r w:rsidRPr="00072C05">
        <w:t xml:space="preserve"> in one or more areas. We store the</w:t>
      </w:r>
      <w:r w:rsidRPr="00AB3621">
        <w:rPr>
          <w:rFonts w:cs="Times New Roman"/>
          <w:szCs w:val="24"/>
        </w:rPr>
        <w:t xml:space="preserve"> </w:t>
      </w:r>
      <w:r w:rsidR="00AB3621">
        <w:rPr>
          <w:rFonts w:eastAsiaTheme="minorEastAsia" w:cs="Times New Roman" w:hint="eastAsia"/>
          <w:szCs w:val="24"/>
        </w:rPr>
        <w:t xml:space="preserve">street name, </w:t>
      </w:r>
      <w:r w:rsidR="00AB3621" w:rsidRPr="00AB3621">
        <w:rPr>
          <w:rFonts w:eastAsiaTheme="minorEastAsia" w:cs="Times New Roman"/>
          <w:color w:val="000000"/>
          <w:kern w:val="0"/>
          <w:szCs w:val="24"/>
        </w:rPr>
        <w:t>longitude and latitude coordinates of each sign</w:t>
      </w:r>
      <w:r w:rsidR="00AB3621">
        <w:rPr>
          <w:rFonts w:eastAsiaTheme="minorEastAsia" w:cs="Times New Roman" w:hint="eastAsia"/>
          <w:color w:val="000000"/>
          <w:kern w:val="0"/>
          <w:szCs w:val="24"/>
        </w:rPr>
        <w:t xml:space="preserve">. </w:t>
      </w:r>
      <w:r w:rsidR="004C34E2" w:rsidRPr="00072C05">
        <w:rPr>
          <w:color w:val="000000"/>
          <w:kern w:val="0"/>
        </w:rPr>
        <w:t>When minor changes happen</w:t>
      </w:r>
      <w:r w:rsidRPr="00072C05">
        <w:t>, we only need to update our data</w:t>
      </w:r>
      <w:r w:rsidR="0035664C">
        <w:rPr>
          <w:rFonts w:eastAsiaTheme="minorEastAsia" w:hint="eastAsia"/>
        </w:rPr>
        <w:t>set</w:t>
      </w:r>
      <w:r w:rsidRPr="00072C05">
        <w:t xml:space="preserve">. </w:t>
      </w:r>
      <w:r w:rsidR="00AB3621">
        <w:rPr>
          <w:rFonts w:eastAsiaTheme="minorEastAsia" w:hint="eastAsia"/>
        </w:rPr>
        <w:t>Moreover</w:t>
      </w:r>
      <w:r w:rsidRPr="00072C05">
        <w:t xml:space="preserve">, </w:t>
      </w:r>
      <w:r w:rsidR="00103903" w:rsidRPr="00AB3621">
        <w:rPr>
          <w:rFonts w:eastAsiaTheme="minorEastAsia" w:hint="eastAsia"/>
          <w:highlight w:val="yellow"/>
        </w:rPr>
        <w:t>C</w:t>
      </w:r>
      <w:r w:rsidRPr="00AB3621">
        <w:rPr>
          <w:highlight w:val="yellow"/>
        </w:rPr>
        <w:t>loud computing</w:t>
      </w:r>
      <w:r w:rsidRPr="00072C05">
        <w:t xml:space="preserve"> </w:t>
      </w:r>
      <w:r w:rsidR="004C34E2" w:rsidRPr="00072C05">
        <w:t xml:space="preserve">is </w:t>
      </w:r>
      <w:r w:rsidRPr="00072C05">
        <w:t>becoming more and more popular and it is high</w:t>
      </w:r>
      <w:r w:rsidR="004C34E2" w:rsidRPr="00072C05">
        <w:t xml:space="preserve">ly </w:t>
      </w:r>
      <w:r w:rsidRPr="00072C05">
        <w:t>efficien</w:t>
      </w:r>
      <w:r w:rsidR="004C34E2" w:rsidRPr="00072C05">
        <w:t xml:space="preserve">t. The number of </w:t>
      </w:r>
      <w:r w:rsidRPr="00072C05">
        <w:t>position</w:t>
      </w:r>
      <w:r w:rsidR="004C34E2" w:rsidRPr="00072C05">
        <w:t>s</w:t>
      </w:r>
      <w:r w:rsidRPr="00072C05">
        <w:t xml:space="preserve"> </w:t>
      </w:r>
      <w:r w:rsidR="000135D9">
        <w:rPr>
          <w:rFonts w:eastAsiaTheme="minorEastAsia" w:hint="eastAsia"/>
        </w:rPr>
        <w:t xml:space="preserve">of signs </w:t>
      </w:r>
      <w:r w:rsidRPr="00072C05">
        <w:t>and other characteristic</w:t>
      </w:r>
      <w:r w:rsidR="004C34E2" w:rsidRPr="00072C05">
        <w:t>s</w:t>
      </w:r>
      <w:r w:rsidRPr="00072C05">
        <w:t xml:space="preserve"> </w:t>
      </w:r>
      <w:r w:rsidR="004C34E2" w:rsidRPr="00072C05">
        <w:t>are dramatically huge</w:t>
      </w:r>
      <w:r w:rsidR="000135D9">
        <w:rPr>
          <w:rFonts w:eastAsiaTheme="minorEastAsia" w:hint="eastAsia"/>
        </w:rPr>
        <w:t>. W</w:t>
      </w:r>
      <w:r w:rsidRPr="00072C05">
        <w:t xml:space="preserve">e can not only search the data </w:t>
      </w:r>
      <w:r w:rsidR="000135D9">
        <w:rPr>
          <w:rFonts w:eastAsiaTheme="minorEastAsia" w:hint="eastAsia"/>
        </w:rPr>
        <w:t>quickly</w:t>
      </w:r>
      <w:r w:rsidRPr="00072C05">
        <w:t xml:space="preserve"> with </w:t>
      </w:r>
      <w:r w:rsidR="000135D9">
        <w:rPr>
          <w:rFonts w:eastAsiaTheme="minorEastAsia" w:hint="eastAsia"/>
        </w:rPr>
        <w:t xml:space="preserve">a </w:t>
      </w:r>
      <w:r w:rsidRPr="00072C05">
        <w:t>single device on a vehicle but also store</w:t>
      </w:r>
      <w:r w:rsidR="000135D9">
        <w:rPr>
          <w:rFonts w:eastAsiaTheme="minorEastAsia" w:hint="eastAsia"/>
        </w:rPr>
        <w:t xml:space="preserve"> data</w:t>
      </w:r>
      <w:r w:rsidRPr="00072C05">
        <w:t xml:space="preserve"> </w:t>
      </w:r>
      <w:r w:rsidR="004C34E2" w:rsidRPr="00072C05">
        <w:t>using limited space</w:t>
      </w:r>
      <w:r w:rsidR="000135D9">
        <w:rPr>
          <w:rFonts w:eastAsiaTheme="minorEastAsia" w:hint="eastAsia"/>
        </w:rPr>
        <w:t xml:space="preserve">. This makes </w:t>
      </w:r>
      <w:r w:rsidR="00103903" w:rsidRPr="00AB3621">
        <w:rPr>
          <w:rFonts w:eastAsiaTheme="minorEastAsia" w:hint="eastAsia"/>
          <w:color w:val="000000"/>
          <w:kern w:val="0"/>
          <w:highlight w:val="yellow"/>
        </w:rPr>
        <w:t>C</w:t>
      </w:r>
      <w:r w:rsidR="004C34E2" w:rsidRPr="00AB3621">
        <w:rPr>
          <w:color w:val="000000"/>
          <w:kern w:val="0"/>
          <w:highlight w:val="yellow"/>
        </w:rPr>
        <w:t>loud</w:t>
      </w:r>
      <w:r w:rsidR="004C34E2" w:rsidRPr="00072C05">
        <w:rPr>
          <w:color w:val="000000"/>
          <w:kern w:val="0"/>
        </w:rPr>
        <w:t xml:space="preserve"> the best possible solution for storage needs.</w:t>
      </w:r>
    </w:p>
    <w:p w:rsidR="000420C0" w:rsidRPr="00072C05" w:rsidRDefault="000420C0" w:rsidP="00E95187"/>
    <w:p w:rsidR="0044313C" w:rsidRPr="00613254" w:rsidRDefault="008E699A" w:rsidP="00737E28">
      <w:pPr>
        <w:pStyle w:val="2"/>
        <w:spacing w:line="276" w:lineRule="auto"/>
      </w:pPr>
      <w:bookmarkStart w:id="169" w:name="_Toc388350429"/>
      <w:r w:rsidRPr="00613254">
        <w:t xml:space="preserve">5.2 </w:t>
      </w:r>
      <w:r w:rsidR="0044313C" w:rsidRPr="00613254">
        <w:t xml:space="preserve">Algorithm of </w:t>
      </w:r>
      <w:r w:rsidR="00854EF3" w:rsidRPr="00613254">
        <w:rPr>
          <w:rFonts w:hint="eastAsia"/>
        </w:rPr>
        <w:t>C</w:t>
      </w:r>
      <w:r w:rsidR="0044313C" w:rsidRPr="00613254">
        <w:t xml:space="preserve">omputing the </w:t>
      </w:r>
      <w:r w:rsidR="00854EF3" w:rsidRPr="00613254">
        <w:rPr>
          <w:rFonts w:hint="eastAsia"/>
        </w:rPr>
        <w:t>D</w:t>
      </w:r>
      <w:r w:rsidR="0044313C" w:rsidRPr="00613254">
        <w:t>istance</w:t>
      </w:r>
      <w:r w:rsidR="00613254">
        <w:rPr>
          <w:rFonts w:hint="eastAsia"/>
        </w:rPr>
        <w:t>s</w:t>
      </w:r>
      <w:r w:rsidR="0044313C" w:rsidRPr="00613254">
        <w:t xml:space="preserve"> on the </w:t>
      </w:r>
      <w:r w:rsidRPr="00613254">
        <w:rPr>
          <w:rFonts w:hint="eastAsia"/>
        </w:rPr>
        <w:t>E</w:t>
      </w:r>
      <w:r w:rsidR="0044313C" w:rsidRPr="00613254">
        <w:t>arth</w:t>
      </w:r>
      <w:bookmarkEnd w:id="169"/>
    </w:p>
    <w:p w:rsidR="0044313C" w:rsidRPr="00071747" w:rsidRDefault="0044313C" w:rsidP="00E95187">
      <w:pPr>
        <w:rPr>
          <w:szCs w:val="24"/>
        </w:rPr>
      </w:pPr>
      <w:r w:rsidRPr="00071747">
        <w:rPr>
          <w:szCs w:val="24"/>
        </w:rPr>
        <w:t xml:space="preserve">The data of signs in our </w:t>
      </w:r>
      <w:r w:rsidR="00103903" w:rsidRPr="00AB3621">
        <w:rPr>
          <w:rFonts w:eastAsiaTheme="minorEastAsia" w:hint="eastAsia"/>
          <w:szCs w:val="24"/>
          <w:highlight w:val="yellow"/>
        </w:rPr>
        <w:t>C</w:t>
      </w:r>
      <w:r w:rsidRPr="00AB3621">
        <w:rPr>
          <w:szCs w:val="24"/>
          <w:highlight w:val="yellow"/>
        </w:rPr>
        <w:t>loud</w:t>
      </w:r>
      <w:r w:rsidRPr="00071747">
        <w:rPr>
          <w:szCs w:val="24"/>
        </w:rPr>
        <w:t xml:space="preserve"> is </w:t>
      </w:r>
      <w:r w:rsidR="004C34E2" w:rsidRPr="00071747">
        <w:rPr>
          <w:szCs w:val="24"/>
        </w:rPr>
        <w:t xml:space="preserve">found in </w:t>
      </w:r>
      <w:r w:rsidRPr="00071747">
        <w:rPr>
          <w:szCs w:val="24"/>
        </w:rPr>
        <w:t>pair</w:t>
      </w:r>
      <w:r w:rsidR="004C34E2" w:rsidRPr="00071747">
        <w:rPr>
          <w:szCs w:val="24"/>
        </w:rPr>
        <w:t>s</w:t>
      </w:r>
      <w:r w:rsidRPr="00071747">
        <w:rPr>
          <w:szCs w:val="24"/>
        </w:rPr>
        <w:t xml:space="preserve"> of coordinates (longitude, latitude). The system will </w:t>
      </w:r>
      <w:r w:rsidR="000135D9">
        <w:rPr>
          <w:rFonts w:eastAsiaTheme="minorEastAsia" w:hint="eastAsia"/>
          <w:szCs w:val="24"/>
        </w:rPr>
        <w:t>return</w:t>
      </w:r>
      <w:r w:rsidRPr="00071747">
        <w:rPr>
          <w:szCs w:val="24"/>
        </w:rPr>
        <w:t xml:space="preserve"> the information of signs nearby</w:t>
      </w:r>
      <w:r w:rsidR="004C34E2" w:rsidRPr="00071747">
        <w:rPr>
          <w:szCs w:val="24"/>
        </w:rPr>
        <w:t>,</w:t>
      </w:r>
      <w:r w:rsidRPr="00071747">
        <w:rPr>
          <w:szCs w:val="24"/>
        </w:rPr>
        <w:t xml:space="preserve"> and some other characteristics such as the direction </w:t>
      </w:r>
      <w:r w:rsidR="008E699A" w:rsidRPr="00071747">
        <w:rPr>
          <w:szCs w:val="24"/>
        </w:rPr>
        <w:t xml:space="preserve">of signs according to </w:t>
      </w:r>
      <w:r w:rsidR="000135D9">
        <w:rPr>
          <w:rFonts w:eastAsiaTheme="minorEastAsia" w:hint="eastAsia"/>
          <w:szCs w:val="24"/>
        </w:rPr>
        <w:t>vehicle</w:t>
      </w:r>
      <w:r w:rsidR="008E699A" w:rsidRPr="00071747">
        <w:rPr>
          <w:szCs w:val="24"/>
        </w:rPr>
        <w:t xml:space="preserve"> </w:t>
      </w:r>
      <w:r w:rsidRPr="00071747">
        <w:rPr>
          <w:szCs w:val="24"/>
        </w:rPr>
        <w:t xml:space="preserve">coordinates. </w:t>
      </w:r>
      <w:r w:rsidR="00AB3621">
        <w:rPr>
          <w:rFonts w:eastAsiaTheme="minorEastAsia" w:hint="eastAsia"/>
          <w:szCs w:val="24"/>
        </w:rPr>
        <w:t>When</w:t>
      </w:r>
      <w:r w:rsidRPr="00071747">
        <w:rPr>
          <w:szCs w:val="24"/>
        </w:rPr>
        <w:t xml:space="preserve"> drivers </w:t>
      </w:r>
      <w:r w:rsidR="00E27E33" w:rsidRPr="00071747">
        <w:rPr>
          <w:szCs w:val="24"/>
        </w:rPr>
        <w:t>obtain</w:t>
      </w:r>
      <w:r w:rsidRPr="00071747">
        <w:rPr>
          <w:szCs w:val="24"/>
        </w:rPr>
        <w:t xml:space="preserve"> the information of sign coordinates, </w:t>
      </w:r>
      <w:r w:rsidR="00AB3621">
        <w:rPr>
          <w:rFonts w:eastAsiaTheme="minorEastAsia" w:hint="eastAsia"/>
          <w:szCs w:val="24"/>
        </w:rPr>
        <w:t>our</w:t>
      </w:r>
      <w:r w:rsidRPr="00071747">
        <w:rPr>
          <w:szCs w:val="24"/>
        </w:rPr>
        <w:t xml:space="preserve"> system calculate the distance between the sign and the </w:t>
      </w:r>
      <w:r w:rsidR="000135D9">
        <w:rPr>
          <w:rFonts w:eastAsiaTheme="minorEastAsia" w:hint="eastAsia"/>
          <w:szCs w:val="24"/>
        </w:rPr>
        <w:t>vehicle</w:t>
      </w:r>
      <w:r w:rsidRPr="00071747">
        <w:rPr>
          <w:szCs w:val="24"/>
        </w:rPr>
        <w:t xml:space="preserve">. </w:t>
      </w:r>
      <w:r w:rsidR="00AB3621">
        <w:rPr>
          <w:rFonts w:eastAsiaTheme="minorEastAsia" w:hint="eastAsia"/>
          <w:szCs w:val="24"/>
        </w:rPr>
        <w:t xml:space="preserve">When this </w:t>
      </w:r>
      <w:r w:rsidRPr="00071747">
        <w:rPr>
          <w:szCs w:val="24"/>
        </w:rPr>
        <w:t xml:space="preserve">distance is smaller than </w:t>
      </w:r>
      <w:r w:rsidR="00AB3621">
        <w:rPr>
          <w:rFonts w:eastAsiaTheme="minorEastAsia" w:hint="eastAsia"/>
          <w:szCs w:val="24"/>
        </w:rPr>
        <w:t xml:space="preserve">a given </w:t>
      </w:r>
      <w:r w:rsidRPr="00071747">
        <w:rPr>
          <w:szCs w:val="24"/>
        </w:rPr>
        <w:t>threshold, a war</w:t>
      </w:r>
      <w:r w:rsidR="00E27E33" w:rsidRPr="00071747">
        <w:rPr>
          <w:szCs w:val="24"/>
        </w:rPr>
        <w:t>n</w:t>
      </w:r>
      <w:r w:rsidRPr="00071747">
        <w:rPr>
          <w:szCs w:val="24"/>
        </w:rPr>
        <w:t xml:space="preserve">ing message </w:t>
      </w:r>
      <w:r w:rsidR="00AB3621" w:rsidRPr="00AB3621">
        <w:rPr>
          <w:rFonts w:eastAsiaTheme="minorEastAsia" w:cs="Times New Roman"/>
          <w:color w:val="000000"/>
          <w:kern w:val="0"/>
          <w:szCs w:val="24"/>
        </w:rPr>
        <w:t>is</w:t>
      </w:r>
      <w:r w:rsidR="00AB3621">
        <w:rPr>
          <w:rFonts w:ascii="Tahoma" w:eastAsiaTheme="minorEastAsia" w:hAnsi="Tahoma" w:cs="Tahoma"/>
          <w:color w:val="000000"/>
          <w:kern w:val="0"/>
          <w:sz w:val="23"/>
          <w:szCs w:val="23"/>
        </w:rPr>
        <w:t xml:space="preserve"> </w:t>
      </w:r>
      <w:r w:rsidR="00AB3621" w:rsidRPr="00AB3621">
        <w:rPr>
          <w:rFonts w:eastAsiaTheme="minorEastAsia" w:cs="Times New Roman"/>
          <w:color w:val="000000"/>
          <w:kern w:val="0"/>
          <w:szCs w:val="24"/>
        </w:rPr>
        <w:lastRenderedPageBreak/>
        <w:t>generated to remind the driver about the encountered sign.</w:t>
      </w:r>
      <w:r w:rsidRPr="00AB3621">
        <w:rPr>
          <w:rFonts w:cs="Times New Roman"/>
          <w:szCs w:val="24"/>
        </w:rPr>
        <w:t>.</w:t>
      </w:r>
    </w:p>
    <w:p w:rsidR="0044313C" w:rsidRPr="00071747" w:rsidRDefault="0044313C" w:rsidP="00E95187">
      <w:pPr>
        <w:rPr>
          <w:szCs w:val="24"/>
        </w:rPr>
      </w:pPr>
    </w:p>
    <w:p w:rsidR="0044313C" w:rsidRPr="00071747" w:rsidRDefault="0044313C" w:rsidP="00E95187">
      <w:pPr>
        <w:rPr>
          <w:szCs w:val="24"/>
        </w:rPr>
      </w:pPr>
      <w:r w:rsidRPr="00071747">
        <w:rPr>
          <w:szCs w:val="24"/>
        </w:rPr>
        <w:t xml:space="preserve">In </w:t>
      </w:r>
      <w:r w:rsidR="00E27E33" w:rsidRPr="00071747">
        <w:rPr>
          <w:szCs w:val="24"/>
        </w:rPr>
        <w:t xml:space="preserve">the </w:t>
      </w:r>
      <w:r w:rsidRPr="00071747">
        <w:rPr>
          <w:szCs w:val="24"/>
        </w:rPr>
        <w:t>next paragraph</w:t>
      </w:r>
      <w:r w:rsidR="000135D9">
        <w:rPr>
          <w:rFonts w:eastAsiaTheme="minorEastAsia" w:hint="eastAsia"/>
          <w:szCs w:val="24"/>
        </w:rPr>
        <w:t>,</w:t>
      </w:r>
      <w:r w:rsidRPr="00071747">
        <w:rPr>
          <w:szCs w:val="24"/>
        </w:rPr>
        <w:t xml:space="preserve"> we discuss how to calculate the distance </w:t>
      </w:r>
      <w:r w:rsidR="00AB3621">
        <w:rPr>
          <w:rFonts w:eastAsiaTheme="minorEastAsia" w:hint="eastAsia"/>
          <w:szCs w:val="24"/>
        </w:rPr>
        <w:t xml:space="preserve">between two points </w:t>
      </w:r>
      <w:r w:rsidRPr="00071747">
        <w:rPr>
          <w:szCs w:val="24"/>
        </w:rPr>
        <w:t xml:space="preserve">by using </w:t>
      </w:r>
      <w:r w:rsidR="000135D9">
        <w:rPr>
          <w:rFonts w:eastAsiaTheme="minorEastAsia" w:hint="eastAsia"/>
          <w:szCs w:val="24"/>
        </w:rPr>
        <w:t xml:space="preserve">the </w:t>
      </w:r>
      <w:r w:rsidRPr="00071747">
        <w:rPr>
          <w:szCs w:val="24"/>
        </w:rPr>
        <w:t xml:space="preserve">real geodetic coordinates of </w:t>
      </w:r>
      <w:r w:rsidR="00AB3621">
        <w:rPr>
          <w:rFonts w:eastAsiaTheme="minorEastAsia" w:hint="eastAsia"/>
          <w:szCs w:val="24"/>
        </w:rPr>
        <w:t>them</w:t>
      </w:r>
      <w:r w:rsidR="000135D9">
        <w:rPr>
          <w:rFonts w:eastAsiaTheme="minorEastAsia" w:hint="eastAsia"/>
          <w:szCs w:val="24"/>
        </w:rPr>
        <w:t>. I</w:t>
      </w:r>
      <w:r w:rsidRPr="00071747">
        <w:rPr>
          <w:szCs w:val="24"/>
        </w:rPr>
        <w:t>n our case</w:t>
      </w:r>
      <w:r w:rsidR="000135D9">
        <w:rPr>
          <w:rFonts w:eastAsiaTheme="minorEastAsia" w:hint="eastAsia"/>
          <w:szCs w:val="24"/>
        </w:rPr>
        <w:t>,</w:t>
      </w:r>
      <w:r w:rsidRPr="00071747">
        <w:rPr>
          <w:szCs w:val="24"/>
        </w:rPr>
        <w:t xml:space="preserve"> </w:t>
      </w:r>
      <w:r w:rsidR="00E27E33" w:rsidRPr="00071747">
        <w:rPr>
          <w:szCs w:val="24"/>
        </w:rPr>
        <w:t xml:space="preserve">the </w:t>
      </w:r>
      <w:r w:rsidRPr="00071747">
        <w:rPr>
          <w:szCs w:val="24"/>
        </w:rPr>
        <w:t>two</w:t>
      </w:r>
      <w:r w:rsidR="000135D9">
        <w:rPr>
          <w:rFonts w:eastAsiaTheme="minorEastAsia" w:hint="eastAsia"/>
          <w:szCs w:val="24"/>
        </w:rPr>
        <w:t xml:space="preserve"> points</w:t>
      </w:r>
      <w:r w:rsidRPr="00071747">
        <w:rPr>
          <w:szCs w:val="24"/>
        </w:rPr>
        <w:t xml:space="preserve"> </w:t>
      </w:r>
      <w:r w:rsidR="00E27E33" w:rsidRPr="00071747">
        <w:rPr>
          <w:color w:val="000000"/>
          <w:kern w:val="0"/>
          <w:szCs w:val="24"/>
        </w:rPr>
        <w:t xml:space="preserve">are the position </w:t>
      </w:r>
      <w:r w:rsidR="000135D9">
        <w:rPr>
          <w:rFonts w:eastAsiaTheme="minorEastAsia" w:hint="eastAsia"/>
          <w:color w:val="000000"/>
          <w:kern w:val="0"/>
          <w:szCs w:val="24"/>
        </w:rPr>
        <w:t>of the vehicle and the position of the sign</w:t>
      </w:r>
      <w:r w:rsidR="00E27E33" w:rsidRPr="00071747">
        <w:rPr>
          <w:color w:val="000000"/>
          <w:kern w:val="0"/>
          <w:szCs w:val="24"/>
        </w:rPr>
        <w:t>.</w:t>
      </w:r>
    </w:p>
    <w:p w:rsidR="0044313C" w:rsidRPr="00071747" w:rsidRDefault="0044313C" w:rsidP="00E95187">
      <w:pPr>
        <w:rPr>
          <w:kern w:val="0"/>
          <w:szCs w:val="24"/>
        </w:rPr>
      </w:pPr>
    </w:p>
    <w:p w:rsidR="0044313C" w:rsidRPr="00071747" w:rsidRDefault="0044313C" w:rsidP="00E95187">
      <w:pPr>
        <w:rPr>
          <w:kern w:val="0"/>
          <w:szCs w:val="24"/>
        </w:rPr>
      </w:pPr>
      <w:r w:rsidRPr="00071747">
        <w:rPr>
          <w:kern w:val="0"/>
          <w:szCs w:val="24"/>
        </w:rPr>
        <w:t xml:space="preserve">We find that there are 3 ways to calculate the distance </w:t>
      </w:r>
      <w:r w:rsidR="00AB3621">
        <w:rPr>
          <w:rFonts w:eastAsiaTheme="minorEastAsia" w:hint="eastAsia"/>
          <w:kern w:val="0"/>
          <w:szCs w:val="24"/>
        </w:rPr>
        <w:t>between</w:t>
      </w:r>
      <w:r w:rsidRPr="00071747">
        <w:rPr>
          <w:kern w:val="0"/>
          <w:szCs w:val="24"/>
        </w:rPr>
        <w:t xml:space="preserve"> two </w:t>
      </w:r>
      <w:r w:rsidR="003306AA" w:rsidRPr="00071747">
        <w:rPr>
          <w:kern w:val="0"/>
          <w:szCs w:val="24"/>
        </w:rPr>
        <w:t>points</w:t>
      </w:r>
      <w:r w:rsidR="003306AA">
        <w:rPr>
          <w:rFonts w:eastAsiaTheme="minorEastAsia" w:hint="eastAsia"/>
          <w:kern w:val="0"/>
          <w:szCs w:val="24"/>
        </w:rPr>
        <w:t xml:space="preserve"> </w:t>
      </w:r>
      <w:r w:rsidR="00846AE5" w:rsidRPr="0081167B">
        <w:rPr>
          <w:rStyle w:val="af5"/>
          <w:rFonts w:cs="Times New Roman"/>
          <w:kern w:val="0"/>
          <w:szCs w:val="24"/>
          <w:vertAlign w:val="baseline"/>
        </w:rPr>
        <w:t>[</w:t>
      </w:r>
      <w:bookmarkStart w:id="170" w:name="_Ref387452169"/>
      <w:r w:rsidR="00846AE5" w:rsidRPr="0081167B">
        <w:rPr>
          <w:rStyle w:val="af5"/>
          <w:rFonts w:cs="Times New Roman"/>
          <w:kern w:val="0"/>
          <w:szCs w:val="24"/>
          <w:vertAlign w:val="baseline"/>
        </w:rPr>
        <w:endnoteReference w:id="124"/>
      </w:r>
      <w:bookmarkEnd w:id="170"/>
      <w:r w:rsidR="00846AE5" w:rsidRPr="0081167B">
        <w:rPr>
          <w:rStyle w:val="af5"/>
          <w:rFonts w:cs="Times New Roman"/>
          <w:kern w:val="0"/>
          <w:szCs w:val="24"/>
          <w:vertAlign w:val="baseline"/>
        </w:rPr>
        <w:t>]</w:t>
      </w:r>
      <w:r w:rsidRPr="0081167B">
        <w:rPr>
          <w:kern w:val="0"/>
          <w:szCs w:val="24"/>
        </w:rPr>
        <w:t>:</w:t>
      </w:r>
    </w:p>
    <w:p w:rsidR="0044313C" w:rsidRPr="000135D9" w:rsidRDefault="008F129E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t>1. Rectangular</w:t>
      </w:r>
      <w:r w:rsidR="0044313C" w:rsidRPr="00071747">
        <w:rPr>
          <w:kern w:val="0"/>
          <w:szCs w:val="24"/>
        </w:rPr>
        <w:t xml:space="preserve"> </w:t>
      </w:r>
      <w:r w:rsidR="0081167B">
        <w:rPr>
          <w:rFonts w:eastAsiaTheme="minorEastAsia" w:hint="eastAsia"/>
          <w:kern w:val="0"/>
          <w:szCs w:val="24"/>
        </w:rPr>
        <w:t>p</w:t>
      </w:r>
      <w:r w:rsidR="0044313C" w:rsidRPr="00071747">
        <w:rPr>
          <w:kern w:val="0"/>
          <w:szCs w:val="24"/>
        </w:rPr>
        <w:t xml:space="preserve">lane </w:t>
      </w:r>
      <w:r w:rsidR="0081167B">
        <w:rPr>
          <w:rFonts w:eastAsiaTheme="minorEastAsia" w:hint="eastAsia"/>
          <w:kern w:val="0"/>
          <w:szCs w:val="24"/>
        </w:rPr>
        <w:t>c</w:t>
      </w:r>
      <w:r w:rsidR="000135D9">
        <w:rPr>
          <w:kern w:val="0"/>
          <w:szCs w:val="24"/>
        </w:rPr>
        <w:t>oordinate</w:t>
      </w:r>
      <w:r w:rsidR="008B3E2E">
        <w:rPr>
          <w:rFonts w:eastAsiaTheme="minorEastAsia" w:hint="eastAsia"/>
          <w:kern w:val="0"/>
          <w:szCs w:val="24"/>
        </w:rPr>
        <w:t xml:space="preserve"> [125]</w:t>
      </w:r>
      <w:r w:rsidR="000135D9">
        <w:rPr>
          <w:rFonts w:eastAsiaTheme="minorEastAsia" w:hint="eastAsia"/>
          <w:kern w:val="0"/>
          <w:szCs w:val="24"/>
        </w:rPr>
        <w:t>:</w:t>
      </w:r>
    </w:p>
    <w:p w:rsidR="0044313C" w:rsidRPr="000135D9" w:rsidRDefault="0044313C" w:rsidP="00E95187">
      <w:pPr>
        <w:rPr>
          <w:rStyle w:val="hps"/>
          <w:rFonts w:eastAsiaTheme="minorEastAsia"/>
          <w:szCs w:val="24"/>
        </w:rPr>
      </w:pPr>
      <w:r w:rsidRPr="00071747">
        <w:rPr>
          <w:kern w:val="0"/>
          <w:szCs w:val="24"/>
        </w:rPr>
        <w:t xml:space="preserve">The </w:t>
      </w:r>
      <w:r w:rsidR="00E27E33" w:rsidRPr="00071747">
        <w:rPr>
          <w:kern w:val="0"/>
          <w:szCs w:val="24"/>
        </w:rPr>
        <w:t xml:space="preserve">simplest </w:t>
      </w:r>
      <w:r w:rsidRPr="00071747">
        <w:rPr>
          <w:kern w:val="0"/>
          <w:szCs w:val="24"/>
        </w:rPr>
        <w:t xml:space="preserve">way </w:t>
      </w:r>
      <w:r w:rsidR="000135D9">
        <w:rPr>
          <w:rFonts w:eastAsiaTheme="minorEastAsia" w:hint="eastAsia"/>
          <w:kern w:val="0"/>
          <w:szCs w:val="24"/>
        </w:rPr>
        <w:t>to</w:t>
      </w:r>
      <w:r w:rsidRPr="00071747">
        <w:rPr>
          <w:kern w:val="0"/>
          <w:szCs w:val="24"/>
        </w:rPr>
        <w:t xml:space="preserve"> calculat</w:t>
      </w:r>
      <w:r w:rsidR="000135D9">
        <w:rPr>
          <w:rFonts w:eastAsiaTheme="minorEastAsia" w:hint="eastAsia"/>
          <w:kern w:val="0"/>
          <w:szCs w:val="24"/>
        </w:rPr>
        <w:t>e</w:t>
      </w:r>
      <w:r w:rsidRPr="00071747">
        <w:rPr>
          <w:kern w:val="0"/>
          <w:szCs w:val="24"/>
        </w:rPr>
        <w:t xml:space="preserve"> </w:t>
      </w:r>
      <w:r w:rsidR="00E27E33" w:rsidRPr="00071747">
        <w:rPr>
          <w:kern w:val="0"/>
          <w:szCs w:val="24"/>
        </w:rPr>
        <w:t xml:space="preserve">the </w:t>
      </w:r>
      <w:r w:rsidRPr="00071747">
        <w:rPr>
          <w:kern w:val="0"/>
          <w:szCs w:val="24"/>
        </w:rPr>
        <w:t xml:space="preserve">distance between </w:t>
      </w:r>
      <w:r w:rsidR="00E27E33" w:rsidRPr="00071747">
        <w:rPr>
          <w:kern w:val="0"/>
          <w:szCs w:val="24"/>
        </w:rPr>
        <w:t>two</w:t>
      </w:r>
      <w:r w:rsidRPr="00071747">
        <w:rPr>
          <w:kern w:val="0"/>
          <w:szCs w:val="24"/>
        </w:rPr>
        <w:t xml:space="preserve"> points is </w:t>
      </w:r>
      <w:r w:rsidR="00E27E33" w:rsidRPr="00071747">
        <w:rPr>
          <w:kern w:val="0"/>
          <w:szCs w:val="24"/>
        </w:rPr>
        <w:t xml:space="preserve">to </w:t>
      </w:r>
      <w:r w:rsidRPr="00071747">
        <w:rPr>
          <w:kern w:val="0"/>
          <w:szCs w:val="24"/>
        </w:rPr>
        <w:t>put</w:t>
      </w:r>
      <w:r w:rsidR="00E27E33" w:rsidRPr="00071747">
        <w:rPr>
          <w:kern w:val="0"/>
          <w:szCs w:val="24"/>
        </w:rPr>
        <w:t xml:space="preserve"> </w:t>
      </w:r>
      <w:r w:rsidRPr="00071747">
        <w:rPr>
          <w:kern w:val="0"/>
          <w:szCs w:val="24"/>
        </w:rPr>
        <w:t>the coordinate of</w:t>
      </w:r>
      <w:r w:rsidR="00E27E33" w:rsidRPr="00071747">
        <w:rPr>
          <w:kern w:val="0"/>
          <w:szCs w:val="24"/>
        </w:rPr>
        <w:t xml:space="preserve"> two</w:t>
      </w:r>
      <w:r w:rsidRPr="00071747">
        <w:rPr>
          <w:kern w:val="0"/>
          <w:szCs w:val="24"/>
        </w:rPr>
        <w:t xml:space="preserve"> points in</w:t>
      </w:r>
      <w:r w:rsidR="000135D9">
        <w:rPr>
          <w:rFonts w:eastAsiaTheme="minorEastAsia" w:hint="eastAsia"/>
          <w:kern w:val="0"/>
          <w:szCs w:val="24"/>
        </w:rPr>
        <w:t xml:space="preserve"> a </w:t>
      </w:r>
      <w:r w:rsidRPr="00071747">
        <w:rPr>
          <w:kern w:val="0"/>
          <w:szCs w:val="24"/>
        </w:rPr>
        <w:t>rectangular plane, ignor</w:t>
      </w:r>
      <w:r w:rsidR="00E27E33" w:rsidRPr="00071747">
        <w:rPr>
          <w:kern w:val="0"/>
          <w:szCs w:val="24"/>
        </w:rPr>
        <w:t>ing</w:t>
      </w:r>
      <w:r w:rsidRPr="00071747">
        <w:rPr>
          <w:kern w:val="0"/>
          <w:szCs w:val="24"/>
        </w:rPr>
        <w:t xml:space="preserve"> </w:t>
      </w:r>
      <w:r w:rsidR="008E699A" w:rsidRPr="00071747">
        <w:rPr>
          <w:kern w:val="0"/>
          <w:szCs w:val="24"/>
        </w:rPr>
        <w:t>E</w:t>
      </w:r>
      <w:r w:rsidR="00D05CCC">
        <w:rPr>
          <w:kern w:val="0"/>
          <w:szCs w:val="24"/>
        </w:rPr>
        <w:t>arth</w:t>
      </w:r>
      <w:r w:rsidR="000135D9">
        <w:rPr>
          <w:rFonts w:eastAsiaTheme="minorEastAsia"/>
          <w:kern w:val="0"/>
          <w:szCs w:val="24"/>
        </w:rPr>
        <w:t>’</w:t>
      </w:r>
      <w:r w:rsidR="000135D9">
        <w:rPr>
          <w:rFonts w:eastAsiaTheme="minorEastAsia" w:hint="eastAsia"/>
          <w:kern w:val="0"/>
          <w:szCs w:val="24"/>
        </w:rPr>
        <w:t>s</w:t>
      </w:r>
      <w:r w:rsidR="00D05CCC">
        <w:rPr>
          <w:kern w:val="0"/>
          <w:szCs w:val="24"/>
        </w:rPr>
        <w:t xml:space="preserve"> surface.</w:t>
      </w:r>
      <w:r w:rsidR="000135D9">
        <w:rPr>
          <w:rFonts w:asciiTheme="minorEastAsia" w:eastAsiaTheme="minorEastAsia" w:hAnsiTheme="minorEastAsia" w:hint="eastAsia"/>
          <w:kern w:val="0"/>
          <w:szCs w:val="24"/>
        </w:rPr>
        <w:t xml:space="preserve"> </w:t>
      </w:r>
      <w:r w:rsidRPr="00071747">
        <w:rPr>
          <w:kern w:val="0"/>
          <w:szCs w:val="24"/>
        </w:rPr>
        <w:t xml:space="preserve">If </w:t>
      </w:r>
      <m:oMath>
        <m:r>
          <w:rPr>
            <w:rStyle w:val="hps"/>
            <w:rFonts w:ascii="Cambria Math" w:hAnsi="Cambria Math" w:cs="Times New Roman"/>
            <w:szCs w:val="24"/>
          </w:rPr>
          <m:t>A</m:t>
        </m:r>
        <m:d>
          <m:dPr>
            <m:ctrlPr>
              <w:rPr>
                <w:rStyle w:val="hps"/>
                <w:rFonts w:ascii="Cambria Math" w:hAnsi="Cambria Math" w:cs="Times New Roman"/>
                <w:i/>
                <w:szCs w:val="24"/>
              </w:rPr>
            </m:ctrlPr>
          </m:dPr>
          <m:e>
            <m:r>
              <w:rPr>
                <w:rStyle w:val="hps"/>
                <w:rFonts w:ascii="Cambria Math" w:hAnsi="Cambria Math" w:cs="Times New Roman"/>
                <w:szCs w:val="24"/>
              </w:rPr>
              <m:t>X1,Y1</m:t>
            </m:r>
          </m:e>
        </m:d>
        <m:r>
          <w:rPr>
            <w:rStyle w:val="hps"/>
            <w:rFonts w:ascii="Cambria Math" w:hAnsi="Cambria Math" w:cs="Times New Roman"/>
            <w:szCs w:val="24"/>
          </w:rPr>
          <m:t xml:space="preserve"> </m:t>
        </m:r>
      </m:oMath>
      <w:r w:rsidR="000135D9">
        <w:rPr>
          <w:rStyle w:val="hps"/>
          <w:rFonts w:eastAsiaTheme="minorEastAsia" w:hint="eastAsia"/>
          <w:szCs w:val="24"/>
        </w:rPr>
        <w:t xml:space="preserve">and </w:t>
      </w:r>
      <m:oMath>
        <m:r>
          <w:rPr>
            <w:rStyle w:val="hps"/>
            <w:rFonts w:ascii="Cambria Math" w:hAnsi="Cambria Math" w:cs="Times New Roman"/>
            <w:szCs w:val="24"/>
          </w:rPr>
          <m:t>B</m:t>
        </m:r>
        <m:d>
          <m:dPr>
            <m:ctrlPr>
              <w:rPr>
                <w:rStyle w:val="hps"/>
                <w:rFonts w:ascii="Cambria Math" w:hAnsi="Cambria Math" w:cs="Times New Roman"/>
                <w:i/>
                <w:szCs w:val="24"/>
              </w:rPr>
            </m:ctrlPr>
          </m:dPr>
          <m:e>
            <m:r>
              <w:rPr>
                <w:rStyle w:val="hps"/>
                <w:rFonts w:ascii="Cambria Math" w:hAnsi="Cambria Math" w:cs="Times New Roman"/>
                <w:szCs w:val="24"/>
              </w:rPr>
              <m:t>X2,Y2</m:t>
            </m:r>
          </m:e>
        </m:d>
        <m:r>
          <w:rPr>
            <w:rStyle w:val="hps"/>
            <w:rFonts w:ascii="Cambria Math" w:hAnsi="Cambria Math" w:cs="Times New Roman"/>
            <w:szCs w:val="24"/>
          </w:rPr>
          <m:t>,</m:t>
        </m:r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 xml:space="preserve">  X</m:t>
        </m:r>
      </m:oMath>
      <w:r w:rsidR="008B3E2E">
        <w:rPr>
          <w:rStyle w:val="hps"/>
          <w:rFonts w:eastAsiaTheme="minorEastAsia" w:hint="eastAsia"/>
          <w:szCs w:val="24"/>
        </w:rPr>
        <w:t>1 and X2</w:t>
      </w:r>
      <w:r w:rsidRPr="00071747">
        <w:rPr>
          <w:rStyle w:val="hps"/>
          <w:rFonts w:cs="Times New Roman"/>
          <w:szCs w:val="24"/>
        </w:rPr>
        <w:t xml:space="preserve"> </w:t>
      </w:r>
      <w:r w:rsidR="008B3E2E">
        <w:rPr>
          <w:rStyle w:val="hps"/>
          <w:rFonts w:eastAsiaTheme="minorEastAsia" w:cs="Times New Roman" w:hint="eastAsia"/>
          <w:szCs w:val="24"/>
        </w:rPr>
        <w:t>are</w:t>
      </w:r>
      <w:r w:rsidRPr="00071747">
        <w:rPr>
          <w:rStyle w:val="hps"/>
          <w:rFonts w:cs="Times New Roman"/>
          <w:szCs w:val="24"/>
        </w:rPr>
        <w:t xml:space="preserve"> latitude</w:t>
      </w:r>
      <w:r w:rsidR="008B3E2E">
        <w:rPr>
          <w:rStyle w:val="hps"/>
          <w:rFonts w:eastAsiaTheme="minorEastAsia" w:cs="Times New Roman" w:hint="eastAsia"/>
          <w:szCs w:val="24"/>
        </w:rPr>
        <w:t>s</w:t>
      </w:r>
      <w:r w:rsidR="000135D9">
        <w:rPr>
          <w:rStyle w:val="hps"/>
          <w:rFonts w:eastAsiaTheme="minorEastAsia" w:cs="Times New Roman" w:hint="eastAsia"/>
          <w:szCs w:val="24"/>
        </w:rPr>
        <w:t xml:space="preserve"> and </w:t>
      </w:r>
      <m:oMath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 xml:space="preserve">Y1 </m:t>
        </m:r>
      </m:oMath>
      <w:r w:rsidR="00E27E33" w:rsidRPr="00071747">
        <w:rPr>
          <w:rStyle w:val="hps"/>
          <w:rFonts w:cs="Times New Roman"/>
          <w:szCs w:val="24"/>
        </w:rPr>
        <w:t xml:space="preserve"> </w:t>
      </w:r>
      <w:r w:rsidR="008B3E2E">
        <w:rPr>
          <w:rStyle w:val="hps"/>
          <w:rFonts w:eastAsiaTheme="minorEastAsia" w:cs="Times New Roman" w:hint="eastAsia"/>
          <w:szCs w:val="24"/>
        </w:rPr>
        <w:t>and Y2 are</w:t>
      </w:r>
      <w:r w:rsidR="00E27E33" w:rsidRPr="00071747">
        <w:rPr>
          <w:rStyle w:val="hps"/>
          <w:rFonts w:cs="Times New Roman"/>
          <w:szCs w:val="24"/>
        </w:rPr>
        <w:t xml:space="preserve"> longitude</w:t>
      </w:r>
      <w:r w:rsidR="008B3E2E">
        <w:rPr>
          <w:rStyle w:val="hps"/>
          <w:rFonts w:eastAsiaTheme="minorEastAsia" w:cs="Times New Roman" w:hint="eastAsia"/>
          <w:szCs w:val="24"/>
        </w:rPr>
        <w:t>s</w:t>
      </w:r>
      <w:r w:rsidR="000135D9">
        <w:rPr>
          <w:rStyle w:val="hps"/>
          <w:rFonts w:cs="Times New Roman"/>
          <w:szCs w:val="24"/>
        </w:rPr>
        <w:t>,</w:t>
      </w:r>
      <w:r w:rsidR="000135D9">
        <w:rPr>
          <w:rStyle w:val="hps"/>
          <w:rFonts w:eastAsiaTheme="minorEastAsia" w:cs="Times New Roman" w:hint="eastAsia"/>
          <w:szCs w:val="24"/>
        </w:rPr>
        <w:t xml:space="preserve"> </w:t>
      </w:r>
      <w:r w:rsidR="00E27E33" w:rsidRPr="00071747">
        <w:rPr>
          <w:rStyle w:val="hps"/>
          <w:rFonts w:cs="Times New Roman"/>
          <w:szCs w:val="24"/>
        </w:rPr>
        <w:t>t</w:t>
      </w:r>
      <w:r w:rsidRPr="00071747">
        <w:rPr>
          <w:rStyle w:val="hps"/>
          <w:rFonts w:cs="Times New Roman"/>
          <w:szCs w:val="24"/>
        </w:rPr>
        <w:t>he distance between A and B is</w:t>
      </w:r>
      <w:r w:rsidR="000135D9">
        <w:rPr>
          <w:rStyle w:val="hps"/>
          <w:rFonts w:eastAsiaTheme="minorEastAsia" w:cs="Times New Roman" w:hint="eastAsia"/>
          <w:szCs w:val="24"/>
        </w:rPr>
        <w:t>:</w:t>
      </w:r>
    </w:p>
    <w:p w:rsidR="0044313C" w:rsidRPr="0035664C" w:rsidRDefault="0035664C" w:rsidP="00025620">
      <w:pPr>
        <w:jc w:val="center"/>
        <w:rPr>
          <w:rFonts w:eastAsiaTheme="minorEastAsia"/>
          <w:i/>
          <w:kern w:val="0"/>
          <w:szCs w:val="24"/>
        </w:rPr>
      </w:pPr>
      <m:oMath>
        <m:r>
          <w:rPr>
            <w:rFonts w:ascii="Cambria Math" w:hAnsi="Cambria Math"/>
            <w:kern w:val="0"/>
            <w:szCs w:val="24"/>
          </w:rPr>
          <m:t>D=</m:t>
        </m:r>
        <m:rad>
          <m:radPr>
            <m:degHide m:val="on"/>
            <m:ctrlPr>
              <w:rPr>
                <w:rFonts w:ascii="Cambria Math" w:hAnsi="Cambria Math"/>
                <w:i/>
                <w:kern w:val="0"/>
                <w:szCs w:val="24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[(x1-x2)</m:t>
                </m:r>
              </m:e>
              <m:sup>
                <m:r>
                  <w:rPr>
                    <w:rFonts w:ascii="Cambria Math" w:hAnsi="Cambria Math"/>
                    <w:kern w:val="0"/>
                    <w:szCs w:val="24"/>
                  </w:rPr>
                  <m:t>2</m:t>
                </m:r>
              </m:sup>
            </m:sSup>
            <m:r>
              <w:rPr>
                <w:rFonts w:ascii="Cambria Math" w:hAnsi="Cambria Math"/>
                <w:kern w:val="0"/>
                <w:szCs w:val="24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(y1-y2)</m:t>
                </m:r>
              </m:e>
              <m:sup>
                <m:r>
                  <w:rPr>
                    <w:rFonts w:ascii="Cambria Math" w:hAnsi="Cambria Math"/>
                    <w:kern w:val="0"/>
                    <w:szCs w:val="24"/>
                  </w:rPr>
                  <m:t>2</m:t>
                </m:r>
              </m:sup>
            </m:sSup>
          </m:e>
        </m:rad>
        <m:r>
          <w:rPr>
            <w:rFonts w:ascii="Cambria Math" w:hAnsi="Cambria Math"/>
            <w:kern w:val="0"/>
            <w:szCs w:val="24"/>
          </w:rPr>
          <m:t>]</m:t>
        </m:r>
      </m:oMath>
      <w:r w:rsidR="00025620" w:rsidRPr="0035664C">
        <w:rPr>
          <w:rFonts w:eastAsiaTheme="minorEastAsia" w:hint="eastAsia"/>
          <w:i/>
          <w:kern w:val="0"/>
          <w:szCs w:val="24"/>
        </w:rPr>
        <w:t xml:space="preserve">       (5.2.1)</w:t>
      </w:r>
    </w:p>
    <w:p w:rsidR="0044313C" w:rsidRPr="00071747" w:rsidRDefault="0044313C" w:rsidP="00071747">
      <w:pPr>
        <w:rPr>
          <w:kern w:val="0"/>
          <w:szCs w:val="24"/>
        </w:rPr>
      </w:pPr>
    </w:p>
    <w:p w:rsidR="0044313C" w:rsidRPr="00071747" w:rsidRDefault="0044313C" w:rsidP="00E95187">
      <w:pPr>
        <w:rPr>
          <w:kern w:val="0"/>
          <w:szCs w:val="24"/>
        </w:rPr>
      </w:pPr>
      <w:r w:rsidRPr="00071747">
        <w:rPr>
          <w:kern w:val="0"/>
          <w:szCs w:val="24"/>
        </w:rPr>
        <w:t>Although this method is fast enough, it has poor accuracy</w:t>
      </w:r>
      <w:r w:rsidR="000135D9">
        <w:rPr>
          <w:rFonts w:eastAsiaTheme="minorEastAsia" w:hint="eastAsia"/>
          <w:kern w:val="0"/>
          <w:szCs w:val="24"/>
        </w:rPr>
        <w:t>: it</w:t>
      </w:r>
      <w:r w:rsidRPr="00071747">
        <w:rPr>
          <w:kern w:val="0"/>
          <w:szCs w:val="24"/>
        </w:rPr>
        <w:t xml:space="preserve"> only</w:t>
      </w:r>
      <w:r w:rsidR="000135D9">
        <w:rPr>
          <w:rFonts w:eastAsiaTheme="minorEastAsia" w:hint="eastAsia"/>
          <w:kern w:val="0"/>
          <w:szCs w:val="24"/>
        </w:rPr>
        <w:t xml:space="preserve"> has a </w:t>
      </w:r>
      <w:r w:rsidRPr="00071747">
        <w:rPr>
          <w:kern w:val="0"/>
          <w:szCs w:val="24"/>
        </w:rPr>
        <w:t xml:space="preserve">0.1 </w:t>
      </w:r>
      <w:r w:rsidR="000135D9">
        <w:rPr>
          <w:rFonts w:eastAsiaTheme="minorEastAsia" w:hint="eastAsia"/>
          <w:kern w:val="0"/>
          <w:szCs w:val="24"/>
        </w:rPr>
        <w:t xml:space="preserve">level of </w:t>
      </w:r>
      <w:r w:rsidR="002B1D61" w:rsidRPr="00071747">
        <w:rPr>
          <w:kern w:val="0"/>
          <w:szCs w:val="24"/>
        </w:rPr>
        <w:t xml:space="preserve">precision. </w:t>
      </w:r>
      <w:r w:rsidR="00E27E33" w:rsidRPr="00071747">
        <w:rPr>
          <w:kern w:val="0"/>
          <w:szCs w:val="24"/>
        </w:rPr>
        <w:t>Therefore,</w:t>
      </w:r>
      <w:r w:rsidRPr="00071747">
        <w:rPr>
          <w:kern w:val="0"/>
          <w:szCs w:val="24"/>
        </w:rPr>
        <w:t xml:space="preserve"> we will not choose this </w:t>
      </w:r>
      <w:r w:rsidR="00E27E33" w:rsidRPr="00071747">
        <w:rPr>
          <w:kern w:val="0"/>
          <w:szCs w:val="24"/>
        </w:rPr>
        <w:t>method</w:t>
      </w:r>
      <w:r w:rsidRPr="00071747">
        <w:rPr>
          <w:kern w:val="0"/>
          <w:szCs w:val="24"/>
        </w:rPr>
        <w:t xml:space="preserve"> </w:t>
      </w:r>
      <w:r w:rsidR="000135D9">
        <w:rPr>
          <w:rFonts w:eastAsiaTheme="minorEastAsia" w:hint="eastAsia"/>
          <w:kern w:val="0"/>
          <w:szCs w:val="24"/>
        </w:rPr>
        <w:t>to</w:t>
      </w:r>
      <w:r w:rsidRPr="00071747">
        <w:rPr>
          <w:kern w:val="0"/>
          <w:szCs w:val="24"/>
        </w:rPr>
        <w:t xml:space="preserve"> calculat</w:t>
      </w:r>
      <w:r w:rsidR="000135D9">
        <w:rPr>
          <w:rFonts w:eastAsiaTheme="minorEastAsia" w:hint="eastAsia"/>
          <w:kern w:val="0"/>
          <w:szCs w:val="24"/>
        </w:rPr>
        <w:t>e</w:t>
      </w:r>
      <w:r w:rsidRPr="00071747">
        <w:rPr>
          <w:kern w:val="0"/>
          <w:szCs w:val="24"/>
        </w:rPr>
        <w:t xml:space="preserve"> our distance between </w:t>
      </w:r>
      <w:r w:rsidR="000135D9">
        <w:rPr>
          <w:rFonts w:eastAsiaTheme="minorEastAsia" w:hint="eastAsia"/>
          <w:kern w:val="0"/>
          <w:szCs w:val="24"/>
        </w:rPr>
        <w:t>vehicle</w:t>
      </w:r>
      <w:r w:rsidRPr="00071747">
        <w:rPr>
          <w:kern w:val="0"/>
          <w:szCs w:val="24"/>
        </w:rPr>
        <w:t>s and signs.</w:t>
      </w:r>
    </w:p>
    <w:p w:rsidR="0044313C" w:rsidRPr="00071747" w:rsidRDefault="0044313C" w:rsidP="00E95187">
      <w:pPr>
        <w:rPr>
          <w:kern w:val="0"/>
          <w:szCs w:val="24"/>
        </w:rPr>
      </w:pPr>
    </w:p>
    <w:p w:rsidR="0044313C" w:rsidRPr="000135D9" w:rsidRDefault="0044313C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t xml:space="preserve">2. </w:t>
      </w:r>
      <w:r w:rsidR="008F129E" w:rsidRPr="00071747">
        <w:rPr>
          <w:kern w:val="0"/>
          <w:szCs w:val="24"/>
        </w:rPr>
        <w:t>Spherical</w:t>
      </w:r>
      <w:r w:rsidRPr="00071747">
        <w:rPr>
          <w:kern w:val="0"/>
          <w:szCs w:val="24"/>
        </w:rPr>
        <w:t xml:space="preserve"> </w:t>
      </w:r>
      <w:r w:rsidR="0081167B">
        <w:rPr>
          <w:rFonts w:eastAsiaTheme="minorEastAsia" w:hint="eastAsia"/>
          <w:kern w:val="0"/>
          <w:szCs w:val="24"/>
        </w:rPr>
        <w:t>d</w:t>
      </w:r>
      <w:r w:rsidRPr="00071747">
        <w:rPr>
          <w:kern w:val="0"/>
          <w:szCs w:val="24"/>
        </w:rPr>
        <w:t xml:space="preserve">istance </w:t>
      </w:r>
      <w:r w:rsidR="0081167B">
        <w:rPr>
          <w:rFonts w:eastAsiaTheme="minorEastAsia" w:hint="eastAsia"/>
          <w:kern w:val="0"/>
          <w:szCs w:val="24"/>
        </w:rPr>
        <w:t>a</w:t>
      </w:r>
      <w:r w:rsidRPr="00071747">
        <w:rPr>
          <w:kern w:val="0"/>
          <w:szCs w:val="24"/>
        </w:rPr>
        <w:t>lgorithm</w:t>
      </w:r>
      <w:r w:rsidR="008B3E2E">
        <w:rPr>
          <w:rFonts w:eastAsiaTheme="minorEastAsia" w:hint="eastAsia"/>
          <w:kern w:val="0"/>
          <w:szCs w:val="24"/>
        </w:rPr>
        <w:t xml:space="preserve"> [125]</w:t>
      </w:r>
      <w:r w:rsidR="000135D9">
        <w:rPr>
          <w:rFonts w:eastAsiaTheme="minorEastAsia" w:hint="eastAsia"/>
          <w:kern w:val="0"/>
          <w:szCs w:val="24"/>
        </w:rPr>
        <w:t>:</w:t>
      </w:r>
    </w:p>
    <w:p w:rsidR="0044313C" w:rsidRPr="00071747" w:rsidRDefault="0044313C" w:rsidP="00E95187">
      <w:pPr>
        <w:rPr>
          <w:szCs w:val="24"/>
        </w:rPr>
      </w:pPr>
      <w:r w:rsidRPr="00071747">
        <w:rPr>
          <w:rStyle w:val="hps"/>
          <w:rFonts w:cs="Times New Roman"/>
          <w:szCs w:val="24"/>
        </w:rPr>
        <w:t>In this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case, the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 xml:space="preserve">curvature of </w:t>
      </w:r>
      <w:r w:rsidR="00E27E33" w:rsidRPr="00071747">
        <w:rPr>
          <w:rStyle w:val="hps"/>
          <w:rFonts w:cs="Times New Roman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 xml:space="preserve">earth is generally not </w:t>
      </w:r>
      <w:r w:rsidR="00E27E33" w:rsidRPr="00071747">
        <w:rPr>
          <w:rStyle w:val="hps"/>
          <w:rFonts w:cs="Times New Roman"/>
          <w:szCs w:val="24"/>
        </w:rPr>
        <w:t xml:space="preserve">directly </w:t>
      </w:r>
      <w:r w:rsidR="008E699A" w:rsidRPr="00071747">
        <w:rPr>
          <w:rStyle w:val="hps"/>
          <w:rFonts w:cs="Times New Roman"/>
          <w:szCs w:val="24"/>
        </w:rPr>
        <w:t>considered;</w:t>
      </w:r>
      <w:r w:rsidR="008E699A" w:rsidRPr="00071747">
        <w:rPr>
          <w:szCs w:val="24"/>
        </w:rPr>
        <w:t xml:space="preserve"> </w:t>
      </w:r>
      <w:r w:rsidRPr="00071747">
        <w:rPr>
          <w:szCs w:val="24"/>
        </w:rPr>
        <w:t xml:space="preserve">we treat the earth </w:t>
      </w:r>
      <w:r w:rsidRPr="00071747">
        <w:rPr>
          <w:rStyle w:val="hps"/>
          <w:rFonts w:cs="Times New Roman"/>
          <w:szCs w:val="24"/>
        </w:rPr>
        <w:t>as a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positive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sphere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for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operation</w:t>
      </w:r>
      <w:r w:rsidRPr="00071747">
        <w:rPr>
          <w:szCs w:val="24"/>
        </w:rPr>
        <w:t xml:space="preserve">. </w:t>
      </w:r>
      <w:r w:rsidR="000135D9">
        <w:rPr>
          <w:rStyle w:val="hps"/>
          <w:rFonts w:eastAsiaTheme="minorEastAsia" w:cs="Times New Roman" w:hint="eastAsia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characteristics of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the sphere</w:t>
      </w:r>
      <w:r w:rsidRPr="00071747">
        <w:rPr>
          <w:szCs w:val="24"/>
        </w:rPr>
        <w:t xml:space="preserve"> </w:t>
      </w:r>
      <w:r w:rsidR="00E27E33" w:rsidRPr="00071747">
        <w:rPr>
          <w:rStyle w:val="hps"/>
          <w:rFonts w:cs="Times New Roman"/>
          <w:szCs w:val="24"/>
        </w:rPr>
        <w:t>are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known</w:t>
      </w:r>
      <w:r w:rsidR="000135D9">
        <w:rPr>
          <w:rFonts w:eastAsiaTheme="minorEastAsia" w:hint="eastAsia"/>
          <w:szCs w:val="24"/>
        </w:rPr>
        <w:t>.</w:t>
      </w:r>
      <w:r w:rsidRPr="00071747">
        <w:rPr>
          <w:szCs w:val="24"/>
        </w:rPr>
        <w:t xml:space="preserve"> </w:t>
      </w:r>
      <w:r w:rsidR="000135D9">
        <w:rPr>
          <w:rFonts w:eastAsiaTheme="minorEastAsia" w:hint="eastAsia"/>
          <w:szCs w:val="24"/>
        </w:rPr>
        <w:t>T</w:t>
      </w:r>
      <w:r w:rsidRPr="00071747">
        <w:rPr>
          <w:szCs w:val="24"/>
        </w:rPr>
        <w:t xml:space="preserve">he shortest </w:t>
      </w:r>
      <w:r w:rsidRPr="00071747">
        <w:rPr>
          <w:rStyle w:val="hps"/>
          <w:rFonts w:cs="Times New Roman"/>
          <w:szCs w:val="24"/>
        </w:rPr>
        <w:t>distance between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two points</w:t>
      </w:r>
      <w:r w:rsidRPr="00071747">
        <w:rPr>
          <w:szCs w:val="24"/>
        </w:rPr>
        <w:t xml:space="preserve"> on </w:t>
      </w:r>
      <w:r w:rsidR="00E27E33" w:rsidRPr="00071747">
        <w:rPr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sphere</w:t>
      </w:r>
      <w:r w:rsidR="00E27E33" w:rsidRPr="00071747">
        <w:rPr>
          <w:rStyle w:val="hps"/>
          <w:rFonts w:cs="Times New Roman"/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is</w:t>
      </w:r>
      <w:r w:rsidRPr="00071747">
        <w:rPr>
          <w:szCs w:val="24"/>
        </w:rPr>
        <w:t xml:space="preserve"> the length of </w:t>
      </w:r>
      <w:r w:rsidR="00E27E33" w:rsidRPr="00071747">
        <w:rPr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inferior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arc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 xml:space="preserve">on </w:t>
      </w:r>
      <w:r w:rsidR="00E27E33" w:rsidRPr="00071747">
        <w:rPr>
          <w:rStyle w:val="hps"/>
          <w:rFonts w:cs="Times New Roman"/>
          <w:szCs w:val="24"/>
        </w:rPr>
        <w:t xml:space="preserve">a </w:t>
      </w:r>
      <w:r w:rsidRPr="00071747">
        <w:rPr>
          <w:rStyle w:val="hps"/>
          <w:rFonts w:cs="Times New Roman"/>
          <w:szCs w:val="24"/>
        </w:rPr>
        <w:t>great circle</w:t>
      </w:r>
      <w:r w:rsidR="000135D9">
        <w:rPr>
          <w:rStyle w:val="hps"/>
          <w:rFonts w:eastAsiaTheme="minorEastAsia" w:cs="Times New Roman" w:hint="eastAsia"/>
          <w:szCs w:val="24"/>
        </w:rPr>
        <w:t>,</w:t>
      </w:r>
      <w:r w:rsidRPr="00071747">
        <w:rPr>
          <w:rStyle w:val="hps"/>
          <w:rFonts w:cs="Times New Roman"/>
          <w:szCs w:val="24"/>
        </w:rPr>
        <w:t xml:space="preserve"> determined by </w:t>
      </w:r>
      <w:r w:rsidRPr="00071747">
        <w:rPr>
          <w:szCs w:val="24"/>
        </w:rPr>
        <w:t>th</w:t>
      </w:r>
      <w:r w:rsidR="00E27E33" w:rsidRPr="00071747">
        <w:rPr>
          <w:szCs w:val="24"/>
        </w:rPr>
        <w:t>ese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two</w:t>
      </w:r>
      <w:r w:rsidRPr="00071747">
        <w:rPr>
          <w:szCs w:val="24"/>
        </w:rPr>
        <w:t xml:space="preserve"> points </w:t>
      </w:r>
      <w:r w:rsidRPr="00071747">
        <w:rPr>
          <w:rStyle w:val="hps"/>
          <w:rFonts w:cs="Times New Roman"/>
          <w:szCs w:val="24"/>
        </w:rPr>
        <w:t>and</w:t>
      </w:r>
      <w:r w:rsidR="000135D9">
        <w:rPr>
          <w:rFonts w:eastAsiaTheme="minorEastAsia" w:hint="eastAsia"/>
          <w:szCs w:val="24"/>
        </w:rPr>
        <w:t xml:space="preserve"> the</w:t>
      </w:r>
      <w:r w:rsidRPr="00071747">
        <w:rPr>
          <w:szCs w:val="24"/>
        </w:rPr>
        <w:t xml:space="preserve"> center point</w:t>
      </w:r>
      <w:r w:rsidR="000135D9" w:rsidRPr="000135D9">
        <w:rPr>
          <w:szCs w:val="24"/>
        </w:rPr>
        <w:t xml:space="preserve"> </w:t>
      </w:r>
      <w:r w:rsidR="000135D9">
        <w:rPr>
          <w:rFonts w:eastAsiaTheme="minorEastAsia" w:hint="eastAsia"/>
          <w:szCs w:val="24"/>
        </w:rPr>
        <w:t xml:space="preserve">of </w:t>
      </w:r>
      <w:r w:rsidR="000135D9" w:rsidRPr="00071747">
        <w:rPr>
          <w:szCs w:val="24"/>
        </w:rPr>
        <w:t>the sphere</w:t>
      </w:r>
      <w:r w:rsidRPr="00071747">
        <w:rPr>
          <w:szCs w:val="24"/>
        </w:rPr>
        <w:t>.</w:t>
      </w:r>
    </w:p>
    <w:p w:rsidR="000420C0" w:rsidRPr="00071747" w:rsidRDefault="000420C0" w:rsidP="00071747">
      <w:pPr>
        <w:rPr>
          <w:szCs w:val="24"/>
        </w:rPr>
      </w:pPr>
    </w:p>
    <w:p w:rsidR="0044313C" w:rsidRPr="008B3E2E" w:rsidRDefault="0044313C" w:rsidP="00071747">
      <w:pPr>
        <w:rPr>
          <w:rStyle w:val="hps"/>
          <w:rFonts w:eastAsiaTheme="minorEastAsia" w:cs="Times New Roman"/>
          <w:szCs w:val="24"/>
        </w:rPr>
      </w:pPr>
      <w:r w:rsidRPr="00071747">
        <w:rPr>
          <w:rStyle w:val="hps"/>
          <w:rFonts w:cs="Times New Roman"/>
          <w:szCs w:val="24"/>
        </w:rPr>
        <w:t>The algorithm can be described as follow</w:t>
      </w:r>
      <w:r w:rsidR="007E19F9" w:rsidRPr="00071747">
        <w:rPr>
          <w:rStyle w:val="hps"/>
          <w:rFonts w:cs="Times New Roman"/>
          <w:szCs w:val="24"/>
        </w:rPr>
        <w:t>s</w:t>
      </w:r>
      <w:r w:rsidR="008B3E2E">
        <w:rPr>
          <w:rStyle w:val="hps"/>
          <w:rFonts w:eastAsiaTheme="minorEastAsia" w:cs="Times New Roman" w:hint="eastAsia"/>
          <w:szCs w:val="24"/>
        </w:rPr>
        <w:t xml:space="preserve"> [125]:</w:t>
      </w:r>
    </w:p>
    <w:p w:rsidR="0044313C" w:rsidRDefault="0044313C" w:rsidP="00071747">
      <w:pPr>
        <w:rPr>
          <w:rStyle w:val="hps"/>
          <w:rFonts w:eastAsiaTheme="minorEastAsia" w:cs="Times New Roman"/>
          <w:szCs w:val="24"/>
        </w:rPr>
      </w:pPr>
      <w:r w:rsidRPr="00071747">
        <w:rPr>
          <w:rStyle w:val="hps"/>
          <w:rFonts w:cs="Times New Roman"/>
          <w:szCs w:val="24"/>
        </w:rPr>
        <w:t xml:space="preserve">Suppose there are two points </w:t>
      </w:r>
      <m:oMath>
        <m:r>
          <w:rPr>
            <w:rStyle w:val="hps"/>
            <w:rFonts w:ascii="Cambria Math" w:hAnsi="Cambria Math" w:cs="Times New Roman"/>
            <w:szCs w:val="24"/>
          </w:rPr>
          <m:t>A</m:t>
        </m:r>
        <m:d>
          <m:dPr>
            <m:ctrlPr>
              <w:rPr>
                <w:rStyle w:val="hps"/>
                <w:rFonts w:ascii="Cambria Math" w:hAnsi="Cambria Math" w:cs="Times New Roman"/>
                <w:i/>
                <w:szCs w:val="24"/>
              </w:rPr>
            </m:ctrlPr>
          </m:dPr>
          <m:e>
            <m:r>
              <w:rPr>
                <w:rStyle w:val="hps"/>
                <w:rFonts w:ascii="Cambria Math" w:hAnsi="Cambria Math" w:cs="Times New Roman"/>
                <w:szCs w:val="24"/>
              </w:rPr>
              <m:t>X1,Y1</m:t>
            </m:r>
          </m:e>
        </m:d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 xml:space="preserve"> </m:t>
        </m:r>
      </m:oMath>
      <w:r w:rsidR="000135D9">
        <w:rPr>
          <w:rStyle w:val="hps"/>
          <w:rFonts w:eastAsiaTheme="minorEastAsia" w:cs="Times New Roman" w:hint="eastAsia"/>
          <w:szCs w:val="24"/>
        </w:rPr>
        <w:t>and</w:t>
      </w:r>
      <m:oMath>
        <m:r>
          <w:rPr>
            <w:rStyle w:val="hps"/>
            <w:rFonts w:ascii="Cambria Math" w:hAnsi="Cambria Math" w:cs="Times New Roman"/>
            <w:szCs w:val="24"/>
          </w:rPr>
          <m:t xml:space="preserve"> B</m:t>
        </m:r>
        <m:d>
          <m:dPr>
            <m:ctrlPr>
              <w:rPr>
                <w:rStyle w:val="hps"/>
                <w:rFonts w:ascii="Cambria Math" w:hAnsi="Cambria Math" w:cs="Times New Roman"/>
                <w:i/>
                <w:szCs w:val="24"/>
              </w:rPr>
            </m:ctrlPr>
          </m:dPr>
          <m:e>
            <m:r>
              <w:rPr>
                <w:rStyle w:val="hps"/>
                <w:rFonts w:ascii="Cambria Math" w:hAnsi="Cambria Math" w:cs="Times New Roman"/>
                <w:szCs w:val="24"/>
              </w:rPr>
              <m:t>X2,Y2</m:t>
            </m:r>
          </m:e>
        </m:d>
      </m:oMath>
      <w:r w:rsidR="000135D9">
        <w:rPr>
          <w:rStyle w:val="hps"/>
          <w:rFonts w:eastAsiaTheme="minorEastAsia" w:cs="Times New Roman" w:hint="eastAsia"/>
          <w:szCs w:val="24"/>
        </w:rPr>
        <w:t xml:space="preserve">; </w:t>
      </w:r>
      <m:oMath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>X</m:t>
        </m:r>
      </m:oMath>
      <w:r w:rsidR="008B3E2E">
        <w:rPr>
          <w:rStyle w:val="hps"/>
          <w:rFonts w:eastAsiaTheme="minorEastAsia" w:cs="Times New Roman" w:hint="eastAsia"/>
          <w:szCs w:val="24"/>
        </w:rPr>
        <w:t>1 and X2</w:t>
      </w:r>
      <w:r w:rsidRPr="00071747">
        <w:rPr>
          <w:rStyle w:val="hps"/>
          <w:rFonts w:cs="Times New Roman"/>
          <w:szCs w:val="24"/>
        </w:rPr>
        <w:t xml:space="preserve"> </w:t>
      </w:r>
      <w:r w:rsidR="008B3E2E">
        <w:rPr>
          <w:rStyle w:val="hps"/>
          <w:rFonts w:eastAsiaTheme="minorEastAsia" w:cs="Times New Roman" w:hint="eastAsia"/>
          <w:szCs w:val="24"/>
        </w:rPr>
        <w:t>are</w:t>
      </w:r>
      <w:r w:rsidRPr="00071747">
        <w:rPr>
          <w:rStyle w:val="hps"/>
          <w:rFonts w:cs="Times New Roman"/>
          <w:szCs w:val="24"/>
        </w:rPr>
        <w:t xml:space="preserve"> latitude</w:t>
      </w:r>
      <w:r w:rsidR="000135D9">
        <w:rPr>
          <w:rStyle w:val="hps"/>
          <w:rFonts w:eastAsiaTheme="minorEastAsia" w:cs="Times New Roman" w:hint="eastAsia"/>
          <w:szCs w:val="24"/>
        </w:rPr>
        <w:t xml:space="preserve"> and</w:t>
      </w:r>
      <w:r w:rsidRPr="00071747">
        <w:rPr>
          <w:rStyle w:val="hps"/>
          <w:rFonts w:cs="Times New Roman"/>
          <w:szCs w:val="24"/>
        </w:rPr>
        <w:t xml:space="preserve"> </w:t>
      </w:r>
      <m:oMath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>Y</m:t>
        </m:r>
      </m:oMath>
      <w:r w:rsidR="008B3E2E">
        <w:rPr>
          <w:rStyle w:val="hps"/>
          <w:rFonts w:eastAsiaTheme="minorEastAsia" w:cs="Times New Roman" w:hint="eastAsia"/>
          <w:szCs w:val="24"/>
        </w:rPr>
        <w:t>1 and Y2 are</w:t>
      </w:r>
      <w:r w:rsidRPr="00071747">
        <w:rPr>
          <w:rStyle w:val="hps"/>
          <w:rFonts w:cs="Times New Roman"/>
          <w:szCs w:val="24"/>
        </w:rPr>
        <w:t xml:space="preserve"> longitude</w:t>
      </w:r>
      <w:r w:rsidR="008B3E2E">
        <w:rPr>
          <w:rStyle w:val="hps"/>
          <w:rFonts w:eastAsiaTheme="minorEastAsia" w:cs="Times New Roman" w:hint="eastAsia"/>
          <w:szCs w:val="24"/>
        </w:rPr>
        <w:t>s</w:t>
      </w:r>
      <w:r w:rsidRPr="00071747">
        <w:rPr>
          <w:rStyle w:val="hps"/>
          <w:rFonts w:cs="Times New Roman"/>
          <w:szCs w:val="24"/>
        </w:rPr>
        <w:t>. In order to seek the spherical distance between A and B</w:t>
      </w:r>
      <w:r w:rsidR="007E19F9" w:rsidRPr="00071747">
        <w:rPr>
          <w:rStyle w:val="hps"/>
          <w:rFonts w:cs="Times New Roman"/>
          <w:szCs w:val="24"/>
        </w:rPr>
        <w:t xml:space="preserve">, we </w:t>
      </w:r>
      <w:r w:rsidR="008F129E" w:rsidRPr="00071747">
        <w:rPr>
          <w:rStyle w:val="hps"/>
          <w:rFonts w:cs="Times New Roman"/>
          <w:szCs w:val="24"/>
        </w:rPr>
        <w:t>f</w:t>
      </w:r>
      <w:r w:rsidRPr="00071747">
        <w:rPr>
          <w:rStyle w:val="hps"/>
          <w:rFonts w:cs="Times New Roman"/>
          <w:szCs w:val="24"/>
        </w:rPr>
        <w:t>irst establish a point C a</w:t>
      </w:r>
      <w:r w:rsidR="007E19F9" w:rsidRPr="00071747">
        <w:rPr>
          <w:rStyle w:val="hps"/>
          <w:rFonts w:cs="Times New Roman"/>
          <w:szCs w:val="24"/>
        </w:rPr>
        <w:t xml:space="preserve">t the </w:t>
      </w:r>
      <w:r w:rsidRPr="00071747">
        <w:rPr>
          <w:rStyle w:val="hps"/>
          <w:rFonts w:cs="Times New Roman"/>
          <w:szCs w:val="24"/>
        </w:rPr>
        <w:t xml:space="preserve">same latitude as A and </w:t>
      </w:r>
      <w:r w:rsidR="007E19F9" w:rsidRPr="00071747">
        <w:rPr>
          <w:rStyle w:val="hps"/>
          <w:rFonts w:cs="Times New Roman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 xml:space="preserve">same longitude as B. The coordinate of </w:t>
      </w:r>
      <m:oMath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>C</m:t>
        </m:r>
      </m:oMath>
      <w:r w:rsidRPr="00071747">
        <w:rPr>
          <w:rStyle w:val="hps"/>
          <w:rFonts w:cs="Times New Roman"/>
          <w:szCs w:val="24"/>
        </w:rPr>
        <w:t xml:space="preserve"> is </w:t>
      </w:r>
      <m:oMath>
        <m:d>
          <m:dPr>
            <m:ctrlPr>
              <w:rPr>
                <w:rStyle w:val="hps"/>
                <w:rFonts w:ascii="Cambria Math" w:hAnsi="Cambria Math" w:cs="Times New Roman"/>
                <w:szCs w:val="24"/>
              </w:rPr>
            </m:ctrlPr>
          </m:dPr>
          <m:e>
            <m:r>
              <w:rPr>
                <w:rStyle w:val="hps"/>
                <w:rFonts w:ascii="Cambria Math" w:hAnsi="Cambria Math" w:cs="Times New Roman"/>
                <w:szCs w:val="24"/>
              </w:rPr>
              <m:t>X1,Y2</m:t>
            </m:r>
          </m:e>
        </m:d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>.</m:t>
        </m:r>
      </m:oMath>
      <w:r w:rsidR="0077416B" w:rsidRPr="00071747">
        <w:rPr>
          <w:rStyle w:val="hps"/>
          <w:rFonts w:cs="Times New Roman"/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 xml:space="preserve">O is the center of longitude </w:t>
      </w:r>
      <w:r w:rsidR="0065185D">
        <w:rPr>
          <w:rStyle w:val="hps"/>
          <w:rFonts w:eastAsiaTheme="minorEastAsia" w:cs="Times New Roman" w:hint="eastAsia"/>
          <w:szCs w:val="24"/>
        </w:rPr>
        <w:t xml:space="preserve">for the </w:t>
      </w:r>
      <w:r w:rsidRPr="00071747">
        <w:rPr>
          <w:rStyle w:val="hps"/>
          <w:rFonts w:cs="Times New Roman"/>
          <w:szCs w:val="24"/>
        </w:rPr>
        <w:t xml:space="preserve">circle of A. E is the </w:t>
      </w:r>
      <w:r w:rsidRPr="00071747">
        <w:rPr>
          <w:rStyle w:val="hps"/>
          <w:rFonts w:cs="Times New Roman"/>
          <w:szCs w:val="24"/>
        </w:rPr>
        <w:lastRenderedPageBreak/>
        <w:t xml:space="preserve">center of longitude </w:t>
      </w:r>
      <w:r w:rsidR="0065185D">
        <w:rPr>
          <w:rStyle w:val="hps"/>
          <w:rFonts w:eastAsiaTheme="minorEastAsia" w:cs="Times New Roman" w:hint="eastAsia"/>
          <w:szCs w:val="24"/>
        </w:rPr>
        <w:t xml:space="preserve">for the </w:t>
      </w:r>
      <w:r w:rsidRPr="00071747">
        <w:rPr>
          <w:rStyle w:val="hps"/>
          <w:rFonts w:cs="Times New Roman"/>
          <w:szCs w:val="24"/>
        </w:rPr>
        <w:t xml:space="preserve">circle of B. </w:t>
      </w:r>
      <w:r w:rsidR="0065185D">
        <w:rPr>
          <w:rStyle w:val="hps"/>
          <w:rFonts w:eastAsiaTheme="minorEastAsia" w:cs="Times New Roman" w:hint="eastAsia"/>
          <w:szCs w:val="24"/>
        </w:rPr>
        <w:t>W</w:t>
      </w:r>
      <w:r w:rsidRPr="00071747">
        <w:rPr>
          <w:rStyle w:val="hps"/>
          <w:rFonts w:cs="Times New Roman"/>
          <w:szCs w:val="24"/>
        </w:rPr>
        <w:t xml:space="preserve">e </w:t>
      </w:r>
      <w:r w:rsidR="0065185D">
        <w:rPr>
          <w:rStyle w:val="hps"/>
          <w:rFonts w:eastAsiaTheme="minorEastAsia" w:cs="Times New Roman" w:hint="eastAsia"/>
          <w:szCs w:val="24"/>
        </w:rPr>
        <w:t xml:space="preserve">then </w:t>
      </w:r>
      <w:r w:rsidRPr="00071747">
        <w:rPr>
          <w:rStyle w:val="hps"/>
          <w:rFonts w:cs="Times New Roman"/>
          <w:szCs w:val="24"/>
        </w:rPr>
        <w:t xml:space="preserve">have </w:t>
      </w:r>
      <w:r w:rsidR="0065185D">
        <w:rPr>
          <w:rStyle w:val="hps"/>
          <w:rFonts w:eastAsiaTheme="minorEastAsia" w:cs="Times New Roman" w:hint="eastAsia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 xml:space="preserve">points OEBC coplanar. And the extension lines of CB and OE intersect at F (F is not </w:t>
      </w:r>
      <w:r w:rsidR="0065185D">
        <w:rPr>
          <w:rStyle w:val="hps"/>
          <w:rFonts w:eastAsiaTheme="minorEastAsia" w:cs="Times New Roman" w:hint="eastAsia"/>
          <w:szCs w:val="24"/>
        </w:rPr>
        <w:t xml:space="preserve">an </w:t>
      </w:r>
      <w:r w:rsidRPr="00071747">
        <w:rPr>
          <w:rStyle w:val="hps"/>
          <w:rFonts w:cs="Times New Roman"/>
          <w:szCs w:val="24"/>
        </w:rPr>
        <w:t>extreme point). We make line BD vertical</w:t>
      </w:r>
      <w:r w:rsidR="0065185D">
        <w:rPr>
          <w:rStyle w:val="hps"/>
          <w:rFonts w:eastAsiaTheme="minorEastAsia" w:cs="Times New Roman" w:hint="eastAsia"/>
          <w:szCs w:val="24"/>
        </w:rPr>
        <w:t>ly</w:t>
      </w:r>
      <w:r w:rsidRPr="00071747">
        <w:rPr>
          <w:rStyle w:val="hps"/>
          <w:rFonts w:cs="Times New Roman"/>
          <w:szCs w:val="24"/>
        </w:rPr>
        <w:t xml:space="preserve"> cross OC, in Figure 5</w:t>
      </w:r>
      <w:r w:rsidR="007E19F9" w:rsidRPr="00071747">
        <w:rPr>
          <w:rStyle w:val="hps"/>
          <w:rFonts w:cs="Times New Roman"/>
          <w:szCs w:val="24"/>
        </w:rPr>
        <w:t>.2.1.</w:t>
      </w:r>
    </w:p>
    <w:p w:rsidR="0035664C" w:rsidRPr="0035664C" w:rsidRDefault="0035664C" w:rsidP="00071747">
      <w:pPr>
        <w:rPr>
          <w:rFonts w:eastAsiaTheme="minorEastAsia"/>
          <w:szCs w:val="24"/>
        </w:rPr>
      </w:pPr>
    </w:p>
    <w:p w:rsidR="001867E1" w:rsidRDefault="0044313C" w:rsidP="00737E28">
      <w:pPr>
        <w:keepNext/>
        <w:widowControl/>
        <w:spacing w:line="276" w:lineRule="auto"/>
        <w:jc w:val="center"/>
      </w:pPr>
      <w:r w:rsidRPr="00072C05">
        <w:rPr>
          <w:rFonts w:eastAsia="宋体" w:cs="Times New Roman"/>
          <w:noProof/>
          <w:kern w:val="0"/>
          <w:szCs w:val="24"/>
        </w:rPr>
        <w:drawing>
          <wp:inline distT="0" distB="0" distL="0" distR="0">
            <wp:extent cx="2424430" cy="3498215"/>
            <wp:effectExtent l="19050" t="0" r="0" b="0"/>
            <wp:docPr id="125" name="图片 1" descr="C:\Users\lenovo\AppData\Roaming\Tencent\Users\1027341472\QQ\WinTemp\RichOle\5B)6Y7UC{)W`POUGTI{$T1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027341472\QQ\WinTemp\RichOle\5B)6Y7UC{)W`POUGTI{$T1K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3498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3C" w:rsidRPr="001867E1" w:rsidRDefault="00E961E3" w:rsidP="00737E28">
      <w:pPr>
        <w:pStyle w:val="af"/>
        <w:spacing w:line="276" w:lineRule="auto"/>
        <w:jc w:val="center"/>
        <w:rPr>
          <w:rFonts w:cs="Times New Roman"/>
        </w:rPr>
      </w:pPr>
      <w:bookmarkStart w:id="171" w:name="_Toc388350990"/>
      <w:proofErr w:type="gramStart"/>
      <w:r>
        <w:t>Figure 5.2</w:t>
      </w:r>
      <w:r>
        <w:rPr>
          <w:rFonts w:eastAsiaTheme="minorEastAsia" w:hint="eastAsia"/>
        </w:rPr>
        <w:t>.</w:t>
      </w:r>
      <w:proofErr w:type="gramEnd"/>
      <w:r w:rsidR="008401BD">
        <w:fldChar w:fldCharType="begin"/>
      </w:r>
      <w:r w:rsidR="00165164">
        <w:instrText xml:space="preserve"> SEQ Figure_5.2. \* ARABIC </w:instrText>
      </w:r>
      <w:r w:rsidR="008401BD">
        <w:fldChar w:fldCharType="separate"/>
      </w:r>
      <w:r w:rsidR="00AE69A1">
        <w:rPr>
          <w:noProof/>
        </w:rPr>
        <w:t>1</w:t>
      </w:r>
      <w:r w:rsidR="008401BD">
        <w:fldChar w:fldCharType="end"/>
      </w:r>
      <w:r w:rsidR="001867E1">
        <w:rPr>
          <w:rFonts w:eastAsiaTheme="minorEastAsia" w:cs="Times New Roman" w:hint="eastAsia"/>
        </w:rPr>
        <w:t xml:space="preserve"> </w:t>
      </w:r>
      <w:r w:rsidR="00D05CCC">
        <w:rPr>
          <w:rFonts w:eastAsiaTheme="minorEastAsia" w:cs="Times New Roman" w:hint="eastAsia"/>
          <w:szCs w:val="24"/>
        </w:rPr>
        <w:t xml:space="preserve">Calculation of inferior arc </w:t>
      </w:r>
      <w:r w:rsidR="001335C5">
        <w:rPr>
          <w:rFonts w:eastAsiaTheme="minorEastAsia" w:cs="Times New Roman" w:hint="eastAsia"/>
          <w:szCs w:val="24"/>
        </w:rPr>
        <w:t>[</w:t>
      </w:r>
      <w:r w:rsidR="008401BD">
        <w:rPr>
          <w:rFonts w:eastAsiaTheme="minorEastAsia" w:cs="Times New Roman"/>
          <w:szCs w:val="24"/>
        </w:rPr>
        <w:fldChar w:fldCharType="begin"/>
      </w:r>
      <w:r w:rsidR="001335C5">
        <w:rPr>
          <w:rFonts w:eastAsiaTheme="minorEastAsia" w:cs="Times New Roman"/>
          <w:szCs w:val="24"/>
        </w:rPr>
        <w:instrText xml:space="preserve"> </w:instrText>
      </w:r>
      <w:r w:rsidR="001335C5">
        <w:rPr>
          <w:rFonts w:eastAsiaTheme="minorEastAsia" w:cs="Times New Roman" w:hint="eastAsia"/>
          <w:szCs w:val="24"/>
        </w:rPr>
        <w:instrText>NOTEREF _Ref387452169 \h</w:instrText>
      </w:r>
      <w:r w:rsidR="001335C5">
        <w:rPr>
          <w:rFonts w:eastAsiaTheme="minorEastAsia" w:cs="Times New Roman"/>
          <w:szCs w:val="24"/>
        </w:rPr>
        <w:instrText xml:space="preserve"> </w:instrText>
      </w:r>
      <w:r w:rsidR="008401BD">
        <w:rPr>
          <w:rFonts w:eastAsiaTheme="minorEastAsia" w:cs="Times New Roman"/>
          <w:szCs w:val="24"/>
        </w:rPr>
      </w:r>
      <w:r w:rsidR="008401BD">
        <w:rPr>
          <w:rFonts w:eastAsiaTheme="minorEastAsia" w:cs="Times New Roman"/>
          <w:szCs w:val="24"/>
        </w:rPr>
        <w:fldChar w:fldCharType="separate"/>
      </w:r>
      <w:r w:rsidR="00AE69A1">
        <w:rPr>
          <w:rFonts w:eastAsiaTheme="minorEastAsia" w:cs="Times New Roman"/>
          <w:szCs w:val="24"/>
        </w:rPr>
        <w:t>125</w:t>
      </w:r>
      <w:r w:rsidR="008401BD">
        <w:rPr>
          <w:rFonts w:eastAsiaTheme="minorEastAsia" w:cs="Times New Roman"/>
          <w:szCs w:val="24"/>
        </w:rPr>
        <w:fldChar w:fldCharType="end"/>
      </w:r>
      <w:r w:rsidR="001335C5">
        <w:rPr>
          <w:rFonts w:eastAsiaTheme="minorEastAsia" w:cs="Times New Roman" w:hint="eastAsia"/>
          <w:szCs w:val="24"/>
        </w:rPr>
        <w:t>]</w:t>
      </w:r>
      <w:bookmarkEnd w:id="171"/>
    </w:p>
    <w:p w:rsidR="008F129E" w:rsidRPr="00072C05" w:rsidRDefault="008F129E" w:rsidP="00737E28">
      <w:pPr>
        <w:spacing w:line="276" w:lineRule="auto"/>
        <w:rPr>
          <w:rFonts w:cs="Times New Roman"/>
        </w:rPr>
      </w:pPr>
    </w:p>
    <w:p w:rsidR="0044313C" w:rsidRPr="00071747" w:rsidRDefault="0044313C" w:rsidP="00071747">
      <w:pPr>
        <w:rPr>
          <w:szCs w:val="24"/>
        </w:rPr>
      </w:pPr>
      <w:r w:rsidRPr="00071747">
        <w:rPr>
          <w:kern w:val="0"/>
          <w:szCs w:val="24"/>
        </w:rPr>
        <w:t>Since</w:t>
      </w:r>
      <w:r w:rsidRPr="00071747">
        <w:rPr>
          <w:szCs w:val="24"/>
        </w:rPr>
        <w:t xml:space="preserve"> OF is vertical to the plane longitude circle of A and B, we </w:t>
      </w:r>
      <w:r w:rsidR="00547F8C" w:rsidRPr="00071747">
        <w:rPr>
          <w:szCs w:val="24"/>
        </w:rPr>
        <w:t>have</w:t>
      </w:r>
      <m:oMath>
        <m:r>
          <m:rPr>
            <m:sty m:val="p"/>
          </m:rPr>
          <w:rPr>
            <w:rFonts w:ascii="Cambria Math" w:hAnsi="Cambria Math"/>
            <w:szCs w:val="24"/>
          </w:rPr>
          <m:t xml:space="preserve"> </m:t>
        </m:r>
        <m:r>
          <w:rPr>
            <w:rFonts w:ascii="Cambria Math" w:hAnsi="Cambria Math"/>
            <w:szCs w:val="24"/>
          </w:rPr>
          <m:t>OF⊥OC, OF⊥BE,OF⊥OA</m:t>
        </m:r>
      </m:oMath>
      <w:r w:rsidR="0065185D">
        <w:rPr>
          <w:rFonts w:eastAsiaTheme="minorEastAsia" w:hint="eastAsia"/>
          <w:szCs w:val="24"/>
        </w:rPr>
        <w:t>.</w:t>
      </w:r>
      <w:r w:rsidRPr="00025620">
        <w:rPr>
          <w:i/>
          <w:szCs w:val="24"/>
        </w:rPr>
        <w:t xml:space="preserve"> </w:t>
      </w:r>
      <w:r w:rsidR="0065185D">
        <w:rPr>
          <w:rFonts w:eastAsiaTheme="minorEastAsia" w:hint="eastAsia"/>
          <w:szCs w:val="24"/>
        </w:rPr>
        <w:t>W</w:t>
      </w:r>
      <w:r w:rsidRPr="00071747">
        <w:rPr>
          <w:szCs w:val="24"/>
        </w:rPr>
        <w:t xml:space="preserve">e will </w:t>
      </w:r>
      <w:r w:rsidR="0065185D">
        <w:rPr>
          <w:rFonts w:eastAsiaTheme="minorEastAsia" w:hint="eastAsia"/>
          <w:szCs w:val="24"/>
        </w:rPr>
        <w:t xml:space="preserve">then </w:t>
      </w:r>
      <w:r w:rsidR="008F129E" w:rsidRPr="00071747">
        <w:rPr>
          <w:szCs w:val="24"/>
        </w:rPr>
        <w:t>get</w:t>
      </w:r>
      <m:oMath>
        <m:r>
          <m:rPr>
            <m:sty m:val="p"/>
          </m:rPr>
          <w:rPr>
            <w:rFonts w:ascii="Cambria Math" w:hAnsi="Cambria Math"/>
            <w:szCs w:val="24"/>
          </w:rPr>
          <m:t xml:space="preserve"> </m:t>
        </m:r>
        <m:r>
          <w:rPr>
            <w:rFonts w:ascii="Cambria Math" w:hAnsi="Cambria Math"/>
            <w:szCs w:val="24"/>
          </w:rPr>
          <m:t>△OCF∼△BEF</m:t>
        </m:r>
      </m:oMath>
      <w:r w:rsidRPr="00025620">
        <w:rPr>
          <w:i/>
          <w:szCs w:val="24"/>
        </w:rPr>
        <w:t>,</w:t>
      </w:r>
      <w:r w:rsidRPr="00071747">
        <w:rPr>
          <w:szCs w:val="24"/>
        </w:rPr>
        <w:t xml:space="preserve"> that is </w:t>
      </w:r>
      <m:oMath>
        <m:f>
          <m:fPr>
            <m:ctrlPr>
              <w:rPr>
                <w:rFonts w:ascii="Cambria Math" w:hAnsi="Cambria Math"/>
                <w:i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BF</m:t>
            </m:r>
          </m:num>
          <m:den>
            <m:r>
              <w:rPr>
                <w:rFonts w:ascii="Cambria Math" w:hAnsi="Cambria Math"/>
                <w:szCs w:val="24"/>
              </w:rPr>
              <m:t>CF</m:t>
            </m:r>
          </m:den>
        </m:f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BE</m:t>
            </m:r>
          </m:num>
          <m:den>
            <m:r>
              <w:rPr>
                <w:rFonts w:ascii="Cambria Math" w:hAnsi="Cambria Math"/>
                <w:szCs w:val="24"/>
              </w:rPr>
              <m:t>OC</m:t>
            </m:r>
          </m:den>
        </m:f>
        <m:r>
          <w:rPr>
            <w:rFonts w:ascii="Cambria Math" w:hAnsi="Cambria Math"/>
            <w:szCs w:val="24"/>
          </w:rPr>
          <m:t>.</m:t>
        </m:r>
      </m:oMath>
    </w:p>
    <w:p w:rsidR="0044313C" w:rsidRPr="0065185D" w:rsidRDefault="0044313C" w:rsidP="00071747">
      <w:pPr>
        <w:rPr>
          <w:rFonts w:eastAsiaTheme="minorEastAsia"/>
          <w:szCs w:val="24"/>
        </w:rPr>
      </w:pPr>
      <w:r w:rsidRPr="00071747">
        <w:rPr>
          <w:kern w:val="0"/>
          <w:szCs w:val="24"/>
        </w:rPr>
        <w:t xml:space="preserve">Since </w:t>
      </w:r>
      <m:oMath>
        <m:r>
          <m:rPr>
            <m:sty m:val="p"/>
          </m:rPr>
          <w:rPr>
            <w:rFonts w:ascii="Cambria Math" w:hAnsi="Cambria Math"/>
            <w:szCs w:val="24"/>
          </w:rPr>
          <m:t>△FOA ,  △FOC</m:t>
        </m:r>
      </m:oMath>
      <w:r w:rsidRPr="00071747">
        <w:rPr>
          <w:szCs w:val="24"/>
        </w:rPr>
        <w:t xml:space="preserve"> </w:t>
      </w:r>
      <w:r w:rsidR="008F129E" w:rsidRPr="00071747">
        <w:rPr>
          <w:szCs w:val="24"/>
        </w:rPr>
        <w:t>is</w:t>
      </w:r>
      <w:r w:rsidRPr="00071747">
        <w:rPr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/>
            <w:szCs w:val="24"/>
          </w:rPr>
          <m:t xml:space="preserve">∟ </m:t>
        </m:r>
      </m:oMath>
      <w:r w:rsidRPr="00071747">
        <w:rPr>
          <w:szCs w:val="24"/>
        </w:rPr>
        <w:t>triangle it is easy to get</w:t>
      </w:r>
      <w:r w:rsidR="0065185D">
        <w:rPr>
          <w:rFonts w:eastAsiaTheme="minorEastAsia" w:hint="eastAsia"/>
          <w:szCs w:val="24"/>
        </w:rPr>
        <w:t>:</w:t>
      </w:r>
    </w:p>
    <w:p w:rsidR="0044313C" w:rsidRPr="00025620" w:rsidRDefault="008401BD" w:rsidP="00280CFD">
      <w:pPr>
        <w:jc w:val="center"/>
        <w:rPr>
          <w:rFonts w:eastAsiaTheme="minorEastAsia"/>
          <w:i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AF</m:t>
            </m:r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  <m:r>
          <w:rPr>
            <w:rFonts w:ascii="Cambria Math" w:hAnsi="Cambria Math"/>
            <w:szCs w:val="24"/>
          </w:rPr>
          <m:t>=</m:t>
        </m:r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OA</m:t>
            </m:r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  <m:r>
          <w:rPr>
            <w:rFonts w:ascii="Cambria Math" w:hAnsi="Cambria Math"/>
            <w:szCs w:val="24"/>
          </w:rPr>
          <m:t>+</m:t>
        </m:r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OF</m:t>
            </m:r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</m:oMath>
      <w:r w:rsidR="00025620">
        <w:rPr>
          <w:rFonts w:eastAsiaTheme="minorEastAsia" w:hint="eastAsia"/>
          <w:i/>
          <w:szCs w:val="24"/>
        </w:rPr>
        <w:t xml:space="preserve">     </w:t>
      </w:r>
      <w:r w:rsidR="00025620" w:rsidRPr="00025620">
        <w:rPr>
          <w:rFonts w:eastAsiaTheme="minorEastAsia" w:hint="eastAsia"/>
          <w:szCs w:val="24"/>
        </w:rPr>
        <w:t xml:space="preserve"> (5.2.2)</w:t>
      </w:r>
    </w:p>
    <w:p w:rsidR="0044313C" w:rsidRPr="00025620" w:rsidRDefault="008401BD" w:rsidP="00025620">
      <w:pPr>
        <w:jc w:val="center"/>
        <w:rPr>
          <w:rFonts w:eastAsiaTheme="minorEastAsia"/>
          <w:i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CF</m:t>
            </m:r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  <m:r>
          <w:rPr>
            <w:rFonts w:ascii="Cambria Math" w:hAnsi="Cambria Math"/>
            <w:szCs w:val="24"/>
          </w:rPr>
          <m:t>=</m:t>
        </m:r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OC</m:t>
            </m:r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  <m:r>
          <w:rPr>
            <w:rFonts w:ascii="Cambria Math" w:hAnsi="Cambria Math"/>
            <w:szCs w:val="24"/>
          </w:rPr>
          <m:t>+</m:t>
        </m:r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OF</m:t>
            </m:r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</m:oMath>
      <w:r w:rsidR="00025620">
        <w:rPr>
          <w:rFonts w:eastAsiaTheme="minorEastAsia" w:hint="eastAsia"/>
          <w:i/>
          <w:szCs w:val="24"/>
        </w:rPr>
        <w:t xml:space="preserve">      </w:t>
      </w:r>
      <w:r w:rsidR="00025620" w:rsidRPr="00025620">
        <w:rPr>
          <w:rFonts w:eastAsiaTheme="minorEastAsia" w:hint="eastAsia"/>
          <w:szCs w:val="24"/>
        </w:rPr>
        <w:t>(5.2.3)</w:t>
      </w:r>
    </w:p>
    <w:p w:rsidR="0044313C" w:rsidRPr="00071747" w:rsidRDefault="0044313C" w:rsidP="00E95187">
      <w:pPr>
        <w:rPr>
          <w:szCs w:val="24"/>
        </w:rPr>
      </w:pPr>
      <w:r w:rsidRPr="00071747">
        <w:rPr>
          <w:szCs w:val="24"/>
        </w:rPr>
        <w:t xml:space="preserve">As long as </w:t>
      </w:r>
      <w:r w:rsidR="008F129E" w:rsidRPr="00071747">
        <w:rPr>
          <w:szCs w:val="24"/>
        </w:rPr>
        <w:t>A</w:t>
      </w:r>
      <w:r w:rsidR="0065185D">
        <w:rPr>
          <w:rFonts w:eastAsiaTheme="minorEastAsia" w:hint="eastAsia"/>
          <w:szCs w:val="24"/>
        </w:rPr>
        <w:t xml:space="preserve"> and </w:t>
      </w:r>
      <w:r w:rsidR="008F129E" w:rsidRPr="00071747">
        <w:rPr>
          <w:szCs w:val="24"/>
        </w:rPr>
        <w:t>C</w:t>
      </w:r>
      <w:r w:rsidRPr="00071747">
        <w:rPr>
          <w:szCs w:val="24"/>
        </w:rPr>
        <w:t xml:space="preserve"> are in the same longitude circle, </w:t>
      </w:r>
      <m:oMath>
        <m:r>
          <w:rPr>
            <w:rFonts w:ascii="Cambria Math" w:hAnsi="Cambria Math"/>
            <w:szCs w:val="24"/>
          </w:rPr>
          <m:t>OA=OC</m:t>
        </m:r>
        <m:r>
          <m:rPr>
            <m:sty m:val="p"/>
          </m:rPr>
          <w:rPr>
            <w:rFonts w:ascii="Cambria Math" w:hAnsi="Cambria Math"/>
            <w:szCs w:val="24"/>
          </w:rPr>
          <m:t xml:space="preserve">.   </m:t>
        </m:r>
      </m:oMath>
      <w:r w:rsidR="00280CFD">
        <w:rPr>
          <w:szCs w:val="24"/>
        </w:rPr>
        <w:t>That is</w:t>
      </w:r>
      <w:r w:rsidR="0065185D">
        <w:rPr>
          <w:rFonts w:eastAsiaTheme="minorEastAsia" w:hint="eastAsia"/>
          <w:szCs w:val="24"/>
        </w:rPr>
        <w:t xml:space="preserve"> </w:t>
      </w:r>
      <m:oMath>
        <m:r>
          <w:rPr>
            <w:rFonts w:ascii="Cambria Math" w:hAnsi="Cambria Math"/>
            <w:szCs w:val="24"/>
          </w:rPr>
          <m:t>AF=CF</m:t>
        </m:r>
      </m:oMath>
      <w:r w:rsidR="0065185D">
        <w:rPr>
          <w:rFonts w:eastAsiaTheme="minorEastAsia" w:hint="eastAsia"/>
          <w:szCs w:val="24"/>
        </w:rPr>
        <w:t xml:space="preserve">. </w:t>
      </w:r>
      <w:r w:rsidRPr="00071747">
        <w:rPr>
          <w:szCs w:val="24"/>
        </w:rPr>
        <w:t xml:space="preserve">In </w:t>
      </w:r>
      <m:oMath>
        <m:r>
          <m:rPr>
            <m:sty m:val="p"/>
          </m:rPr>
          <w:rPr>
            <w:rFonts w:ascii="Cambria Math" w:hAnsi="Cambria Math"/>
            <w:szCs w:val="24"/>
          </w:rPr>
          <m:t xml:space="preserve">△FAC </m:t>
        </m:r>
      </m:oMath>
      <w:r w:rsidRPr="00071747">
        <w:rPr>
          <w:szCs w:val="24"/>
        </w:rPr>
        <w:t xml:space="preserve"> let </w:t>
      </w:r>
      <m:oMath>
        <m:r>
          <w:rPr>
            <w:rFonts w:ascii="Cambria Math" w:hAnsi="Cambria Math"/>
            <w:szCs w:val="24"/>
          </w:rPr>
          <m:t>∠ACF=α</m:t>
        </m:r>
      </m:oMath>
      <w:r w:rsidR="0065185D">
        <w:rPr>
          <w:rFonts w:eastAsiaTheme="minorEastAsia" w:hint="eastAsia"/>
          <w:szCs w:val="24"/>
        </w:rPr>
        <w:t>.</w:t>
      </w:r>
      <w:r w:rsidRPr="00025620">
        <w:rPr>
          <w:i/>
          <w:szCs w:val="24"/>
        </w:rPr>
        <w:t xml:space="preserve"> </w:t>
      </w:r>
    </w:p>
    <w:p w:rsidR="0044313C" w:rsidRPr="00071747" w:rsidRDefault="0044313C" w:rsidP="00E95187">
      <w:pPr>
        <w:rPr>
          <w:szCs w:val="24"/>
        </w:rPr>
      </w:pPr>
      <w:r w:rsidRPr="00071747">
        <w:rPr>
          <w:szCs w:val="24"/>
        </w:rPr>
        <w:t>According to the laws of Cosine we can get:</w:t>
      </w:r>
    </w:p>
    <w:p w:rsidR="0044313C" w:rsidRDefault="008401BD" w:rsidP="00025620">
      <w:pPr>
        <w:jc w:val="center"/>
        <w:rPr>
          <w:rFonts w:eastAsiaTheme="minorEastAsia"/>
          <w:kern w:val="0"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AF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/>
            <w:kern w:val="0"/>
            <w:szCs w:val="24"/>
          </w:rPr>
          <m:t>=</m:t>
        </m:r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AC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/>
            <w:kern w:val="0"/>
            <w:szCs w:val="24"/>
          </w:rPr>
          <m:t>+</m:t>
        </m:r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CF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/>
            <w:kern w:val="0"/>
            <w:szCs w:val="24"/>
          </w:rPr>
          <m:t>-2</m:t>
        </m:r>
        <m:r>
          <w:rPr>
            <w:rFonts w:ascii="Cambria Math" w:hAnsi="Cambria Math" w:cs="Cambria Math"/>
            <w:kern w:val="0"/>
            <w:szCs w:val="24"/>
          </w:rPr>
          <m:t>×</m:t>
        </m:r>
        <m:r>
          <w:rPr>
            <w:rFonts w:ascii="Cambria Math" w:hAnsi="Cambria Math"/>
            <w:kern w:val="0"/>
            <w:szCs w:val="24"/>
          </w:rPr>
          <m:t>AC×CF×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cos</m:t>
            </m:r>
          </m:fName>
          <m:e>
            <m:r>
              <w:rPr>
                <w:rFonts w:ascii="Cambria Math" w:hAnsi="Cambria Math"/>
                <w:kern w:val="0"/>
                <w:szCs w:val="24"/>
              </w:rPr>
              <m:t>α</m:t>
            </m:r>
          </m:e>
        </m:func>
      </m:oMath>
      <w:r w:rsidR="00025620">
        <w:rPr>
          <w:rFonts w:eastAsiaTheme="minorEastAsia" w:hint="eastAsia"/>
          <w:i/>
          <w:kern w:val="0"/>
          <w:szCs w:val="24"/>
        </w:rPr>
        <w:t xml:space="preserve">   </w:t>
      </w:r>
      <w:r w:rsidR="00025620" w:rsidRPr="00025620">
        <w:rPr>
          <w:rFonts w:eastAsiaTheme="minorEastAsia" w:hint="eastAsia"/>
          <w:kern w:val="0"/>
          <w:szCs w:val="24"/>
        </w:rPr>
        <w:t>(5.2.4)</w:t>
      </w:r>
    </w:p>
    <w:p w:rsidR="0065185D" w:rsidRPr="00025620" w:rsidRDefault="0065185D" w:rsidP="00025620">
      <w:pPr>
        <w:jc w:val="center"/>
        <w:rPr>
          <w:rFonts w:eastAsiaTheme="minorEastAsia"/>
          <w:i/>
          <w:kern w:val="0"/>
          <w:szCs w:val="24"/>
        </w:rPr>
      </w:pPr>
    </w:p>
    <w:p w:rsidR="0044313C" w:rsidRPr="00071747" w:rsidRDefault="0065185D" w:rsidP="00E95187">
      <w:pPr>
        <w:rPr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>This can be s</w:t>
      </w:r>
      <w:r w:rsidR="0044313C" w:rsidRPr="00071747">
        <w:rPr>
          <w:kern w:val="0"/>
          <w:szCs w:val="24"/>
        </w:rPr>
        <w:t>implifi</w:t>
      </w:r>
      <w:r>
        <w:rPr>
          <w:rFonts w:eastAsiaTheme="minorEastAsia" w:hint="eastAsia"/>
          <w:kern w:val="0"/>
          <w:szCs w:val="24"/>
        </w:rPr>
        <w:t>ed</w:t>
      </w:r>
      <w:r w:rsidR="0044313C" w:rsidRPr="00071747">
        <w:rPr>
          <w:kern w:val="0"/>
          <w:szCs w:val="24"/>
        </w:rPr>
        <w:t xml:space="preserve"> as:</w:t>
      </w:r>
    </w:p>
    <w:p w:rsidR="0044313C" w:rsidRPr="00025620" w:rsidRDefault="008401BD" w:rsidP="00025620">
      <w:pPr>
        <w:jc w:val="center"/>
        <w:rPr>
          <w:rFonts w:eastAsiaTheme="minorEastAsia"/>
          <w:kern w:val="0"/>
          <w:szCs w:val="24"/>
        </w:rPr>
      </w:pPr>
      <m:oMath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cos</m:t>
            </m:r>
          </m:fName>
          <m:e>
            <m:r>
              <w:rPr>
                <w:rFonts w:ascii="Cambria Math" w:hAnsi="Cambria Math"/>
                <w:kern w:val="0"/>
                <w:szCs w:val="24"/>
              </w:rPr>
              <m:t>α=AC/2CF</m:t>
            </m:r>
          </m:e>
        </m:func>
      </m:oMath>
      <w:r w:rsidR="00025620" w:rsidRPr="00025620">
        <w:rPr>
          <w:rFonts w:eastAsiaTheme="minorEastAsia" w:hint="eastAsia"/>
          <w:i/>
          <w:kern w:val="0"/>
          <w:szCs w:val="24"/>
        </w:rPr>
        <w:t xml:space="preserve"> </w:t>
      </w:r>
      <w:r w:rsidR="00025620">
        <w:rPr>
          <w:rFonts w:eastAsiaTheme="minorEastAsia" w:hint="eastAsia"/>
          <w:kern w:val="0"/>
          <w:szCs w:val="24"/>
        </w:rPr>
        <w:t xml:space="preserve">  (5.2.5)</w:t>
      </w:r>
    </w:p>
    <w:p w:rsidR="0044313C" w:rsidRPr="0065185D" w:rsidRDefault="0044313C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t>Thus</w:t>
      </w:r>
      <w:r w:rsidR="0065185D">
        <w:rPr>
          <w:rFonts w:eastAsiaTheme="minorEastAsia" w:hint="eastAsia"/>
          <w:kern w:val="0"/>
          <w:szCs w:val="24"/>
        </w:rPr>
        <w:t>,</w:t>
      </w:r>
      <w:r w:rsidRPr="00071747">
        <w:rPr>
          <w:kern w:val="0"/>
          <w:szCs w:val="24"/>
        </w:rPr>
        <w:t xml:space="preserve"> from</w:t>
      </w:r>
      <w:r w:rsidR="0065185D">
        <w:rPr>
          <w:rFonts w:eastAsiaTheme="minorEastAsia" w:hint="eastAsia"/>
          <w:kern w:val="0"/>
          <w:szCs w:val="24"/>
        </w:rPr>
        <w:t>:</w:t>
      </w:r>
    </w:p>
    <w:p w:rsidR="0065185D" w:rsidRPr="00025620" w:rsidRDefault="008401BD" w:rsidP="0065185D">
      <w:pPr>
        <w:jc w:val="center"/>
        <w:rPr>
          <w:rFonts w:eastAsiaTheme="minorEastAsia"/>
          <w:kern w:val="0"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AB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/>
            <w:kern w:val="0"/>
            <w:szCs w:val="24"/>
          </w:rPr>
          <m:t>=</m:t>
        </m:r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AC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/>
            <w:kern w:val="0"/>
            <w:szCs w:val="24"/>
          </w:rPr>
          <m:t>+</m:t>
        </m:r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CB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/>
            <w:kern w:val="0"/>
            <w:szCs w:val="24"/>
          </w:rPr>
          <m:t>-2</m:t>
        </m:r>
        <m:r>
          <w:rPr>
            <w:rFonts w:ascii="Cambria Math" w:hAnsi="Cambria Math" w:cs="Cambria Math"/>
            <w:kern w:val="0"/>
            <w:szCs w:val="24"/>
          </w:rPr>
          <m:t>×</m:t>
        </m:r>
        <m:r>
          <w:rPr>
            <w:rFonts w:ascii="Cambria Math" w:hAnsi="Cambria Math"/>
            <w:kern w:val="0"/>
            <w:szCs w:val="24"/>
          </w:rPr>
          <m:t>AC</m:t>
        </m:r>
        <m:r>
          <w:rPr>
            <w:rFonts w:ascii="Cambria Math" w:hAnsi="Cambria Math" w:cs="Cambria Math"/>
            <w:kern w:val="0"/>
            <w:szCs w:val="24"/>
          </w:rPr>
          <m:t>×</m:t>
        </m:r>
        <m:r>
          <w:rPr>
            <w:rFonts w:ascii="Cambria Math" w:hAnsi="Cambria Math"/>
            <w:kern w:val="0"/>
            <w:szCs w:val="24"/>
          </w:rPr>
          <m:t>CB</m:t>
        </m:r>
        <m:r>
          <w:rPr>
            <w:rFonts w:ascii="Cambria Math" w:hAnsi="Cambria Math" w:cs="Cambria Math"/>
            <w:kern w:val="0"/>
            <w:szCs w:val="24"/>
          </w:rPr>
          <m:t>×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cos</m:t>
            </m:r>
          </m:fName>
          <m:e>
            <m:r>
              <w:rPr>
                <w:rFonts w:ascii="Cambria Math" w:hAnsi="Cambria Math"/>
                <w:kern w:val="0"/>
                <w:szCs w:val="24"/>
              </w:rPr>
              <m:t>α</m:t>
            </m:r>
          </m:e>
        </m:func>
      </m:oMath>
      <w:r w:rsidR="00025620">
        <w:rPr>
          <w:rFonts w:eastAsiaTheme="minorEastAsia" w:hint="eastAsia"/>
          <w:kern w:val="0"/>
          <w:szCs w:val="24"/>
        </w:rPr>
        <w:t xml:space="preserve">   (5.2.6)</w:t>
      </w:r>
    </w:p>
    <w:p w:rsidR="0044313C" w:rsidRPr="0065185D" w:rsidRDefault="0044313C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t>We can get</w:t>
      </w:r>
      <w:r w:rsidR="0065185D">
        <w:rPr>
          <w:rFonts w:eastAsiaTheme="minorEastAsia" w:hint="eastAsia"/>
          <w:kern w:val="0"/>
          <w:szCs w:val="24"/>
        </w:rPr>
        <w:t>:</w:t>
      </w:r>
    </w:p>
    <w:p w:rsidR="0044313C" w:rsidRPr="00071747" w:rsidRDefault="008401BD" w:rsidP="00025620">
      <w:pPr>
        <w:jc w:val="center"/>
        <w:rPr>
          <w:kern w:val="0"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AB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/>
            <w:kern w:val="0"/>
            <w:szCs w:val="24"/>
          </w:rPr>
          <m:t>=</m:t>
        </m:r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AC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 w:cs="Cambria Math"/>
            <w:kern w:val="0"/>
            <w:szCs w:val="24"/>
          </w:rPr>
          <m:t>×</m:t>
        </m:r>
        <m:r>
          <w:rPr>
            <w:rFonts w:ascii="Cambria Math" w:hAnsi="Cambria Math"/>
            <w:kern w:val="0"/>
            <w:szCs w:val="24"/>
          </w:rPr>
          <m:t>BE/OC+</m:t>
        </m:r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CB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</m:oMath>
      <w:r w:rsidR="0044313C" w:rsidRPr="00025620">
        <w:rPr>
          <w:i/>
          <w:kern w:val="0"/>
          <w:szCs w:val="24"/>
        </w:rPr>
        <w:t xml:space="preserve">   </w:t>
      </w:r>
      <w:r w:rsidR="0044313C" w:rsidRPr="00071747">
        <w:rPr>
          <w:kern w:val="0"/>
          <w:szCs w:val="24"/>
        </w:rPr>
        <w:t xml:space="preserve">          (</w:t>
      </w:r>
      <w:r w:rsidR="00025620">
        <w:rPr>
          <w:rFonts w:eastAsiaTheme="minorEastAsia" w:hint="eastAsia"/>
          <w:kern w:val="0"/>
          <w:szCs w:val="24"/>
        </w:rPr>
        <w:t>5.2.7</w:t>
      </w:r>
      <w:r w:rsidR="0044313C" w:rsidRPr="00071747">
        <w:rPr>
          <w:kern w:val="0"/>
          <w:szCs w:val="24"/>
        </w:rPr>
        <w:t>)</w:t>
      </w:r>
    </w:p>
    <w:p w:rsidR="0044313C" w:rsidRPr="0065185D" w:rsidRDefault="0044313C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t>Consider</w:t>
      </w:r>
      <w:r w:rsidR="007E19F9" w:rsidRPr="00071747">
        <w:rPr>
          <w:kern w:val="0"/>
          <w:szCs w:val="24"/>
        </w:rPr>
        <w:t>ing</w:t>
      </w:r>
      <w:r w:rsidRPr="00071747">
        <w:rPr>
          <w:kern w:val="0"/>
          <w:szCs w:val="24"/>
        </w:rPr>
        <w:t xml:space="preserve"> the definition of longitude and latitude, we have</w:t>
      </w:r>
      <w:r w:rsidR="0065185D">
        <w:rPr>
          <w:rFonts w:eastAsiaTheme="minorEastAsia" w:hint="eastAsia"/>
          <w:kern w:val="0"/>
          <w:szCs w:val="24"/>
        </w:rPr>
        <w:t>:</w:t>
      </w:r>
    </w:p>
    <w:p w:rsidR="0044313C" w:rsidRPr="00025620" w:rsidRDefault="00025620" w:rsidP="00025620">
      <w:pPr>
        <w:jc w:val="center"/>
        <w:rPr>
          <w:rFonts w:eastAsiaTheme="minorEastAsia"/>
          <w:i/>
          <w:kern w:val="0"/>
          <w:szCs w:val="24"/>
        </w:rPr>
      </w:pPr>
      <m:oMath>
        <m:r>
          <w:rPr>
            <w:rFonts w:ascii="Cambria Math" w:hAnsi="Cambria Math"/>
            <w:kern w:val="0"/>
            <w:szCs w:val="24"/>
          </w:rPr>
          <m:t>OC=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cos</m:t>
            </m:r>
          </m:fName>
          <m:e>
            <m:r>
              <w:rPr>
                <w:rFonts w:ascii="Cambria Math" w:hAnsi="Cambria Math"/>
                <w:kern w:val="0"/>
                <w:szCs w:val="24"/>
              </w:rPr>
              <m:t>x1</m:t>
            </m:r>
          </m:e>
        </m:func>
        <m:r>
          <w:rPr>
            <w:rFonts w:ascii="Cambria Math" w:hAnsi="Cambria Math"/>
            <w:kern w:val="0"/>
            <w:szCs w:val="24"/>
          </w:rPr>
          <m:t>, BE=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cos</m:t>
            </m:r>
          </m:fName>
          <m:e>
            <m:r>
              <w:rPr>
                <w:rFonts w:ascii="Cambria Math" w:hAnsi="Cambria Math"/>
                <w:kern w:val="0"/>
                <w:szCs w:val="24"/>
              </w:rPr>
              <m:t>x2</m:t>
            </m:r>
          </m:e>
        </m:func>
      </m:oMath>
      <w:r w:rsidRPr="00025620">
        <w:rPr>
          <w:rFonts w:eastAsiaTheme="minorEastAsia" w:hint="eastAsia"/>
          <w:i/>
          <w:kern w:val="0"/>
          <w:szCs w:val="24"/>
        </w:rPr>
        <w:t xml:space="preserve">   </w:t>
      </w:r>
      <w:r>
        <w:rPr>
          <w:rFonts w:eastAsiaTheme="minorEastAsia" w:hint="eastAsia"/>
          <w:i/>
          <w:kern w:val="0"/>
          <w:szCs w:val="24"/>
        </w:rPr>
        <w:t xml:space="preserve">   </w:t>
      </w:r>
      <w:r w:rsidR="0035664C">
        <w:rPr>
          <w:rFonts w:eastAsiaTheme="minorEastAsia" w:hint="eastAsia"/>
          <w:i/>
          <w:kern w:val="0"/>
          <w:szCs w:val="24"/>
        </w:rPr>
        <w:t xml:space="preserve">    </w:t>
      </w:r>
      <w:r w:rsidRPr="00025620">
        <w:rPr>
          <w:rFonts w:eastAsiaTheme="minorEastAsia" w:hint="eastAsia"/>
          <w:kern w:val="0"/>
          <w:szCs w:val="24"/>
        </w:rPr>
        <w:t>(5.2.8)</w:t>
      </w:r>
    </w:p>
    <w:p w:rsidR="0044313C" w:rsidRPr="00025620" w:rsidRDefault="00025620" w:rsidP="00025620">
      <w:pPr>
        <w:jc w:val="center"/>
        <w:rPr>
          <w:rFonts w:eastAsiaTheme="minorEastAsia"/>
          <w:i/>
          <w:kern w:val="0"/>
          <w:szCs w:val="24"/>
        </w:rPr>
      </w:pPr>
      <m:oMath>
        <m:r>
          <w:rPr>
            <w:rFonts w:ascii="Cambria Math" w:hAnsi="Cambria Math"/>
            <w:kern w:val="0"/>
            <w:szCs w:val="24"/>
          </w:rPr>
          <m:t>BC=2</m:t>
        </m:r>
        <m:r>
          <w:rPr>
            <w:rFonts w:ascii="Cambria Math" w:hAnsi="Cambria Math" w:cs="Cambria Math"/>
            <w:kern w:val="0"/>
            <w:szCs w:val="24"/>
          </w:rPr>
          <m:t>×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sin</m:t>
            </m:r>
          </m:fName>
          <m:e>
            <m:r>
              <w:rPr>
                <w:rFonts w:ascii="Cambria Math" w:hAnsi="Cambria Math"/>
                <w:kern w:val="0"/>
                <w:szCs w:val="24"/>
              </w:rPr>
              <m:t>(</m:t>
            </m:r>
            <m:d>
              <m:d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x1-x2</m:t>
                </m:r>
              </m:e>
            </m:d>
          </m:e>
        </m:func>
        <m:r>
          <w:rPr>
            <w:rFonts w:ascii="Cambria Math" w:hAnsi="Cambria Math"/>
            <w:kern w:val="0"/>
            <w:szCs w:val="24"/>
          </w:rPr>
          <m:t>/2)</m:t>
        </m:r>
      </m:oMath>
      <w:r w:rsidRPr="00025620">
        <w:rPr>
          <w:rFonts w:eastAsiaTheme="minorEastAsia" w:hint="eastAsia"/>
          <w:i/>
          <w:kern w:val="0"/>
          <w:szCs w:val="24"/>
        </w:rPr>
        <w:t xml:space="preserve">   </w:t>
      </w:r>
      <w:r>
        <w:rPr>
          <w:rFonts w:eastAsiaTheme="minorEastAsia" w:hint="eastAsia"/>
          <w:i/>
          <w:kern w:val="0"/>
          <w:szCs w:val="24"/>
        </w:rPr>
        <w:t xml:space="preserve"> </w:t>
      </w:r>
      <w:r w:rsidR="0035664C">
        <w:rPr>
          <w:rFonts w:eastAsiaTheme="minorEastAsia" w:hint="eastAsia"/>
          <w:i/>
          <w:kern w:val="0"/>
          <w:szCs w:val="24"/>
        </w:rPr>
        <w:t xml:space="preserve">     </w:t>
      </w:r>
      <w:r w:rsidRPr="00025620">
        <w:rPr>
          <w:rFonts w:eastAsiaTheme="minorEastAsia" w:hint="eastAsia"/>
          <w:kern w:val="0"/>
          <w:szCs w:val="24"/>
        </w:rPr>
        <w:t>(5.2.9)</w:t>
      </w:r>
    </w:p>
    <w:p w:rsidR="0044313C" w:rsidRPr="00025620" w:rsidRDefault="00025620" w:rsidP="00025620">
      <w:pPr>
        <w:jc w:val="center"/>
        <w:rPr>
          <w:rFonts w:eastAsiaTheme="minorEastAsia"/>
          <w:i/>
          <w:kern w:val="0"/>
          <w:szCs w:val="24"/>
        </w:rPr>
      </w:pPr>
      <m:oMath>
        <m:r>
          <w:rPr>
            <w:rFonts w:ascii="Cambria Math" w:hAnsi="Cambria Math"/>
            <w:kern w:val="0"/>
            <w:szCs w:val="24"/>
          </w:rPr>
          <m:t>AC=2</m:t>
        </m:r>
        <m:r>
          <w:rPr>
            <w:rFonts w:ascii="Cambria Math" w:hAnsi="Cambria Math" w:cs="Cambria Math"/>
            <w:kern w:val="0"/>
            <w:szCs w:val="24"/>
          </w:rPr>
          <m:t>×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cos</m:t>
            </m:r>
          </m:fName>
          <m:e>
            <m:r>
              <w:rPr>
                <w:rFonts w:ascii="Cambria Math" w:hAnsi="Cambria Math"/>
                <w:kern w:val="0"/>
                <w:szCs w:val="24"/>
              </w:rPr>
              <m:t>x1</m:t>
            </m:r>
          </m:e>
        </m:func>
        <m:r>
          <w:rPr>
            <w:rFonts w:ascii="Cambria Math" w:hAnsi="Cambria Math" w:cs="Cambria Math"/>
            <w:kern w:val="0"/>
            <w:szCs w:val="24"/>
          </w:rPr>
          <m:t>×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kern w:val="0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kern w:val="0"/>
                        <w:szCs w:val="24"/>
                      </w:rPr>
                      <m:t>y2-y1</m:t>
                    </m:r>
                  </m:num>
                  <m:den>
                    <m:r>
                      <w:rPr>
                        <w:rFonts w:ascii="Cambria Math" w:hAnsi="Cambria Math"/>
                        <w:kern w:val="0"/>
                        <w:szCs w:val="24"/>
                      </w:rPr>
                      <m:t>2</m:t>
                    </m:r>
                  </m:den>
                </m:f>
              </m:e>
            </m:d>
            <m:r>
              <w:rPr>
                <w:rFonts w:ascii="Cambria Math" w:hAnsi="Cambria Math"/>
                <w:kern w:val="0"/>
                <w:szCs w:val="24"/>
              </w:rPr>
              <m:t>;</m:t>
            </m:r>
          </m:e>
        </m:func>
      </m:oMath>
      <w:r w:rsidRPr="00025620">
        <w:rPr>
          <w:rFonts w:eastAsiaTheme="minorEastAsia" w:hint="eastAsia"/>
          <w:i/>
          <w:kern w:val="0"/>
          <w:szCs w:val="24"/>
        </w:rPr>
        <w:t xml:space="preserve">  </w:t>
      </w:r>
      <w:r w:rsidR="0035664C">
        <w:rPr>
          <w:rFonts w:eastAsiaTheme="minorEastAsia" w:hint="eastAsia"/>
          <w:i/>
          <w:kern w:val="0"/>
          <w:szCs w:val="24"/>
        </w:rPr>
        <w:t xml:space="preserve">      </w:t>
      </w:r>
      <w:r w:rsidRPr="00025620">
        <w:rPr>
          <w:rFonts w:eastAsiaTheme="minorEastAsia" w:hint="eastAsia"/>
          <w:kern w:val="0"/>
          <w:szCs w:val="24"/>
        </w:rPr>
        <w:t>(5.2.10)</w:t>
      </w:r>
    </w:p>
    <w:p w:rsidR="0044313C" w:rsidRPr="00071747" w:rsidRDefault="008B3E2E" w:rsidP="00E95187">
      <w:pPr>
        <w:rPr>
          <w:kern w:val="0"/>
          <w:szCs w:val="24"/>
        </w:rPr>
      </w:pPr>
      <w:r>
        <w:rPr>
          <w:rFonts w:eastAsiaTheme="minorEastAsia" w:hint="eastAsia"/>
          <w:kern w:val="0"/>
          <w:szCs w:val="24"/>
        </w:rPr>
        <w:t>From Equation</w:t>
      </w:r>
      <w:r w:rsidR="0044313C" w:rsidRPr="00071747">
        <w:rPr>
          <w:kern w:val="0"/>
          <w:szCs w:val="24"/>
        </w:rPr>
        <w:t xml:space="preserve"> </w:t>
      </w:r>
      <w:r w:rsidR="00025620">
        <w:rPr>
          <w:rFonts w:eastAsiaTheme="minorEastAsia" w:hint="eastAsia"/>
          <w:kern w:val="0"/>
          <w:szCs w:val="24"/>
        </w:rPr>
        <w:t>5.2.7</w:t>
      </w:r>
      <w:r>
        <w:rPr>
          <w:rFonts w:eastAsiaTheme="minorEastAsia" w:hint="eastAsia"/>
          <w:kern w:val="0"/>
          <w:szCs w:val="24"/>
        </w:rPr>
        <w:t xml:space="preserve"> </w:t>
      </w:r>
      <w:r w:rsidR="007E19F9" w:rsidRPr="00071747">
        <w:rPr>
          <w:kern w:val="0"/>
          <w:szCs w:val="24"/>
        </w:rPr>
        <w:t>and</w:t>
      </w:r>
      <w:r w:rsidR="0044313C" w:rsidRPr="00071747">
        <w:rPr>
          <w:kern w:val="0"/>
          <w:szCs w:val="24"/>
        </w:rPr>
        <w:t xml:space="preserve"> </w:t>
      </w:r>
      <w:r>
        <w:rPr>
          <w:rFonts w:eastAsiaTheme="minorEastAsia" w:hint="eastAsia"/>
          <w:kern w:val="0"/>
          <w:szCs w:val="24"/>
        </w:rPr>
        <w:t xml:space="preserve">5.2.10, </w:t>
      </w:r>
      <w:r w:rsidR="0065185D">
        <w:rPr>
          <w:rFonts w:eastAsiaTheme="minorEastAsia" w:hint="eastAsia"/>
          <w:kern w:val="0"/>
          <w:szCs w:val="24"/>
        </w:rPr>
        <w:t xml:space="preserve">we </w:t>
      </w:r>
      <w:r>
        <w:rPr>
          <w:rFonts w:eastAsiaTheme="minorEastAsia" w:hint="eastAsia"/>
          <w:kern w:val="0"/>
          <w:szCs w:val="24"/>
        </w:rPr>
        <w:t>got the following Equation 5.2.11</w:t>
      </w:r>
      <w:r w:rsidR="0044313C" w:rsidRPr="00071747">
        <w:rPr>
          <w:kern w:val="0"/>
          <w:szCs w:val="24"/>
        </w:rPr>
        <w:t>:</w:t>
      </w:r>
    </w:p>
    <w:p w:rsidR="0044313C" w:rsidRPr="00025620" w:rsidRDefault="008401BD" w:rsidP="002B4E58">
      <w:pPr>
        <w:ind w:left="7440" w:hangingChars="3100" w:hanging="7440"/>
        <w:rPr>
          <w:rFonts w:eastAsiaTheme="minorEastAsia"/>
          <w:i/>
          <w:kern w:val="0"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sSupPr>
          <m:e>
            <m:r>
              <w:rPr>
                <w:rFonts w:ascii="Cambria Math" w:hAnsi="Cambria Math"/>
                <w:kern w:val="0"/>
                <w:szCs w:val="24"/>
              </w:rPr>
              <m:t>AB</m:t>
            </m:r>
          </m:e>
          <m:sup>
            <m:r>
              <w:rPr>
                <w:rFonts w:ascii="Cambria Math" w:hAnsi="Cambria Math"/>
                <w:kern w:val="0"/>
                <w:szCs w:val="24"/>
              </w:rPr>
              <m:t>2</m:t>
            </m:r>
          </m:sup>
        </m:sSup>
        <m:r>
          <w:rPr>
            <w:rFonts w:ascii="Cambria Math" w:hAnsi="Cambria Math"/>
            <w:kern w:val="0"/>
            <w:szCs w:val="24"/>
          </w:rPr>
          <m:t>=2[1-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r>
              <w:rPr>
                <w:rFonts w:ascii="Cambria Math" w:hAnsi="Cambria Math"/>
                <w:kern w:val="0"/>
                <w:szCs w:val="24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x2-x1</m:t>
                </m:r>
              </m:e>
            </m:d>
            <m:r>
              <w:rPr>
                <w:rFonts w:ascii="Cambria Math" w:hAnsi="Cambria Math"/>
                <w:kern w:val="0"/>
                <w:szCs w:val="24"/>
              </w:rPr>
              <m:t>+</m:t>
            </m:r>
            <m:func>
              <m:func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funcPr>
              <m:fName>
                <m:r>
                  <w:rPr>
                    <w:rFonts w:ascii="Cambria Math" w:hAnsi="Cambria Math"/>
                    <w:kern w:val="0"/>
                    <w:szCs w:val="24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kern w:val="0"/>
                    <w:szCs w:val="24"/>
                  </w:rPr>
                  <m:t>x1</m:t>
                </m:r>
              </m:e>
            </m:func>
            <m:r>
              <w:rPr>
                <w:rFonts w:ascii="Cambria Math" w:hAnsi="Cambria Math" w:cs="Cambria Math"/>
                <w:kern w:val="0"/>
                <w:szCs w:val="24"/>
              </w:rPr>
              <m:t>×</m:t>
            </m:r>
            <m:func>
              <m:func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funcPr>
              <m:fName>
                <m:r>
                  <w:rPr>
                    <w:rFonts w:ascii="Cambria Math" w:hAnsi="Cambria Math"/>
                    <w:kern w:val="0"/>
                    <w:szCs w:val="24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kern w:val="0"/>
                    <w:szCs w:val="24"/>
                  </w:rPr>
                  <m:t>x2</m:t>
                </m:r>
              </m:e>
            </m:func>
            <m:r>
              <w:rPr>
                <w:rFonts w:ascii="Cambria Math" w:hAnsi="Cambria Math"/>
                <w:kern w:val="0"/>
                <w:szCs w:val="24"/>
              </w:rPr>
              <m:t>-</m:t>
            </m:r>
            <m:func>
              <m:func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funcPr>
              <m:fName>
                <m:r>
                  <w:rPr>
                    <w:rFonts w:ascii="Cambria Math" w:hAnsi="Cambria Math"/>
                    <w:kern w:val="0"/>
                    <w:szCs w:val="24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kern w:val="0"/>
                    <w:szCs w:val="24"/>
                  </w:rPr>
                  <m:t>x1</m:t>
                </m:r>
              </m:e>
            </m:func>
            <m:r>
              <w:rPr>
                <w:rFonts w:ascii="Cambria Math" w:hAnsi="Cambria Math" w:cs="Cambria Math"/>
                <w:kern w:val="0"/>
                <w:szCs w:val="24"/>
              </w:rPr>
              <m:t>×</m:t>
            </m:r>
            <m:func>
              <m:func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funcPr>
              <m:fName>
                <m:r>
                  <w:rPr>
                    <w:rFonts w:ascii="Cambria Math" w:hAnsi="Cambria Math"/>
                    <w:kern w:val="0"/>
                    <w:szCs w:val="24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kern w:val="0"/>
                    <w:szCs w:val="24"/>
                  </w:rPr>
                  <m:t>x2</m:t>
                </m:r>
              </m:e>
            </m:func>
            <m:r>
              <w:rPr>
                <w:rFonts w:ascii="Cambria Math" w:hAnsi="Cambria Math" w:cs="Cambria Math"/>
                <w:kern w:val="0"/>
                <w:szCs w:val="24"/>
              </w:rPr>
              <m:t>×</m:t>
            </m:r>
            <m:func>
              <m:func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funcPr>
              <m:fName>
                <m:r>
                  <w:rPr>
                    <w:rFonts w:ascii="Cambria Math" w:hAnsi="Cambria Math"/>
                    <w:kern w:val="0"/>
                    <w:szCs w:val="24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kern w:val="0"/>
                    <w:szCs w:val="24"/>
                  </w:rPr>
                  <m:t>(y2-y1)]</m:t>
                </m:r>
              </m:e>
            </m:func>
          </m:e>
        </m:func>
      </m:oMath>
      <w:r w:rsidR="002B4E58">
        <w:rPr>
          <w:rFonts w:eastAsiaTheme="minorEastAsia" w:hint="eastAsia"/>
          <w:i/>
          <w:kern w:val="0"/>
          <w:szCs w:val="24"/>
        </w:rPr>
        <w:t xml:space="preserve"> </w:t>
      </w:r>
      <w:r w:rsidR="00025620" w:rsidRPr="002B4E58">
        <w:rPr>
          <w:rFonts w:eastAsiaTheme="minorEastAsia" w:hint="eastAsia"/>
          <w:kern w:val="0"/>
          <w:szCs w:val="24"/>
        </w:rPr>
        <w:t>(5.2.11)</w:t>
      </w:r>
    </w:p>
    <w:p w:rsidR="0044313C" w:rsidRPr="0065185D" w:rsidRDefault="0044313C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t xml:space="preserve">And </w:t>
      </w:r>
      <w:r w:rsidR="0065185D">
        <w:rPr>
          <w:kern w:val="0"/>
          <w:szCs w:val="24"/>
        </w:rPr>
        <w:t>the Arc between A and B is</w:t>
      </w:r>
      <w:r w:rsidR="0065185D">
        <w:rPr>
          <w:rFonts w:eastAsiaTheme="minorEastAsia" w:hint="eastAsia"/>
          <w:kern w:val="0"/>
          <w:szCs w:val="24"/>
        </w:rPr>
        <w:t>:</w:t>
      </w:r>
    </w:p>
    <w:p w:rsidR="0044313C" w:rsidRPr="002B4E58" w:rsidRDefault="002B4E58" w:rsidP="002B4E58">
      <w:pPr>
        <w:jc w:val="center"/>
        <w:rPr>
          <w:rFonts w:eastAsiaTheme="minorEastAsia"/>
          <w:i/>
          <w:kern w:val="0"/>
          <w:szCs w:val="24"/>
        </w:rPr>
      </w:pPr>
      <m:oMath>
        <m:r>
          <w:rPr>
            <w:rFonts w:ascii="Cambria Math" w:hAnsi="Cambria Math"/>
            <w:kern w:val="0"/>
            <w:szCs w:val="24"/>
          </w:rPr>
          <m:t>2</m:t>
        </m:r>
        <m:r>
          <m:rPr>
            <m:sty m:val="p"/>
          </m:rPr>
          <w:rPr>
            <w:rFonts w:ascii="Cambria Math" w:hAnsi="Cambria Math"/>
            <w:kern w:val="0"/>
            <w:szCs w:val="24"/>
          </w:rPr>
          <m:t>×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sin</m:t>
                </m:r>
              </m:e>
              <m:sup>
                <m:r>
                  <w:rPr>
                    <w:rFonts w:ascii="Cambria Math" w:hAnsi="Cambria Math"/>
                    <w:kern w:val="0"/>
                    <w:szCs w:val="24"/>
                  </w:rPr>
                  <m:t>-1</m:t>
                </m:r>
              </m:sup>
            </m:sSup>
          </m:fName>
          <m:e>
            <m:r>
              <w:rPr>
                <w:rFonts w:ascii="Cambria Math" w:hAnsi="Cambria Math"/>
                <w:kern w:val="0"/>
                <w:szCs w:val="24"/>
              </w:rPr>
              <m:t>(</m:t>
            </m:r>
            <m:f>
              <m:f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kern w:val="0"/>
                    <w:szCs w:val="24"/>
                  </w:rPr>
                  <m:t>AB</m:t>
                </m:r>
              </m:num>
              <m:den>
                <m:r>
                  <w:rPr>
                    <w:rFonts w:ascii="Cambria Math" w:hAnsi="Cambria Math"/>
                    <w:kern w:val="0"/>
                    <w:szCs w:val="24"/>
                  </w:rPr>
                  <m:t>2</m:t>
                </m:r>
              </m:den>
            </m:f>
            <m:r>
              <w:rPr>
                <w:rFonts w:ascii="Cambria Math" w:hAnsi="Cambria Math"/>
                <w:kern w:val="0"/>
                <w:szCs w:val="24"/>
              </w:rPr>
              <m:t>)</m:t>
            </m:r>
          </m:e>
        </m:func>
      </m:oMath>
      <w:r>
        <w:rPr>
          <w:rFonts w:eastAsiaTheme="minorEastAsia" w:hint="eastAsia"/>
          <w:i/>
          <w:kern w:val="0"/>
          <w:szCs w:val="24"/>
        </w:rPr>
        <w:t xml:space="preserve">   </w:t>
      </w:r>
      <w:r w:rsidRPr="002B4E58">
        <w:rPr>
          <w:rFonts w:eastAsiaTheme="minorEastAsia" w:hint="eastAsia"/>
          <w:kern w:val="0"/>
          <w:szCs w:val="24"/>
        </w:rPr>
        <w:t>(5.2.12)</w:t>
      </w:r>
    </w:p>
    <w:p w:rsidR="0044313C" w:rsidRPr="0065185D" w:rsidRDefault="0044313C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t xml:space="preserve">If the radius of </w:t>
      </w:r>
      <w:r w:rsidR="007E19F9" w:rsidRPr="00071747">
        <w:rPr>
          <w:kern w:val="0"/>
          <w:szCs w:val="24"/>
        </w:rPr>
        <w:t xml:space="preserve">the </w:t>
      </w:r>
      <w:r w:rsidRPr="00071747">
        <w:rPr>
          <w:kern w:val="0"/>
          <w:szCs w:val="24"/>
        </w:rPr>
        <w:t>sphere is R, the Arc between A and B is</w:t>
      </w:r>
      <w:r w:rsidR="0065185D">
        <w:rPr>
          <w:rFonts w:eastAsiaTheme="minorEastAsia" w:hint="eastAsia"/>
          <w:kern w:val="0"/>
          <w:szCs w:val="24"/>
        </w:rPr>
        <w:t>:</w:t>
      </w:r>
    </w:p>
    <w:p w:rsidR="0044313C" w:rsidRPr="002B4E58" w:rsidRDefault="002B4E58" w:rsidP="002B4E58">
      <w:pPr>
        <w:jc w:val="center"/>
        <w:rPr>
          <w:rFonts w:eastAsiaTheme="minorEastAsia"/>
          <w:i/>
          <w:kern w:val="0"/>
          <w:szCs w:val="24"/>
        </w:rPr>
      </w:pPr>
      <m:oMath>
        <m:r>
          <w:rPr>
            <w:rFonts w:ascii="Cambria Math" w:hAnsi="Cambria Math"/>
            <w:kern w:val="0"/>
            <w:szCs w:val="24"/>
          </w:rPr>
          <m:t>2R</m:t>
        </m:r>
        <m:r>
          <w:rPr>
            <w:rFonts w:ascii="Cambria Math" w:hAnsi="Cambria Math" w:cs="Cambria Math"/>
            <w:kern w:val="0"/>
            <w:szCs w:val="24"/>
          </w:rPr>
          <m:t>×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sin</m:t>
                </m:r>
              </m:e>
              <m:sup>
                <m:r>
                  <w:rPr>
                    <w:rFonts w:ascii="Cambria Math" w:hAnsi="Cambria Math"/>
                    <w:kern w:val="0"/>
                    <w:szCs w:val="24"/>
                  </w:rPr>
                  <m:t>-1</m:t>
                </m:r>
              </m:sup>
            </m:sSup>
          </m:fName>
          <m:e>
            <m:r>
              <w:rPr>
                <w:rFonts w:ascii="Cambria Math" w:hAnsi="Cambria Math"/>
                <w:kern w:val="0"/>
                <w:szCs w:val="24"/>
              </w:rPr>
              <m:t>(</m:t>
            </m:r>
            <m:f>
              <m:f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kern w:val="0"/>
                    <w:szCs w:val="24"/>
                  </w:rPr>
                  <m:t>AB</m:t>
                </m:r>
              </m:num>
              <m:den>
                <m:r>
                  <w:rPr>
                    <w:rFonts w:ascii="Cambria Math" w:hAnsi="Cambria Math"/>
                    <w:kern w:val="0"/>
                    <w:szCs w:val="24"/>
                  </w:rPr>
                  <m:t>2</m:t>
                </m:r>
              </m:den>
            </m:f>
            <m:r>
              <w:rPr>
                <w:rFonts w:ascii="Cambria Math" w:hAnsi="Cambria Math"/>
                <w:kern w:val="0"/>
                <w:szCs w:val="24"/>
              </w:rPr>
              <m:t>)</m:t>
            </m:r>
          </m:e>
        </m:func>
      </m:oMath>
      <w:r>
        <w:rPr>
          <w:rFonts w:eastAsiaTheme="minorEastAsia" w:hint="eastAsia"/>
          <w:i/>
          <w:kern w:val="0"/>
          <w:szCs w:val="24"/>
        </w:rPr>
        <w:t xml:space="preserve">  </w:t>
      </w:r>
      <w:r w:rsidRPr="002B4E58">
        <w:rPr>
          <w:rFonts w:eastAsiaTheme="minorEastAsia" w:hint="eastAsia"/>
          <w:kern w:val="0"/>
          <w:szCs w:val="24"/>
        </w:rPr>
        <w:t>(5.2.13)</w:t>
      </w:r>
    </w:p>
    <w:p w:rsidR="0044313C" w:rsidRPr="0065185D" w:rsidRDefault="007E19F9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t>Therefore</w:t>
      </w:r>
      <w:r w:rsidR="0065185D">
        <w:rPr>
          <w:rFonts w:eastAsiaTheme="minorEastAsia" w:hint="eastAsia"/>
          <w:kern w:val="0"/>
          <w:szCs w:val="24"/>
        </w:rPr>
        <w:t>,</w:t>
      </w:r>
      <w:r w:rsidR="0044313C" w:rsidRPr="00071747">
        <w:rPr>
          <w:kern w:val="0"/>
          <w:szCs w:val="24"/>
        </w:rPr>
        <w:t xml:space="preserve"> when we consider the radius of Earth R, the calculat</w:t>
      </w:r>
      <w:r w:rsidR="0065185D">
        <w:rPr>
          <w:rFonts w:eastAsiaTheme="minorEastAsia" w:hint="eastAsia"/>
          <w:kern w:val="0"/>
          <w:szCs w:val="24"/>
        </w:rPr>
        <w:t>ion for the</w:t>
      </w:r>
      <w:r w:rsidR="0044313C" w:rsidRPr="00071747">
        <w:rPr>
          <w:kern w:val="0"/>
          <w:szCs w:val="24"/>
        </w:rPr>
        <w:t xml:space="preserve"> equation of distance of 2 points on earth is</w:t>
      </w:r>
      <w:r w:rsidR="0065185D">
        <w:rPr>
          <w:rFonts w:eastAsiaTheme="minorEastAsia" w:hint="eastAsia"/>
          <w:kern w:val="0"/>
          <w:szCs w:val="24"/>
        </w:rPr>
        <w:t>:</w:t>
      </w:r>
    </w:p>
    <w:p w:rsidR="0044313C" w:rsidRPr="002B4E58" w:rsidRDefault="002B4E58" w:rsidP="002B4E58">
      <w:pPr>
        <w:jc w:val="center"/>
        <w:rPr>
          <w:rFonts w:eastAsiaTheme="minorEastAsia"/>
          <w:i/>
          <w:kern w:val="0"/>
          <w:szCs w:val="24"/>
        </w:rPr>
      </w:pPr>
      <m:oMath>
        <m:r>
          <w:rPr>
            <w:rFonts w:ascii="Cambria Math" w:hAnsi="Cambria Math"/>
            <w:kern w:val="0"/>
            <w:szCs w:val="24"/>
          </w:rPr>
          <m:t>D=2</m:t>
        </m:r>
        <m:r>
          <w:rPr>
            <w:rFonts w:ascii="Cambria Math" w:hAnsi="Cambria Math" w:cs="Cambria Math"/>
            <w:kern w:val="0"/>
            <w:szCs w:val="24"/>
          </w:rPr>
          <m:t>×</m:t>
        </m:r>
        <m:r>
          <w:rPr>
            <w:rFonts w:ascii="Cambria Math" w:hAnsi="Cambria Math"/>
            <w:kern w:val="0"/>
            <w:szCs w:val="24"/>
          </w:rPr>
          <m:t>R</m:t>
        </m:r>
        <m:r>
          <m:rPr>
            <m:sty m:val="p"/>
          </m:rPr>
          <w:rPr>
            <w:rFonts w:ascii="Cambria Math" w:hAnsi="Cambria Math"/>
            <w:kern w:val="0"/>
            <w:szCs w:val="24"/>
          </w:rPr>
          <m:t>×</m:t>
        </m:r>
        <m:func>
          <m:func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sin</m:t>
                </m:r>
              </m:e>
              <m:sup>
                <m:r>
                  <w:rPr>
                    <w:rFonts w:ascii="Cambria Math" w:hAnsi="Cambria Math"/>
                    <w:kern w:val="0"/>
                    <w:szCs w:val="24"/>
                  </w:rPr>
                  <m:t>-1</m:t>
                </m:r>
              </m:sup>
            </m:sSup>
          </m:fName>
          <m:e>
            <m:r>
              <w:rPr>
                <w:rFonts w:ascii="Cambria Math" w:hAnsi="Cambria Math"/>
                <w:kern w:val="0"/>
                <w:szCs w:val="24"/>
              </w:rPr>
              <m:t>(</m:t>
            </m:r>
          </m:e>
        </m:func>
        <m:f>
          <m:fPr>
            <m:ctrlPr>
              <w:rPr>
                <w:rFonts w:ascii="Cambria Math" w:hAnsi="Cambria Math"/>
                <w:i/>
                <w:kern w:val="0"/>
                <w:szCs w:val="24"/>
              </w:rPr>
            </m:ctrlPr>
          </m:fPr>
          <m:num>
            <m:rad>
              <m:radPr>
                <m:degHide m:val="on"/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kern w:val="0"/>
                    <w:szCs w:val="24"/>
                  </w:rPr>
                  <m:t>2[1-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kern w:val="0"/>
                        <w:szCs w:val="24"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  <w:kern w:val="0"/>
                        <w:szCs w:val="24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kern w:val="0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x2-x1</m:t>
                        </m:r>
                      </m:e>
                    </m:d>
                    <m:r>
                      <w:rPr>
                        <w:rFonts w:ascii="Cambria Math" w:hAnsi="Cambria Math"/>
                        <w:kern w:val="0"/>
                        <w:szCs w:val="24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kern w:val="0"/>
                            <w:szCs w:val="24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x1</m:t>
                        </m:r>
                      </m:e>
                    </m:func>
                    <m:r>
                      <w:rPr>
                        <w:rFonts w:ascii="Cambria Math" w:hAnsi="Cambria Math" w:cs="Cambria Math"/>
                        <w:kern w:val="0"/>
                        <w:szCs w:val="24"/>
                      </w:rPr>
                      <m:t>×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kern w:val="0"/>
                            <w:szCs w:val="24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x2</m:t>
                        </m:r>
                      </m:e>
                    </m:func>
                    <m:r>
                      <w:rPr>
                        <w:rFonts w:ascii="Cambria Math" w:hAnsi="Cambria Math"/>
                        <w:kern w:val="0"/>
                        <w:szCs w:val="24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kern w:val="0"/>
                            <w:szCs w:val="24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x1</m:t>
                        </m:r>
                      </m:e>
                    </m:func>
                    <m:r>
                      <w:rPr>
                        <w:rFonts w:ascii="Cambria Math" w:hAnsi="Cambria Math" w:cs="Cambria Math"/>
                        <w:kern w:val="0"/>
                        <w:szCs w:val="24"/>
                      </w:rPr>
                      <m:t>×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kern w:val="0"/>
                            <w:szCs w:val="24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x2</m:t>
                        </m:r>
                      </m:e>
                    </m:func>
                    <m:r>
                      <w:rPr>
                        <w:rFonts w:ascii="Cambria Math" w:hAnsi="Cambria Math" w:cs="Cambria Math"/>
                        <w:kern w:val="0"/>
                        <w:szCs w:val="24"/>
                      </w:rPr>
                      <m:t>×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kern w:val="0"/>
                            <w:szCs w:val="24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kern w:val="0"/>
                            <w:szCs w:val="24"/>
                          </w:rPr>
                          <m:t xml:space="preserve"> (y2-y1)]</m:t>
                        </m:r>
                      </m:e>
                    </m:func>
                  </m:e>
                </m:func>
              </m:e>
            </m:rad>
          </m:num>
          <m:den>
            <m:r>
              <w:rPr>
                <w:rFonts w:ascii="Cambria Math" w:hAnsi="Cambria Math"/>
                <w:kern w:val="0"/>
                <w:szCs w:val="24"/>
              </w:rPr>
              <m:t>2</m:t>
            </m:r>
          </m:den>
        </m:f>
      </m:oMath>
      <w:r w:rsidR="0044313C" w:rsidRPr="002B4E58">
        <w:rPr>
          <w:i/>
          <w:kern w:val="0"/>
          <w:szCs w:val="24"/>
        </w:rPr>
        <w:t>)</w:t>
      </w:r>
      <w:r>
        <w:rPr>
          <w:rFonts w:eastAsiaTheme="minorEastAsia" w:hint="eastAsia"/>
          <w:i/>
          <w:kern w:val="0"/>
          <w:szCs w:val="24"/>
        </w:rPr>
        <w:t xml:space="preserve">   </w:t>
      </w:r>
      <w:r w:rsidRPr="002B4E58">
        <w:rPr>
          <w:rFonts w:eastAsiaTheme="minorEastAsia" w:hint="eastAsia"/>
          <w:kern w:val="0"/>
          <w:szCs w:val="24"/>
        </w:rPr>
        <w:t>(5.2.14)</w:t>
      </w:r>
    </w:p>
    <w:p w:rsidR="0044313C" w:rsidRDefault="0044313C" w:rsidP="00E95187">
      <w:pPr>
        <w:rPr>
          <w:rFonts w:eastAsiaTheme="minorEastAsia"/>
          <w:kern w:val="0"/>
          <w:szCs w:val="24"/>
        </w:rPr>
      </w:pPr>
      <w:r w:rsidRPr="00071747">
        <w:rPr>
          <w:kern w:val="0"/>
          <w:szCs w:val="24"/>
        </w:rPr>
        <w:t xml:space="preserve">And the average radius </w:t>
      </w:r>
      <w:r w:rsidR="00E95187" w:rsidRPr="00071747">
        <w:rPr>
          <w:kern w:val="0"/>
          <w:szCs w:val="24"/>
        </w:rPr>
        <w:t xml:space="preserve">of </w:t>
      </w:r>
      <w:r w:rsidR="00E95187">
        <w:rPr>
          <w:rFonts w:eastAsiaTheme="minorEastAsia"/>
          <w:kern w:val="0"/>
          <w:szCs w:val="24"/>
        </w:rPr>
        <w:t>Earth</w:t>
      </w:r>
      <m:oMath>
        <m:r>
          <m:rPr>
            <m:sty m:val="p"/>
          </m:rPr>
          <w:rPr>
            <w:rFonts w:ascii="Cambria Math" w:hAnsi="Cambria Math"/>
            <w:kern w:val="0"/>
            <w:szCs w:val="24"/>
          </w:rPr>
          <m:t xml:space="preserve"> R=6378000 km</m:t>
        </m:r>
      </m:oMath>
      <w:r w:rsidR="0065185D">
        <w:rPr>
          <w:rFonts w:eastAsiaTheme="minorEastAsia" w:hint="eastAsia"/>
          <w:kern w:val="0"/>
          <w:szCs w:val="24"/>
        </w:rPr>
        <w:t>.</w:t>
      </w:r>
    </w:p>
    <w:p w:rsidR="00280CFD" w:rsidRPr="0065185D" w:rsidRDefault="00280CFD" w:rsidP="00E95187">
      <w:pPr>
        <w:rPr>
          <w:rFonts w:eastAsiaTheme="minorEastAsia"/>
          <w:kern w:val="0"/>
          <w:szCs w:val="24"/>
        </w:rPr>
      </w:pPr>
    </w:p>
    <w:p w:rsidR="0044313C" w:rsidRPr="00071747" w:rsidRDefault="0044313C" w:rsidP="00E95187">
      <w:pPr>
        <w:rPr>
          <w:rStyle w:val="hps"/>
          <w:rFonts w:cs="Times New Roman"/>
          <w:szCs w:val="24"/>
        </w:rPr>
      </w:pPr>
      <w:r w:rsidRPr="00071747">
        <w:rPr>
          <w:rStyle w:val="hps"/>
          <w:rFonts w:cs="Times New Roman"/>
          <w:szCs w:val="24"/>
        </w:rPr>
        <w:t>This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algorithm</w:t>
      </w:r>
      <w:r w:rsidR="007E19F9" w:rsidRPr="00071747">
        <w:rPr>
          <w:szCs w:val="24"/>
        </w:rPr>
        <w:t xml:space="preserve"> has a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moderate calculation speed</w:t>
      </w:r>
      <w:r w:rsidR="0065185D">
        <w:rPr>
          <w:rFonts w:eastAsiaTheme="minorEastAsia" w:hint="eastAsia"/>
          <w:szCs w:val="24"/>
        </w:rPr>
        <w:t>;</w:t>
      </w:r>
      <w:r w:rsidRPr="00071747">
        <w:rPr>
          <w:szCs w:val="24"/>
        </w:rPr>
        <w:t xml:space="preserve"> </w:t>
      </w:r>
      <w:r w:rsidR="007E19F9" w:rsidRPr="00071747">
        <w:rPr>
          <w:rStyle w:val="hps"/>
          <w:rFonts w:cs="Times New Roman"/>
          <w:szCs w:val="24"/>
        </w:rPr>
        <w:t>and</w:t>
      </w:r>
      <w:r w:rsidR="0065185D">
        <w:rPr>
          <w:rStyle w:val="hps"/>
          <w:rFonts w:eastAsiaTheme="minorEastAsia" w:cs="Times New Roman" w:hint="eastAsia"/>
          <w:szCs w:val="24"/>
        </w:rPr>
        <w:t>,</w:t>
      </w:r>
      <w:r w:rsidRPr="00071747">
        <w:rPr>
          <w:rStyle w:val="hps"/>
          <w:rFonts w:cs="Times New Roman"/>
          <w:szCs w:val="24"/>
        </w:rPr>
        <w:t xml:space="preserve"> when </w:t>
      </w:r>
      <w:r w:rsidR="007E19F9" w:rsidRPr="00071747">
        <w:rPr>
          <w:rStyle w:val="hps"/>
          <w:rFonts w:cs="Times New Roman"/>
          <w:szCs w:val="24"/>
        </w:rPr>
        <w:t xml:space="preserve">used </w:t>
      </w:r>
      <w:r w:rsidRPr="00071747">
        <w:rPr>
          <w:rStyle w:val="hps"/>
          <w:rFonts w:cs="Times New Roman"/>
          <w:szCs w:val="24"/>
        </w:rPr>
        <w:t>in a smaller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distance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(&lt;100km)</w:t>
      </w:r>
      <w:r w:rsidRPr="00071747">
        <w:rPr>
          <w:szCs w:val="24"/>
        </w:rPr>
        <w:t xml:space="preserve"> area, it has </w:t>
      </w:r>
      <w:r w:rsidRPr="00071747">
        <w:rPr>
          <w:rStyle w:val="hps"/>
          <w:rFonts w:cs="Times New Roman"/>
          <w:szCs w:val="24"/>
        </w:rPr>
        <w:t>good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accuracy.</w:t>
      </w:r>
    </w:p>
    <w:p w:rsidR="000420C0" w:rsidRPr="00071747" w:rsidRDefault="000420C0" w:rsidP="00071747">
      <w:pPr>
        <w:rPr>
          <w:rStyle w:val="hps"/>
          <w:rFonts w:cs="Times New Roman"/>
          <w:szCs w:val="24"/>
        </w:rPr>
      </w:pPr>
    </w:p>
    <w:p w:rsidR="0044313C" w:rsidRPr="0065185D" w:rsidRDefault="008F129E" w:rsidP="00E95187">
      <w:pPr>
        <w:rPr>
          <w:rFonts w:eastAsiaTheme="minorEastAsia"/>
          <w:kern w:val="0"/>
          <w:szCs w:val="24"/>
        </w:rPr>
      </w:pPr>
      <w:r w:rsidRPr="00071747">
        <w:rPr>
          <w:rStyle w:val="hps"/>
          <w:rFonts w:cs="Times New Roman"/>
          <w:szCs w:val="24"/>
        </w:rPr>
        <w:t>3.</w:t>
      </w:r>
      <w:r w:rsidRPr="00071747">
        <w:rPr>
          <w:kern w:val="0"/>
          <w:szCs w:val="24"/>
        </w:rPr>
        <w:t xml:space="preserve"> Ellipsoid</w:t>
      </w:r>
      <w:r w:rsidR="0044313C" w:rsidRPr="00071747">
        <w:rPr>
          <w:kern w:val="0"/>
          <w:szCs w:val="24"/>
        </w:rPr>
        <w:t xml:space="preserve"> </w:t>
      </w:r>
      <w:r w:rsidR="0081167B">
        <w:rPr>
          <w:rFonts w:eastAsiaTheme="minorEastAsia" w:hint="eastAsia"/>
          <w:kern w:val="0"/>
          <w:szCs w:val="24"/>
        </w:rPr>
        <w:t>d</w:t>
      </w:r>
      <w:r w:rsidR="0044313C" w:rsidRPr="00071747">
        <w:rPr>
          <w:kern w:val="0"/>
          <w:szCs w:val="24"/>
        </w:rPr>
        <w:t xml:space="preserve">istance </w:t>
      </w:r>
      <w:r w:rsidR="0081167B">
        <w:rPr>
          <w:rFonts w:eastAsiaTheme="minorEastAsia" w:hint="eastAsia"/>
          <w:kern w:val="0"/>
          <w:szCs w:val="24"/>
        </w:rPr>
        <w:t>a</w:t>
      </w:r>
      <w:r w:rsidR="0044313C" w:rsidRPr="00071747">
        <w:rPr>
          <w:kern w:val="0"/>
          <w:szCs w:val="24"/>
        </w:rPr>
        <w:t>lgorithm</w:t>
      </w:r>
      <w:r w:rsidR="008B3E2E">
        <w:rPr>
          <w:rFonts w:eastAsiaTheme="minorEastAsia" w:hint="eastAsia"/>
          <w:kern w:val="0"/>
          <w:szCs w:val="24"/>
        </w:rPr>
        <w:t xml:space="preserve"> [125]</w:t>
      </w:r>
      <w:r w:rsidR="0065185D">
        <w:rPr>
          <w:rFonts w:eastAsiaTheme="minorEastAsia" w:hint="eastAsia"/>
          <w:kern w:val="0"/>
          <w:szCs w:val="24"/>
        </w:rPr>
        <w:t>:</w:t>
      </w:r>
    </w:p>
    <w:p w:rsidR="0044313C" w:rsidRPr="00071747" w:rsidRDefault="0044313C" w:rsidP="00E95187">
      <w:pPr>
        <w:rPr>
          <w:szCs w:val="24"/>
        </w:rPr>
      </w:pPr>
      <w:r w:rsidRPr="00071747">
        <w:rPr>
          <w:kern w:val="0"/>
          <w:szCs w:val="24"/>
        </w:rPr>
        <w:t xml:space="preserve">Since the Earth is not a strict sphere, a new algorithm needs to be </w:t>
      </w:r>
      <w:r w:rsidR="008F129E" w:rsidRPr="00071747">
        <w:rPr>
          <w:kern w:val="0"/>
          <w:szCs w:val="24"/>
        </w:rPr>
        <w:t>deduced</w:t>
      </w:r>
      <w:r w:rsidR="008B3E2E">
        <w:rPr>
          <w:rFonts w:eastAsiaTheme="minorEastAsia" w:hint="eastAsia"/>
          <w:kern w:val="0"/>
          <w:szCs w:val="24"/>
        </w:rPr>
        <w:t xml:space="preserve"> [125]</w:t>
      </w:r>
      <w:r w:rsidR="008F129E" w:rsidRPr="00071747">
        <w:rPr>
          <w:kern w:val="0"/>
          <w:szCs w:val="24"/>
        </w:rPr>
        <w:t>.</w:t>
      </w:r>
      <w:r w:rsidR="008F129E" w:rsidRPr="00071747">
        <w:rPr>
          <w:rStyle w:val="hps"/>
          <w:rFonts w:cs="Times New Roman"/>
          <w:szCs w:val="24"/>
        </w:rPr>
        <w:t xml:space="preserve"> </w:t>
      </w:r>
      <w:r w:rsidR="0065185D">
        <w:rPr>
          <w:rStyle w:val="hps"/>
          <w:rFonts w:eastAsiaTheme="minorEastAsia" w:cs="Times New Roman" w:hint="eastAsia"/>
          <w:szCs w:val="24"/>
        </w:rPr>
        <w:t>The s</w:t>
      </w:r>
      <w:r w:rsidR="008F129E" w:rsidRPr="00071747">
        <w:rPr>
          <w:rStyle w:val="hps"/>
          <w:rFonts w:cs="Times New Roman"/>
          <w:szCs w:val="24"/>
        </w:rPr>
        <w:t>trict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geocentric coordinate is defined as</w:t>
      </w:r>
      <w:r w:rsidR="007E19F9" w:rsidRPr="00071747">
        <w:rPr>
          <w:rStyle w:val="hps"/>
          <w:rFonts w:cs="Times New Roman"/>
          <w:szCs w:val="24"/>
        </w:rPr>
        <w:t xml:space="preserve"> follows</w:t>
      </w:r>
      <w:r w:rsidRPr="00071747">
        <w:rPr>
          <w:rStyle w:val="hps"/>
          <w:rFonts w:cs="Times New Roman"/>
          <w:szCs w:val="24"/>
        </w:rPr>
        <w:t xml:space="preserve">: </w:t>
      </w:r>
      <w:r w:rsidR="007E19F9" w:rsidRPr="00071747">
        <w:rPr>
          <w:rStyle w:val="hps"/>
          <w:rFonts w:cs="Times New Roman"/>
          <w:szCs w:val="24"/>
        </w:rPr>
        <w:t xml:space="preserve">the coordinate origin is the </w:t>
      </w:r>
      <w:r w:rsidRPr="00071747">
        <w:rPr>
          <w:rStyle w:val="hps"/>
          <w:rFonts w:cs="Times New Roman"/>
          <w:szCs w:val="24"/>
        </w:rPr>
        <w:t xml:space="preserve">ellipsoid center of </w:t>
      </w:r>
      <w:r w:rsidR="007E19F9" w:rsidRPr="00071747">
        <w:rPr>
          <w:rStyle w:val="hps"/>
          <w:rFonts w:cs="Times New Roman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Earth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(</w:t>
      </w:r>
      <w:r w:rsidR="008F129E" w:rsidRPr="00071747">
        <w:rPr>
          <w:szCs w:val="24"/>
        </w:rPr>
        <w:t>cancroids</w:t>
      </w:r>
      <w:r w:rsidRPr="00071747">
        <w:rPr>
          <w:szCs w:val="24"/>
        </w:rPr>
        <w:t xml:space="preserve"> of </w:t>
      </w:r>
      <w:r w:rsidRPr="00071747">
        <w:rPr>
          <w:rStyle w:val="hps"/>
          <w:rFonts w:cs="Times New Roman"/>
          <w:szCs w:val="24"/>
        </w:rPr>
        <w:t>the Earth</w:t>
      </w:r>
      <w:r w:rsidRPr="00071747">
        <w:rPr>
          <w:szCs w:val="24"/>
        </w:rPr>
        <w:t>)</w:t>
      </w:r>
      <w:r w:rsidR="0065185D">
        <w:rPr>
          <w:rFonts w:eastAsiaTheme="minorEastAsia" w:hint="eastAsia"/>
          <w:szCs w:val="24"/>
        </w:rPr>
        <w:t xml:space="preserve">. The </w:t>
      </w:r>
      <w:r w:rsidRPr="00071747">
        <w:rPr>
          <w:rStyle w:val="hps"/>
          <w:rFonts w:cs="Times New Roman"/>
          <w:szCs w:val="24"/>
        </w:rPr>
        <w:t>Z</w:t>
      </w:r>
      <w:r w:rsidRPr="00071747">
        <w:rPr>
          <w:szCs w:val="24"/>
        </w:rPr>
        <w:t>-axis is</w:t>
      </w:r>
      <w:r w:rsidR="0065185D">
        <w:rPr>
          <w:rFonts w:eastAsiaTheme="minorEastAsia" w:hint="eastAsia"/>
          <w:szCs w:val="24"/>
        </w:rPr>
        <w:t>, however,</w:t>
      </w:r>
      <w:r w:rsidRPr="00071747">
        <w:rPr>
          <w:szCs w:val="24"/>
        </w:rPr>
        <w:t xml:space="preserve"> the short axis of</w:t>
      </w:r>
      <w:r w:rsidR="007E19F9" w:rsidRPr="00071747">
        <w:rPr>
          <w:szCs w:val="24"/>
        </w:rPr>
        <w:t xml:space="preserve"> the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lastRenderedPageBreak/>
        <w:t>Earth</w:t>
      </w:r>
      <w:r w:rsidR="007E19F9" w:rsidRPr="00071747">
        <w:rPr>
          <w:rStyle w:val="hps"/>
          <w:rFonts w:cs="Times New Roman"/>
          <w:szCs w:val="24"/>
        </w:rPr>
        <w:t>’s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ellipsoid</w:t>
      </w:r>
      <w:r w:rsidRPr="00071747">
        <w:rPr>
          <w:szCs w:val="24"/>
        </w:rPr>
        <w:t xml:space="preserve">, </w:t>
      </w:r>
      <w:r w:rsidRPr="00071747">
        <w:rPr>
          <w:rStyle w:val="hps"/>
          <w:rFonts w:cs="Times New Roman"/>
          <w:szCs w:val="24"/>
        </w:rPr>
        <w:t>pointing to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 xml:space="preserve">the </w:t>
      </w:r>
      <w:r w:rsidR="007E19F9" w:rsidRPr="00071747">
        <w:rPr>
          <w:rStyle w:val="hps"/>
          <w:rFonts w:cs="Times New Roman"/>
          <w:szCs w:val="24"/>
        </w:rPr>
        <w:t>E</w:t>
      </w:r>
      <w:r w:rsidRPr="00071747">
        <w:rPr>
          <w:rStyle w:val="hps"/>
          <w:rFonts w:cs="Times New Roman"/>
          <w:szCs w:val="24"/>
        </w:rPr>
        <w:t>arth</w:t>
      </w:r>
      <w:r w:rsidR="007E19F9" w:rsidRPr="00071747">
        <w:rPr>
          <w:szCs w:val="24"/>
        </w:rPr>
        <w:t>.</w:t>
      </w:r>
      <w:r w:rsidRPr="00071747">
        <w:rPr>
          <w:szCs w:val="24"/>
        </w:rPr>
        <w:t xml:space="preserve"> The </w:t>
      </w:r>
      <w:r w:rsidRPr="00071747">
        <w:rPr>
          <w:rStyle w:val="hps"/>
          <w:rFonts w:cs="Times New Roman"/>
          <w:szCs w:val="24"/>
        </w:rPr>
        <w:t xml:space="preserve">starting meridian of </w:t>
      </w:r>
      <w:r w:rsidR="007E19F9" w:rsidRPr="00071747">
        <w:rPr>
          <w:rStyle w:val="hps"/>
          <w:rFonts w:cs="Times New Roman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Earth ellipsoid</w:t>
      </w:r>
      <w:r w:rsidRPr="00071747">
        <w:rPr>
          <w:szCs w:val="24"/>
        </w:rPr>
        <w:t xml:space="preserve"> coincide</w:t>
      </w:r>
      <w:r w:rsidR="007E19F9" w:rsidRPr="00071747">
        <w:rPr>
          <w:szCs w:val="24"/>
        </w:rPr>
        <w:t>s</w:t>
      </w:r>
      <w:r w:rsidRPr="00071747">
        <w:rPr>
          <w:szCs w:val="24"/>
        </w:rPr>
        <w:t xml:space="preserve"> with </w:t>
      </w:r>
      <w:r w:rsidRPr="00071747">
        <w:rPr>
          <w:rStyle w:val="hps"/>
          <w:rFonts w:cs="Times New Roman"/>
          <w:szCs w:val="24"/>
        </w:rPr>
        <w:t>the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Greenwich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meridian plane</w:t>
      </w:r>
      <w:r w:rsidR="0065185D">
        <w:rPr>
          <w:rStyle w:val="hps"/>
          <w:rFonts w:eastAsiaTheme="minorEastAsia" w:cs="Times New Roman" w:hint="eastAsia"/>
          <w:szCs w:val="24"/>
        </w:rPr>
        <w:t>.</w:t>
      </w:r>
      <w:r w:rsidR="007E19F9" w:rsidRPr="00071747">
        <w:rPr>
          <w:rStyle w:val="hps"/>
          <w:rFonts w:cs="Times New Roman"/>
          <w:szCs w:val="24"/>
        </w:rPr>
        <w:t xml:space="preserve"> </w:t>
      </w:r>
      <w:r w:rsidR="0065185D">
        <w:rPr>
          <w:rStyle w:val="hps"/>
          <w:rFonts w:eastAsiaTheme="minorEastAsia" w:cs="Times New Roman" w:hint="eastAsia"/>
          <w:szCs w:val="24"/>
        </w:rPr>
        <w:t>T</w:t>
      </w:r>
      <w:r w:rsidRPr="00071747">
        <w:rPr>
          <w:rStyle w:val="hps"/>
          <w:rFonts w:cs="Times New Roman"/>
          <w:szCs w:val="24"/>
        </w:rPr>
        <w:t>he</w:t>
      </w:r>
      <w:r w:rsidR="008F129E"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coordinate origin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point</w:t>
      </w:r>
      <w:r w:rsidR="000420C0" w:rsidRPr="00071747">
        <w:rPr>
          <w:szCs w:val="24"/>
        </w:rPr>
        <w:t xml:space="preserve"> of </w:t>
      </w:r>
      <w:r w:rsidRPr="00071747">
        <w:rPr>
          <w:szCs w:val="24"/>
        </w:rPr>
        <w:t>X-axis</w:t>
      </w:r>
      <w:r w:rsidRPr="00071747">
        <w:rPr>
          <w:rStyle w:val="hps"/>
          <w:rFonts w:cs="Times New Roman"/>
          <w:szCs w:val="24"/>
        </w:rPr>
        <w:t xml:space="preserve"> point</w:t>
      </w:r>
      <w:r w:rsidR="007E19F9" w:rsidRPr="00071747">
        <w:rPr>
          <w:rStyle w:val="hps"/>
          <w:rFonts w:cs="Times New Roman"/>
          <w:szCs w:val="24"/>
        </w:rPr>
        <w:t>s</w:t>
      </w:r>
      <w:r w:rsidRPr="00071747">
        <w:rPr>
          <w:rStyle w:val="hps"/>
          <w:rFonts w:cs="Times New Roman"/>
          <w:szCs w:val="24"/>
        </w:rPr>
        <w:t xml:space="preserve"> to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 xml:space="preserve">the intersection </w:t>
      </w:r>
      <w:r w:rsidR="0065185D">
        <w:rPr>
          <w:rStyle w:val="hps"/>
          <w:rFonts w:eastAsiaTheme="minorEastAsia" w:cs="Times New Roman" w:hint="eastAsia"/>
          <w:szCs w:val="24"/>
        </w:rPr>
        <w:t>in</w:t>
      </w:r>
      <w:r w:rsidRPr="00071747">
        <w:rPr>
          <w:rStyle w:val="hps"/>
          <w:rFonts w:cs="Times New Roman"/>
          <w:szCs w:val="24"/>
        </w:rPr>
        <w:t xml:space="preserve"> </w:t>
      </w:r>
      <w:r w:rsidR="007E19F9" w:rsidRPr="00071747">
        <w:rPr>
          <w:rStyle w:val="hps"/>
          <w:rFonts w:cs="Times New Roman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starting meridian plane</w:t>
      </w:r>
      <w:r w:rsidRPr="00071747">
        <w:rPr>
          <w:szCs w:val="24"/>
        </w:rPr>
        <w:t xml:space="preserve"> and </w:t>
      </w:r>
      <w:r w:rsidR="007E19F9" w:rsidRPr="00071747">
        <w:rPr>
          <w:szCs w:val="24"/>
        </w:rPr>
        <w:t xml:space="preserve">the </w:t>
      </w:r>
      <w:r w:rsidRPr="00071747">
        <w:rPr>
          <w:szCs w:val="24"/>
        </w:rPr>
        <w:t xml:space="preserve">Earth ellipsoid equator. Y-axis </w:t>
      </w:r>
      <w:r w:rsidRPr="00071747">
        <w:rPr>
          <w:rStyle w:val="hps"/>
          <w:rFonts w:cs="Times New Roman"/>
          <w:szCs w:val="24"/>
        </w:rPr>
        <w:t>and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X, Z</w:t>
      </w:r>
      <w:r w:rsidRPr="00071747">
        <w:rPr>
          <w:szCs w:val="24"/>
        </w:rPr>
        <w:t>-axis</w:t>
      </w:r>
      <w:r w:rsidR="0065185D">
        <w:rPr>
          <w:rFonts w:eastAsiaTheme="minorEastAsia" w:hint="eastAsia"/>
          <w:szCs w:val="24"/>
        </w:rPr>
        <w:t>,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constitute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the right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coordinate</w:t>
      </w:r>
      <w:r w:rsidRPr="00071747">
        <w:rPr>
          <w:szCs w:val="24"/>
        </w:rPr>
        <w:t xml:space="preserve"> (</w:t>
      </w:r>
      <w:r w:rsidR="0065185D">
        <w:rPr>
          <w:rStyle w:val="hps"/>
          <w:rFonts w:eastAsiaTheme="minorEastAsia" w:cs="Times New Roman" w:hint="eastAsia"/>
          <w:szCs w:val="24"/>
        </w:rPr>
        <w:t>s</w:t>
      </w:r>
      <w:r w:rsidRPr="00071747">
        <w:rPr>
          <w:rStyle w:val="hps"/>
          <w:rFonts w:cs="Times New Roman"/>
          <w:szCs w:val="24"/>
        </w:rPr>
        <w:t>cale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unit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in meters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(m)).</w:t>
      </w:r>
    </w:p>
    <w:p w:rsidR="0044313C" w:rsidRPr="0065185D" w:rsidRDefault="0044313C" w:rsidP="00071747">
      <w:pPr>
        <w:rPr>
          <w:szCs w:val="24"/>
        </w:rPr>
      </w:pPr>
    </w:p>
    <w:p w:rsidR="008E699A" w:rsidRPr="00071747" w:rsidRDefault="0044313C" w:rsidP="00E95187">
      <w:pPr>
        <w:rPr>
          <w:szCs w:val="24"/>
        </w:rPr>
      </w:pPr>
      <w:r w:rsidRPr="00071747">
        <w:rPr>
          <w:rStyle w:val="hps"/>
          <w:rFonts w:cs="Times New Roman"/>
          <w:szCs w:val="24"/>
        </w:rPr>
        <w:t>Suppose the coordinates of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a known point</w:t>
      </w:r>
      <w:r w:rsidR="007E19F9" w:rsidRPr="00071747">
        <w:rPr>
          <w:rStyle w:val="hps"/>
          <w:rFonts w:cs="Times New Roman"/>
          <w:szCs w:val="24"/>
        </w:rPr>
        <w:t>’s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location</w:t>
      </w:r>
      <w:r w:rsidRPr="00071747">
        <w:rPr>
          <w:szCs w:val="24"/>
        </w:rPr>
        <w:t xml:space="preserve"> </w:t>
      </w:r>
      <w:r w:rsidR="0065185D">
        <w:rPr>
          <w:rStyle w:val="hps"/>
          <w:rFonts w:eastAsiaTheme="minorEastAsia" w:cs="Times New Roman" w:hint="eastAsia"/>
          <w:szCs w:val="24"/>
        </w:rPr>
        <w:t>are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characterized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by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geodetic coordinates</w:t>
      </w:r>
      <w:r w:rsidR="0065185D">
        <w:rPr>
          <w:rFonts w:eastAsiaTheme="minorEastAsia" w:hint="eastAsia"/>
          <w:szCs w:val="24"/>
        </w:rPr>
        <w:t>. This would mean that they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contain</w:t>
      </w:r>
      <w:r w:rsidR="0065185D">
        <w:rPr>
          <w:rStyle w:val="hps"/>
          <w:rFonts w:eastAsiaTheme="minorEastAsia" w:cs="Times New Roman" w:hint="eastAsia"/>
          <w:szCs w:val="24"/>
        </w:rPr>
        <w:t xml:space="preserve"> </w:t>
      </w:r>
      <w:r w:rsidR="00E0322F" w:rsidRPr="00071747">
        <w:rPr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geodetic longitude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L,</w:t>
      </w:r>
      <w:r w:rsidRPr="00071747">
        <w:rPr>
          <w:szCs w:val="24"/>
        </w:rPr>
        <w:t xml:space="preserve"> </w:t>
      </w:r>
      <w:r w:rsidR="00E0322F" w:rsidRPr="00071747">
        <w:rPr>
          <w:szCs w:val="24"/>
        </w:rPr>
        <w:t xml:space="preserve">the geodetic </w:t>
      </w:r>
      <w:r w:rsidRPr="00071747">
        <w:rPr>
          <w:szCs w:val="24"/>
        </w:rPr>
        <w:t xml:space="preserve">latitude B </w:t>
      </w:r>
      <w:r w:rsidRPr="00071747">
        <w:rPr>
          <w:rStyle w:val="hps"/>
          <w:rFonts w:cs="Times New Roman"/>
          <w:szCs w:val="24"/>
        </w:rPr>
        <w:t xml:space="preserve">and the </w:t>
      </w:r>
      <w:r w:rsidR="00E0322F" w:rsidRPr="00071747">
        <w:rPr>
          <w:rStyle w:val="hps"/>
          <w:rFonts w:cs="Times New Roman"/>
          <w:szCs w:val="24"/>
        </w:rPr>
        <w:t xml:space="preserve">geodetic height </w:t>
      </w:r>
      <w:r w:rsidRPr="00071747">
        <w:rPr>
          <w:rStyle w:val="hps"/>
          <w:rFonts w:cs="Times New Roman"/>
          <w:szCs w:val="24"/>
        </w:rPr>
        <w:t>H.</w:t>
      </w:r>
      <w:r w:rsidRPr="00071747">
        <w:rPr>
          <w:szCs w:val="24"/>
        </w:rPr>
        <w:t xml:space="preserve"> </w:t>
      </w:r>
    </w:p>
    <w:p w:rsidR="008E699A" w:rsidRPr="00071747" w:rsidRDefault="008E699A" w:rsidP="00E95187">
      <w:pPr>
        <w:rPr>
          <w:szCs w:val="24"/>
        </w:rPr>
      </w:pPr>
    </w:p>
    <w:p w:rsidR="0044313C" w:rsidRPr="0079094B" w:rsidRDefault="008E699A" w:rsidP="00E95187">
      <w:pPr>
        <w:rPr>
          <w:rStyle w:val="hps"/>
          <w:szCs w:val="24"/>
        </w:rPr>
      </w:pPr>
      <w:r w:rsidRPr="00071747">
        <w:rPr>
          <w:rStyle w:val="hps"/>
          <w:rFonts w:cs="Times New Roman"/>
          <w:szCs w:val="24"/>
        </w:rPr>
        <w:t>Geodetic longitude L</w:t>
      </w:r>
      <w:r w:rsidR="0044313C" w:rsidRPr="00071747">
        <w:rPr>
          <w:rStyle w:val="hps"/>
          <w:rFonts w:cs="Times New Roman"/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 xml:space="preserve">for any point K on </w:t>
      </w:r>
      <w:r w:rsidR="0065185D">
        <w:rPr>
          <w:rStyle w:val="hps"/>
          <w:rFonts w:eastAsiaTheme="minorEastAsia" w:cs="Times New Roman" w:hint="eastAsia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 xml:space="preserve">ground or in space </w:t>
      </w:r>
      <w:r w:rsidR="00D60C60" w:rsidRPr="00071747">
        <w:rPr>
          <w:rStyle w:val="hps"/>
          <w:rFonts w:cs="Times New Roman"/>
          <w:szCs w:val="24"/>
        </w:rPr>
        <w:t xml:space="preserve">is </w:t>
      </w:r>
      <w:r w:rsidR="0044313C" w:rsidRPr="00071747">
        <w:rPr>
          <w:rStyle w:val="hps"/>
          <w:rFonts w:cs="Times New Roman"/>
          <w:szCs w:val="24"/>
        </w:rPr>
        <w:t>define</w:t>
      </w:r>
      <w:r w:rsidR="00D60C60" w:rsidRPr="00071747">
        <w:rPr>
          <w:rStyle w:val="hps"/>
          <w:rFonts w:cs="Times New Roman"/>
          <w:szCs w:val="24"/>
        </w:rPr>
        <w:t>d</w:t>
      </w:r>
      <w:r w:rsidR="0044313C" w:rsidRPr="00071747">
        <w:rPr>
          <w:rStyle w:val="hps"/>
          <w:rFonts w:cs="Times New Roman"/>
          <w:szCs w:val="24"/>
        </w:rPr>
        <w:t xml:space="preserve"> </w:t>
      </w:r>
      <w:r w:rsidR="0065185D">
        <w:rPr>
          <w:rStyle w:val="hps"/>
          <w:rFonts w:eastAsiaTheme="minorEastAsia" w:cs="Times New Roman" w:hint="eastAsia"/>
          <w:szCs w:val="24"/>
        </w:rPr>
        <w:t xml:space="preserve">in </w:t>
      </w:r>
      <w:r w:rsidR="0065185D">
        <w:rPr>
          <w:rStyle w:val="hps"/>
          <w:rFonts w:eastAsiaTheme="minorEastAsia" w:cs="Times New Roman"/>
          <w:szCs w:val="24"/>
        </w:rPr>
        <w:t xml:space="preserve">the </w:t>
      </w:r>
      <w:r w:rsidR="0065185D" w:rsidRPr="00071747">
        <w:rPr>
          <w:rStyle w:val="hps"/>
          <w:rFonts w:cs="Times New Roman"/>
          <w:szCs w:val="24"/>
        </w:rPr>
        <w:t>following</w:t>
      </w:r>
      <w:r w:rsidR="0065185D">
        <w:rPr>
          <w:rStyle w:val="hps"/>
          <w:rFonts w:eastAsiaTheme="minorEastAsia" w:cs="Times New Roman" w:hint="eastAsia"/>
          <w:szCs w:val="24"/>
        </w:rPr>
        <w:t xml:space="preserve">. We will </w:t>
      </w:r>
      <w:r w:rsidRPr="00071747">
        <w:rPr>
          <w:rStyle w:val="hps"/>
          <w:rFonts w:cs="Times New Roman"/>
          <w:color w:val="000000" w:themeColor="text1"/>
          <w:szCs w:val="24"/>
        </w:rPr>
        <w:t>ma</w:t>
      </w:r>
      <w:r w:rsidR="0065185D">
        <w:rPr>
          <w:rStyle w:val="hps"/>
          <w:rFonts w:eastAsiaTheme="minorEastAsia" w:cs="Times New Roman" w:hint="eastAsia"/>
          <w:color w:val="000000" w:themeColor="text1"/>
          <w:szCs w:val="24"/>
        </w:rPr>
        <w:t>k</w:t>
      </w:r>
      <w:r w:rsidRPr="00071747">
        <w:rPr>
          <w:rStyle w:val="hps"/>
          <w:rFonts w:cs="Times New Roman"/>
          <w:color w:val="000000" w:themeColor="text1"/>
          <w:szCs w:val="24"/>
        </w:rPr>
        <w:t>e the ellipsoid Earth meridian plane from point K</w:t>
      </w:r>
      <w:r w:rsidR="0065185D">
        <w:rPr>
          <w:rStyle w:val="hps"/>
          <w:rFonts w:eastAsiaTheme="minorEastAsia" w:cs="Times New Roman" w:hint="eastAsia"/>
          <w:color w:val="000000" w:themeColor="text1"/>
          <w:szCs w:val="24"/>
        </w:rPr>
        <w:t>.</w:t>
      </w:r>
      <w:r w:rsidRPr="00071747">
        <w:rPr>
          <w:rStyle w:val="hps"/>
          <w:rFonts w:cs="Times New Roman"/>
          <w:color w:val="000000" w:themeColor="text1"/>
          <w:szCs w:val="24"/>
        </w:rPr>
        <w:t xml:space="preserve"> </w:t>
      </w:r>
      <w:r w:rsidR="0065185D">
        <w:rPr>
          <w:rFonts w:eastAsiaTheme="minorEastAsia" w:hint="eastAsia"/>
          <w:szCs w:val="24"/>
        </w:rPr>
        <w:t>T</w:t>
      </w:r>
      <w:r w:rsidR="0044313C" w:rsidRPr="00071747">
        <w:rPr>
          <w:szCs w:val="24"/>
        </w:rPr>
        <w:t xml:space="preserve">he angle between the made </w:t>
      </w:r>
      <w:r w:rsidR="0044313C" w:rsidRPr="00071747">
        <w:rPr>
          <w:rStyle w:val="hps"/>
          <w:rFonts w:cs="Times New Roman"/>
          <w:szCs w:val="24"/>
        </w:rPr>
        <w:t>meridian plane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>and</w:t>
      </w:r>
      <w:r w:rsidR="0044313C" w:rsidRPr="00071747">
        <w:rPr>
          <w:szCs w:val="24"/>
        </w:rPr>
        <w:t xml:space="preserve"> </w:t>
      </w:r>
      <w:r w:rsidR="0065185D">
        <w:rPr>
          <w:rFonts w:eastAsiaTheme="minorEastAsia" w:hint="eastAsia"/>
          <w:szCs w:val="24"/>
        </w:rPr>
        <w:t xml:space="preserve">the </w:t>
      </w:r>
      <w:r w:rsidR="0044313C" w:rsidRPr="00071747">
        <w:rPr>
          <w:rStyle w:val="hps"/>
          <w:rFonts w:cs="Times New Roman"/>
          <w:szCs w:val="24"/>
        </w:rPr>
        <w:t>starting meridian plane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 xml:space="preserve">of </w:t>
      </w:r>
      <w:r w:rsidRPr="00071747">
        <w:rPr>
          <w:rStyle w:val="hps"/>
          <w:rFonts w:cs="Times New Roman"/>
          <w:szCs w:val="24"/>
        </w:rPr>
        <w:t>the E</w:t>
      </w:r>
      <w:r w:rsidR="0044313C" w:rsidRPr="00071747">
        <w:rPr>
          <w:rStyle w:val="hps"/>
          <w:rFonts w:cs="Times New Roman"/>
          <w:szCs w:val="24"/>
        </w:rPr>
        <w:t>arth</w:t>
      </w:r>
      <w:r w:rsidR="0044313C" w:rsidRPr="00071747">
        <w:rPr>
          <w:szCs w:val="24"/>
        </w:rPr>
        <w:t xml:space="preserve"> is </w:t>
      </w:r>
      <w:r w:rsidRPr="00071747">
        <w:rPr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geodetic longitude L for K.</w:t>
      </w:r>
      <w:r w:rsidR="0079094B">
        <w:rPr>
          <w:rFonts w:eastAsiaTheme="minorEastAsia" w:hint="eastAsia"/>
          <w:szCs w:val="24"/>
        </w:rPr>
        <w:t xml:space="preserve"> </w:t>
      </w:r>
      <w:r w:rsidR="00E0322F" w:rsidRPr="00071747">
        <w:rPr>
          <w:rStyle w:val="hps"/>
          <w:rFonts w:cs="Times New Roman"/>
          <w:szCs w:val="24"/>
        </w:rPr>
        <w:t xml:space="preserve">Geodetic </w:t>
      </w:r>
      <w:r w:rsidR="0044313C" w:rsidRPr="00071747">
        <w:rPr>
          <w:rStyle w:val="hps"/>
          <w:rFonts w:cs="Times New Roman"/>
          <w:szCs w:val="24"/>
        </w:rPr>
        <w:t>latitude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>B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 xml:space="preserve">is the angle between </w:t>
      </w:r>
      <w:r w:rsidR="00D60C60" w:rsidRPr="00071747">
        <w:rPr>
          <w:rStyle w:val="hps"/>
          <w:rFonts w:cs="Times New Roman"/>
          <w:szCs w:val="24"/>
        </w:rPr>
        <w:t xml:space="preserve">the </w:t>
      </w:r>
      <w:r w:rsidR="0044313C" w:rsidRPr="00071747">
        <w:rPr>
          <w:rStyle w:val="hps"/>
          <w:rFonts w:cs="Times New Roman"/>
          <w:szCs w:val="24"/>
        </w:rPr>
        <w:t xml:space="preserve">normal KN </w:t>
      </w:r>
      <w:r w:rsidR="00D60C60" w:rsidRPr="00071747">
        <w:rPr>
          <w:rStyle w:val="hps"/>
          <w:rFonts w:cs="Times New Roman"/>
          <w:szCs w:val="24"/>
        </w:rPr>
        <w:t>and the</w:t>
      </w:r>
      <w:r w:rsidR="00E0322F" w:rsidRPr="00071747">
        <w:rPr>
          <w:rStyle w:val="hps"/>
          <w:rFonts w:cs="Times New Roman"/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>equatorial plane.</w:t>
      </w:r>
      <w:r w:rsidR="0044313C" w:rsidRPr="00071747">
        <w:rPr>
          <w:szCs w:val="24"/>
        </w:rPr>
        <w:t xml:space="preserve"> </w:t>
      </w:r>
      <w:r w:rsidR="00D60C60" w:rsidRPr="00071747">
        <w:rPr>
          <w:rStyle w:val="hps"/>
          <w:rFonts w:cs="Times New Roman"/>
          <w:szCs w:val="24"/>
        </w:rPr>
        <w:t>T</w:t>
      </w:r>
      <w:r w:rsidR="0044313C" w:rsidRPr="00071747">
        <w:rPr>
          <w:rStyle w:val="hps"/>
          <w:rFonts w:cs="Times New Roman"/>
          <w:szCs w:val="24"/>
        </w:rPr>
        <w:t>he height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>H</w:t>
      </w:r>
      <w:r w:rsidR="0044313C" w:rsidRPr="00071747">
        <w:rPr>
          <w:szCs w:val="24"/>
        </w:rPr>
        <w:t xml:space="preserve"> is the distance from KN to </w:t>
      </w:r>
      <w:r w:rsidR="0065185D">
        <w:rPr>
          <w:rFonts w:eastAsiaTheme="minorEastAsia" w:hint="eastAsia"/>
          <w:szCs w:val="24"/>
        </w:rPr>
        <w:t xml:space="preserve">the </w:t>
      </w:r>
      <w:r w:rsidR="0044313C" w:rsidRPr="00071747">
        <w:rPr>
          <w:szCs w:val="24"/>
        </w:rPr>
        <w:t>ellipsoid plane.</w:t>
      </w:r>
      <w:r w:rsidR="001B097E">
        <w:rPr>
          <w:rFonts w:eastAsiaTheme="minorEastAsia" w:hint="eastAsia"/>
          <w:szCs w:val="24"/>
        </w:rPr>
        <w:t xml:space="preserve"> </w:t>
      </w:r>
      <w:r w:rsidR="00D60C60" w:rsidRPr="00071747">
        <w:rPr>
          <w:rStyle w:val="hps"/>
          <w:rFonts w:cs="Times New Roman"/>
          <w:szCs w:val="24"/>
        </w:rPr>
        <w:t>This is shown</w:t>
      </w:r>
      <w:r w:rsidR="0044313C" w:rsidRPr="00071747">
        <w:rPr>
          <w:rStyle w:val="hps"/>
          <w:rFonts w:cs="Times New Roman"/>
          <w:szCs w:val="24"/>
        </w:rPr>
        <w:t xml:space="preserve"> in Figure 5.2.2.</w:t>
      </w:r>
    </w:p>
    <w:p w:rsidR="001867E1" w:rsidRDefault="0044313C" w:rsidP="00280CFD">
      <w:pPr>
        <w:keepNext/>
        <w:autoSpaceDE w:val="0"/>
        <w:autoSpaceDN w:val="0"/>
        <w:adjustRightInd w:val="0"/>
        <w:spacing w:line="276" w:lineRule="auto"/>
        <w:jc w:val="center"/>
      </w:pPr>
      <w:r w:rsidRPr="00072C05">
        <w:rPr>
          <w:rFonts w:cs="Times New Roman"/>
          <w:noProof/>
          <w:sz w:val="28"/>
          <w:szCs w:val="28"/>
        </w:rPr>
        <w:drawing>
          <wp:inline distT="0" distB="0" distL="0" distR="0">
            <wp:extent cx="4694062" cy="3005139"/>
            <wp:effectExtent l="19050" t="0" r="0" b="0"/>
            <wp:docPr id="126" name="图片 3" descr="F:\文件\实验室\paper\useful\QQ图片201402231918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文件\实验室\paper\useful\QQ图片20140223191849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062" cy="3005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3C" w:rsidRPr="001867E1" w:rsidRDefault="001867E1" w:rsidP="00737E28">
      <w:pPr>
        <w:pStyle w:val="af"/>
        <w:spacing w:line="276" w:lineRule="auto"/>
        <w:jc w:val="center"/>
        <w:rPr>
          <w:rFonts w:cs="Times New Roman"/>
        </w:rPr>
      </w:pPr>
      <w:bookmarkStart w:id="172" w:name="_Toc388350991"/>
      <w:proofErr w:type="gramStart"/>
      <w:r>
        <w:t>Figure 5.2.</w:t>
      </w:r>
      <w:proofErr w:type="gramEnd"/>
      <w:r w:rsidR="008401BD">
        <w:fldChar w:fldCharType="begin"/>
      </w:r>
      <w:r w:rsidR="00165164">
        <w:instrText xml:space="preserve"> SEQ Figure_5.2. \* ARABIC </w:instrText>
      </w:r>
      <w:r w:rsidR="008401BD">
        <w:fldChar w:fldCharType="separate"/>
      </w:r>
      <w:r w:rsidR="00AE69A1">
        <w:rPr>
          <w:noProof/>
        </w:rPr>
        <w:t>2</w:t>
      </w:r>
      <w:r w:rsidR="008401BD">
        <w:fldChar w:fldCharType="end"/>
      </w:r>
      <w:r>
        <w:rPr>
          <w:rFonts w:eastAsiaTheme="minorEastAsia" w:cs="Times New Roman" w:hint="eastAsia"/>
        </w:rPr>
        <w:t xml:space="preserve"> T</w:t>
      </w:r>
      <w:r w:rsidR="006E2CC9">
        <w:rPr>
          <w:rFonts w:eastAsiaTheme="minorEastAsia" w:cs="Times New Roman" w:hint="eastAsia"/>
        </w:rPr>
        <w:t>he Earth center rectangular coordinate system</w:t>
      </w:r>
      <w:r w:rsidR="00CF7407">
        <w:rPr>
          <w:rFonts w:eastAsiaTheme="minorEastAsia" w:cs="Times New Roman" w:hint="eastAsia"/>
          <w:szCs w:val="24"/>
        </w:rPr>
        <w:t xml:space="preserve"> [</w:t>
      </w:r>
      <w:r w:rsidR="008401BD">
        <w:rPr>
          <w:rFonts w:eastAsiaTheme="minorEastAsia" w:cs="Times New Roman"/>
          <w:szCs w:val="24"/>
        </w:rPr>
        <w:fldChar w:fldCharType="begin"/>
      </w:r>
      <w:r w:rsidR="00CF7407">
        <w:rPr>
          <w:rFonts w:eastAsiaTheme="minorEastAsia" w:cs="Times New Roman"/>
          <w:szCs w:val="24"/>
        </w:rPr>
        <w:instrText xml:space="preserve"> </w:instrText>
      </w:r>
      <w:r w:rsidR="00CF7407">
        <w:rPr>
          <w:rFonts w:eastAsiaTheme="minorEastAsia" w:cs="Times New Roman" w:hint="eastAsia"/>
          <w:szCs w:val="24"/>
        </w:rPr>
        <w:instrText>NOTEREF _Ref387452169 \h</w:instrText>
      </w:r>
      <w:r w:rsidR="00CF7407">
        <w:rPr>
          <w:rFonts w:eastAsiaTheme="minorEastAsia" w:cs="Times New Roman"/>
          <w:szCs w:val="24"/>
        </w:rPr>
        <w:instrText xml:space="preserve"> </w:instrText>
      </w:r>
      <w:r w:rsidR="008401BD">
        <w:rPr>
          <w:rFonts w:eastAsiaTheme="minorEastAsia" w:cs="Times New Roman"/>
          <w:szCs w:val="24"/>
        </w:rPr>
      </w:r>
      <w:r w:rsidR="008401BD">
        <w:rPr>
          <w:rFonts w:eastAsiaTheme="minorEastAsia" w:cs="Times New Roman"/>
          <w:szCs w:val="24"/>
        </w:rPr>
        <w:fldChar w:fldCharType="separate"/>
      </w:r>
      <w:r w:rsidR="00AE69A1">
        <w:rPr>
          <w:rFonts w:eastAsiaTheme="minorEastAsia" w:cs="Times New Roman"/>
          <w:szCs w:val="24"/>
        </w:rPr>
        <w:t>125</w:t>
      </w:r>
      <w:r w:rsidR="008401BD">
        <w:rPr>
          <w:rFonts w:eastAsiaTheme="minorEastAsia" w:cs="Times New Roman"/>
          <w:szCs w:val="24"/>
        </w:rPr>
        <w:fldChar w:fldCharType="end"/>
      </w:r>
      <w:r w:rsidR="00CF7407">
        <w:rPr>
          <w:rFonts w:eastAsiaTheme="minorEastAsia" w:cs="Times New Roman" w:hint="eastAsia"/>
          <w:szCs w:val="24"/>
        </w:rPr>
        <w:t>]</w:t>
      </w:r>
      <w:bookmarkEnd w:id="172"/>
    </w:p>
    <w:p w:rsidR="0077416B" w:rsidRPr="00072C05" w:rsidRDefault="0077416B" w:rsidP="00737E28">
      <w:pPr>
        <w:spacing w:line="276" w:lineRule="auto"/>
        <w:rPr>
          <w:rFonts w:cs="Times New Roman"/>
        </w:rPr>
      </w:pPr>
    </w:p>
    <w:p w:rsidR="0044313C" w:rsidRPr="0065185D" w:rsidRDefault="0065185D" w:rsidP="00071747">
      <w:pPr>
        <w:rPr>
          <w:rFonts w:eastAsiaTheme="minorEastAsia"/>
          <w:szCs w:val="24"/>
        </w:rPr>
      </w:pPr>
      <w:r>
        <w:rPr>
          <w:rStyle w:val="hps"/>
          <w:rFonts w:eastAsiaTheme="minorEastAsia" w:cs="Times New Roman" w:hint="eastAsia"/>
          <w:szCs w:val="24"/>
        </w:rPr>
        <w:t>B</w:t>
      </w:r>
      <w:r w:rsidR="0044313C" w:rsidRPr="00071747">
        <w:rPr>
          <w:rStyle w:val="hps"/>
          <w:rFonts w:cs="Times New Roman"/>
          <w:szCs w:val="24"/>
        </w:rPr>
        <w:t>y the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>definition of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>trigonometric functions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>and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>the</w:t>
      </w:r>
      <w:r w:rsidR="0044313C" w:rsidRPr="00071747">
        <w:rPr>
          <w:szCs w:val="24"/>
        </w:rPr>
        <w:t xml:space="preserve"> radius length formula of </w:t>
      </w:r>
      <w:r>
        <w:rPr>
          <w:rFonts w:eastAsiaTheme="minorEastAsia" w:hint="eastAsia"/>
          <w:szCs w:val="24"/>
        </w:rPr>
        <w:t xml:space="preserve">the </w:t>
      </w:r>
      <w:r w:rsidR="0044313C" w:rsidRPr="00071747">
        <w:rPr>
          <w:rStyle w:val="hps"/>
          <w:rFonts w:cs="Times New Roman"/>
          <w:szCs w:val="24"/>
        </w:rPr>
        <w:t>prime vertical</w:t>
      </w:r>
      <w:r w:rsidR="0044313C" w:rsidRPr="00071747">
        <w:rPr>
          <w:szCs w:val="24"/>
        </w:rPr>
        <w:t xml:space="preserve"> </w:t>
      </w:r>
      <w:r w:rsidR="0044313C" w:rsidRPr="00071747">
        <w:rPr>
          <w:rStyle w:val="hps"/>
          <w:rFonts w:cs="Times New Roman"/>
          <w:szCs w:val="24"/>
        </w:rPr>
        <w:t xml:space="preserve">circle on </w:t>
      </w:r>
      <w:r>
        <w:rPr>
          <w:rStyle w:val="hps"/>
          <w:rFonts w:eastAsiaTheme="minorEastAsia" w:cs="Times New Roman" w:hint="eastAsia"/>
          <w:szCs w:val="24"/>
        </w:rPr>
        <w:t xml:space="preserve">the </w:t>
      </w:r>
      <w:r w:rsidR="0044313C" w:rsidRPr="00071747">
        <w:rPr>
          <w:rStyle w:val="hps"/>
          <w:rFonts w:cs="Times New Roman"/>
          <w:szCs w:val="24"/>
        </w:rPr>
        <w:t>ellipsoid</w:t>
      </w:r>
      <w:r w:rsidR="0044313C" w:rsidRPr="00071747">
        <w:rPr>
          <w:szCs w:val="24"/>
        </w:rPr>
        <w:t xml:space="preserve">, we can </w:t>
      </w:r>
      <w:r>
        <w:rPr>
          <w:rFonts w:eastAsiaTheme="minorEastAsia" w:hint="eastAsia"/>
          <w:szCs w:val="24"/>
        </w:rPr>
        <w:t xml:space="preserve">then </w:t>
      </w:r>
      <w:r w:rsidR="0044313C" w:rsidRPr="00071747">
        <w:rPr>
          <w:szCs w:val="24"/>
        </w:rPr>
        <w:t xml:space="preserve">get </w:t>
      </w:r>
      <m:oMath>
        <m:d>
          <m:dPr>
            <m:ctrlPr>
              <w:rPr>
                <w:rFonts w:ascii="Cambria Math" w:hAnsi="Cambria Math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X,Y,Z</m:t>
            </m:r>
          </m:e>
        </m:d>
      </m:oMath>
      <w:r w:rsidR="0044313C" w:rsidRPr="00071747">
        <w:rPr>
          <w:szCs w:val="24"/>
        </w:rPr>
        <w:t xml:space="preserve"> from</w:t>
      </w:r>
      <m:oMath>
        <m:r>
          <m:rPr>
            <m:sty m:val="p"/>
          </m:rPr>
          <w:rPr>
            <w:rFonts w:ascii="Cambria Math" w:hAnsi="Cambria Math"/>
            <w:szCs w:val="24"/>
          </w:rPr>
          <m:t xml:space="preserve"> </m:t>
        </m:r>
        <m:d>
          <m:dPr>
            <m:ctrlPr>
              <w:rPr>
                <w:rFonts w:ascii="Cambria Math" w:hAnsi="Cambria Math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L,B,H</m:t>
            </m:r>
          </m:e>
        </m:d>
      </m:oMath>
      <w:r>
        <w:rPr>
          <w:rFonts w:eastAsiaTheme="minorEastAsia" w:hint="eastAsia"/>
          <w:szCs w:val="24"/>
        </w:rPr>
        <w:t>:</w:t>
      </w:r>
    </w:p>
    <w:p w:rsidR="00280CFD" w:rsidRPr="002B4E58" w:rsidRDefault="008401BD" w:rsidP="001335C5">
      <w:pPr>
        <w:jc w:val="center"/>
        <w:rPr>
          <w:rFonts w:eastAsiaTheme="minorEastAsia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X=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N+H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</m:func>
              </m:e>
              <m:e>
                <m:r>
                  <w:rPr>
                    <w:rFonts w:ascii="Cambria Math" w:hAnsi="Cambria Math"/>
                  </w:rPr>
                  <m:t>Y=(N+H)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</m:func>
              </m:e>
              <m:e>
                <m:r>
                  <w:rPr>
                    <w:rFonts w:ascii="Cambria Math" w:hAnsi="Cambria Math"/>
                  </w:rPr>
                  <m:t xml:space="preserve">  Z=[N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+H]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</m:e>
            </m:eqArr>
          </m:e>
        </m:d>
      </m:oMath>
      <w:r w:rsidR="002B4E58">
        <w:rPr>
          <w:rFonts w:eastAsiaTheme="minorEastAsia" w:hint="eastAsia"/>
          <w:i/>
        </w:rPr>
        <w:t xml:space="preserve"> </w:t>
      </w:r>
      <w:r w:rsidR="005F6F5E">
        <w:rPr>
          <w:rFonts w:eastAsiaTheme="minorEastAsia" w:hint="eastAsia"/>
          <w:i/>
        </w:rPr>
        <w:t xml:space="preserve">      </w:t>
      </w:r>
      <w:r w:rsidR="002B4E58">
        <w:rPr>
          <w:rFonts w:eastAsiaTheme="minorEastAsia" w:hint="eastAsia"/>
          <w:i/>
        </w:rPr>
        <w:t xml:space="preserve"> </w:t>
      </w:r>
      <w:r w:rsidR="002B4E58" w:rsidRPr="002B4E58">
        <w:rPr>
          <w:rFonts w:eastAsiaTheme="minorEastAsia" w:hint="eastAsia"/>
        </w:rPr>
        <w:t>(5.2.15)</w:t>
      </w:r>
    </w:p>
    <w:p w:rsidR="0044313C" w:rsidRPr="00071747" w:rsidRDefault="0044313C" w:rsidP="00E95187">
      <w:pPr>
        <w:rPr>
          <w:rStyle w:val="hps"/>
          <w:rFonts w:cs="Times New Roman"/>
          <w:szCs w:val="24"/>
        </w:rPr>
      </w:pPr>
      <w:r w:rsidRPr="00072C05">
        <w:br/>
      </w:r>
      <w:r w:rsidRPr="00071747">
        <w:rPr>
          <w:kern w:val="0"/>
          <w:szCs w:val="24"/>
        </w:rPr>
        <w:t xml:space="preserve">N is the radius of </w:t>
      </w:r>
      <w:r w:rsidR="0065185D">
        <w:rPr>
          <w:rFonts w:eastAsiaTheme="minorEastAsia" w:hint="eastAsia"/>
          <w:kern w:val="0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prime vertical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circle</w:t>
      </w:r>
      <w:r w:rsidR="00547F8C">
        <w:rPr>
          <w:rStyle w:val="hps"/>
          <w:rFonts w:eastAsiaTheme="minorEastAsia" w:cs="Times New Roman" w:hint="eastAsia"/>
          <w:szCs w:val="24"/>
        </w:rPr>
        <w:t>:</w:t>
      </w:r>
      <m:oMath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 xml:space="preserve"> </m:t>
        </m:r>
        <m:r>
          <w:rPr>
            <w:rStyle w:val="hps"/>
            <w:rFonts w:ascii="Cambria Math" w:hAnsi="Cambria Math" w:cs="Times New Roman"/>
            <w:szCs w:val="24"/>
          </w:rPr>
          <m:t>N=a</m:t>
        </m:r>
        <m:rad>
          <m:radPr>
            <m:degHide m:val="on"/>
            <m:ctrlPr>
              <w:rPr>
                <w:rStyle w:val="hps"/>
                <w:rFonts w:ascii="Cambria Math" w:hAnsi="Cambria Math" w:cs="Times New Roman"/>
                <w:i/>
                <w:szCs w:val="24"/>
              </w:rPr>
            </m:ctrlPr>
          </m:radPr>
          <m:deg/>
          <m:e>
            <m:r>
              <w:rPr>
                <w:rStyle w:val="hps"/>
                <w:rFonts w:ascii="Cambria Math" w:hAnsi="Cambria Math" w:cs="Times New Roman"/>
                <w:szCs w:val="24"/>
              </w:rPr>
              <m:t>1-</m:t>
            </m:r>
            <m:sSup>
              <m:sSupPr>
                <m:ctrlPr>
                  <w:rPr>
                    <w:rStyle w:val="hps"/>
                    <w:rFonts w:ascii="Cambria Math" w:hAnsi="Cambria Math" w:cs="Times New Roman"/>
                    <w:i/>
                    <w:szCs w:val="24"/>
                  </w:rPr>
                </m:ctrlPr>
              </m:sSupPr>
              <m:e>
                <m:r>
                  <w:rPr>
                    <w:rStyle w:val="hps"/>
                    <w:rFonts w:ascii="Cambria Math" w:hAnsi="Cambria Math" w:cs="Times New Roman"/>
                    <w:szCs w:val="24"/>
                  </w:rPr>
                  <m:t>e</m:t>
                </m:r>
              </m:e>
              <m:sup>
                <m:r>
                  <w:rPr>
                    <w:rStyle w:val="hps"/>
                    <w:rFonts w:ascii="Cambria Math" w:hAnsi="Cambria Math" w:cs="Times New Roman"/>
                    <w:szCs w:val="24"/>
                  </w:rPr>
                  <m:t>2</m:t>
                </m:r>
              </m:sup>
            </m:sSup>
            <m:sSup>
              <m:sSupPr>
                <m:ctrlPr>
                  <w:rPr>
                    <w:rStyle w:val="hps"/>
                    <w:rFonts w:ascii="Cambria Math" w:hAnsi="Cambria Math" w:cs="Times New Roman"/>
                    <w:i/>
                    <w:szCs w:val="24"/>
                  </w:rPr>
                </m:ctrlPr>
              </m:sSupPr>
              <m:e>
                <m:r>
                  <w:rPr>
                    <w:rStyle w:val="hps"/>
                    <w:rFonts w:ascii="Cambria Math" w:hAnsi="Cambria Math" w:cs="Times New Roman"/>
                    <w:szCs w:val="24"/>
                  </w:rPr>
                  <m:t>sin</m:t>
                </m:r>
              </m:e>
              <m:sup>
                <m:r>
                  <w:rPr>
                    <w:rStyle w:val="hps"/>
                    <w:rFonts w:ascii="Cambria Math" w:hAnsi="Cambria Math" w:cs="Times New Roman"/>
                    <w:szCs w:val="24"/>
                  </w:rPr>
                  <m:t>2</m:t>
                </m:r>
              </m:sup>
            </m:sSup>
            <m:r>
              <w:rPr>
                <w:rStyle w:val="hps"/>
                <w:rFonts w:ascii="Cambria Math" w:hAnsi="Cambria Math" w:cs="Times New Roman"/>
                <w:szCs w:val="24"/>
              </w:rPr>
              <m:t>B</m:t>
            </m:r>
          </m:e>
        </m:rad>
      </m:oMath>
      <w:r w:rsidR="0065185D">
        <w:rPr>
          <w:rStyle w:val="hps"/>
          <w:rFonts w:eastAsiaTheme="minorEastAsia" w:cs="Times New Roman" w:hint="eastAsia"/>
          <w:szCs w:val="24"/>
        </w:rPr>
        <w:t>.</w:t>
      </w:r>
      <w:r w:rsidR="00673271">
        <w:rPr>
          <w:rStyle w:val="hps"/>
          <w:rFonts w:eastAsiaTheme="minorEastAsia" w:cs="Times New Roman" w:hint="eastAsia"/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 xml:space="preserve">e is </w:t>
      </w:r>
      <w:r w:rsidR="0065185D">
        <w:rPr>
          <w:rStyle w:val="hps"/>
          <w:rFonts w:eastAsiaTheme="minorEastAsia" w:cs="Times New Roman" w:hint="eastAsia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 xml:space="preserve">first eccentricity of </w:t>
      </w:r>
      <w:r w:rsidR="00E95187" w:rsidRPr="00071747">
        <w:rPr>
          <w:rStyle w:val="hps"/>
          <w:rFonts w:cs="Times New Roman"/>
          <w:szCs w:val="24"/>
        </w:rPr>
        <w:t>ellipsoid</w:t>
      </w:r>
      <w:r w:rsidR="00547F8C">
        <w:rPr>
          <w:rStyle w:val="hps"/>
          <w:rFonts w:eastAsiaTheme="minorEastAsia" w:cs="Times New Roman" w:hint="eastAsia"/>
          <w:szCs w:val="24"/>
        </w:rPr>
        <w:t>:</w:t>
      </w:r>
      <m:oMath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 xml:space="preserve"> </m:t>
        </m:r>
        <m:r>
          <w:rPr>
            <w:rStyle w:val="hps"/>
            <w:rFonts w:ascii="Cambria Math" w:hAnsi="Cambria Math" w:cs="Times New Roman"/>
            <w:szCs w:val="24"/>
          </w:rPr>
          <m:t>e=</m:t>
        </m:r>
        <m:f>
          <m:fPr>
            <m:ctrlPr>
              <w:rPr>
                <w:rStyle w:val="hps"/>
                <w:rFonts w:ascii="Cambria Math" w:hAnsi="Cambria Math" w:cs="Times New Roman"/>
                <w:i/>
                <w:szCs w:val="24"/>
              </w:rPr>
            </m:ctrlPr>
          </m:fPr>
          <m:num>
            <m:rad>
              <m:radPr>
                <m:degHide m:val="on"/>
                <m:ctrlPr>
                  <w:rPr>
                    <w:rStyle w:val="hps"/>
                    <w:rFonts w:ascii="Cambria Math" w:hAnsi="Cambria Math" w:cs="Times New Roman"/>
                    <w:i/>
                    <w:szCs w:val="24"/>
                  </w:rPr>
                </m:ctrlPr>
              </m:radPr>
              <m:deg/>
              <m:e>
                <m:sSup>
                  <m:sSupPr>
                    <m:ctrlPr>
                      <w:rPr>
                        <w:rStyle w:val="hps"/>
                        <w:rFonts w:ascii="Cambria Math" w:hAnsi="Cambria Math" w:cs="Times New Roman"/>
                        <w:i/>
                        <w:szCs w:val="24"/>
                      </w:rPr>
                    </m:ctrlPr>
                  </m:sSupPr>
                  <m:e>
                    <m:r>
                      <w:rPr>
                        <w:rStyle w:val="hps"/>
                        <w:rFonts w:ascii="Cambria Math" w:hAnsi="Cambria Math" w:cs="Times New Roman"/>
                        <w:szCs w:val="24"/>
                      </w:rPr>
                      <m:t>a</m:t>
                    </m:r>
                  </m:e>
                  <m:sup>
                    <m:r>
                      <w:rPr>
                        <w:rStyle w:val="hps"/>
                        <w:rFonts w:ascii="Cambria Math" w:hAnsi="Cambria Math" w:cs="Times New Roman"/>
                        <w:szCs w:val="24"/>
                      </w:rPr>
                      <m:t>2</m:t>
                    </m:r>
                  </m:sup>
                </m:sSup>
                <m:r>
                  <w:rPr>
                    <w:rStyle w:val="hps"/>
                    <w:rFonts w:ascii="Cambria Math" w:hAnsi="Cambria Math" w:cs="Times New Roman"/>
                    <w:szCs w:val="24"/>
                  </w:rPr>
                  <m:t>-</m:t>
                </m:r>
                <m:sSup>
                  <m:sSupPr>
                    <m:ctrlPr>
                      <w:rPr>
                        <w:rStyle w:val="hps"/>
                        <w:rFonts w:ascii="Cambria Math" w:hAnsi="Cambria Math" w:cs="Times New Roman"/>
                        <w:i/>
                        <w:szCs w:val="24"/>
                      </w:rPr>
                    </m:ctrlPr>
                  </m:sSupPr>
                  <m:e>
                    <m:r>
                      <w:rPr>
                        <w:rStyle w:val="hps"/>
                        <w:rFonts w:ascii="Cambria Math" w:hAnsi="Cambria Math" w:cs="Times New Roman"/>
                        <w:szCs w:val="24"/>
                      </w:rPr>
                      <m:t>b</m:t>
                    </m:r>
                  </m:e>
                  <m:sup>
                    <m:r>
                      <w:rPr>
                        <w:rStyle w:val="hps"/>
                        <w:rFonts w:ascii="Cambria Math" w:hAnsi="Cambria Math" w:cs="Times New Roman"/>
                        <w:szCs w:val="24"/>
                      </w:rPr>
                      <m:t>2</m:t>
                    </m:r>
                  </m:sup>
                </m:sSup>
              </m:e>
            </m:rad>
          </m:num>
          <m:den>
            <m:r>
              <w:rPr>
                <w:rStyle w:val="hps"/>
                <w:rFonts w:ascii="Cambria Math" w:hAnsi="Cambria Math" w:cs="Times New Roman"/>
                <w:szCs w:val="24"/>
              </w:rPr>
              <m:t>a</m:t>
            </m:r>
          </m:den>
        </m:f>
      </m:oMath>
      <w:r w:rsidR="00E95187">
        <w:rPr>
          <w:rStyle w:val="hps"/>
          <w:rFonts w:cs="Times New Roman"/>
          <w:szCs w:val="24"/>
        </w:rPr>
        <w:t xml:space="preserve">, </w:t>
      </w:r>
      <w:r w:rsidRPr="00071747">
        <w:rPr>
          <w:rStyle w:val="hps"/>
          <w:rFonts w:cs="Times New Roman"/>
          <w:szCs w:val="24"/>
        </w:rPr>
        <w:t xml:space="preserve">and b is the long and short radius of </w:t>
      </w:r>
      <w:r w:rsidR="0065185D">
        <w:rPr>
          <w:rStyle w:val="hps"/>
          <w:rFonts w:eastAsiaTheme="minorEastAsia" w:cs="Times New Roman" w:hint="eastAsia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 xml:space="preserve">ellipsoid. And we can </w:t>
      </w:r>
      <w:r w:rsidR="008F129E" w:rsidRPr="00071747">
        <w:rPr>
          <w:rStyle w:val="hps"/>
          <w:rFonts w:cs="Times New Roman"/>
          <w:szCs w:val="24"/>
        </w:rPr>
        <w:t>get</w:t>
      </w:r>
      <m:oMath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 xml:space="preserve"> e=0.0817</m:t>
        </m:r>
      </m:oMath>
      <w:r w:rsidRPr="00071747">
        <w:rPr>
          <w:rStyle w:val="hps"/>
          <w:rFonts w:cs="Times New Roman"/>
          <w:szCs w:val="24"/>
        </w:rPr>
        <w:t>.</w:t>
      </w:r>
    </w:p>
    <w:p w:rsidR="0077416B" w:rsidRPr="00071747" w:rsidRDefault="0077416B" w:rsidP="00E95187">
      <w:pPr>
        <w:rPr>
          <w:rStyle w:val="hps"/>
          <w:rFonts w:cs="Times New Roman"/>
          <w:szCs w:val="24"/>
        </w:rPr>
      </w:pPr>
    </w:p>
    <w:p w:rsidR="0044313C" w:rsidRPr="007846AE" w:rsidRDefault="0044313C" w:rsidP="00E95187">
      <w:pPr>
        <w:rPr>
          <w:rStyle w:val="hps"/>
          <w:rFonts w:eastAsiaTheme="minorEastAsia" w:cs="Times New Roman"/>
          <w:szCs w:val="24"/>
        </w:rPr>
      </w:pPr>
      <w:r w:rsidRPr="00071747">
        <w:rPr>
          <w:rStyle w:val="hps"/>
          <w:rFonts w:cs="Times New Roman"/>
          <w:szCs w:val="24"/>
        </w:rPr>
        <w:t>Suppose we get two points</w:t>
      </w:r>
      <w:r w:rsidRPr="002B4E58">
        <w:rPr>
          <w:rStyle w:val="hps"/>
          <w:rFonts w:cs="Times New Roman"/>
          <w:i/>
          <w:szCs w:val="24"/>
        </w:rPr>
        <w:t xml:space="preserve"> </w:t>
      </w:r>
      <m:oMath>
        <m:r>
          <w:rPr>
            <w:rStyle w:val="hps"/>
            <w:rFonts w:ascii="Cambria Math" w:hAnsi="Cambria Math" w:cs="Times New Roman"/>
            <w:szCs w:val="24"/>
          </w:rPr>
          <m:t>A (L1, B1,H1)</m:t>
        </m:r>
      </m:oMath>
      <w:r w:rsidRPr="00071747">
        <w:rPr>
          <w:rStyle w:val="hps"/>
          <w:rFonts w:cs="Times New Roman"/>
          <w:szCs w:val="24"/>
        </w:rPr>
        <w:t xml:space="preserve"> and </w:t>
      </w:r>
      <m:oMath>
        <m:r>
          <w:rPr>
            <w:rStyle w:val="hps"/>
            <w:rFonts w:ascii="Cambria Math" w:hAnsi="Cambria Math" w:cs="Times New Roman"/>
            <w:szCs w:val="24"/>
          </w:rPr>
          <m:t>B(L2, B2,H2)</m:t>
        </m:r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>,</m:t>
        </m:r>
      </m:oMath>
      <w:r w:rsidRPr="00071747">
        <w:rPr>
          <w:rStyle w:val="hps"/>
          <w:rFonts w:cs="Times New Roman"/>
          <w:szCs w:val="24"/>
        </w:rPr>
        <w:t xml:space="preserve"> and we </w:t>
      </w:r>
      <w:r w:rsidR="0065185D">
        <w:rPr>
          <w:rStyle w:val="hps"/>
          <w:rFonts w:eastAsiaTheme="minorEastAsia" w:cs="Times New Roman" w:hint="eastAsia"/>
          <w:szCs w:val="24"/>
        </w:rPr>
        <w:t>obtain</w:t>
      </w:r>
      <w:r w:rsidRPr="00071747">
        <w:rPr>
          <w:rStyle w:val="hps"/>
          <w:rFonts w:cs="Times New Roman"/>
          <w:szCs w:val="24"/>
        </w:rPr>
        <w:t xml:space="preserve"> the transfer coordinate</w:t>
      </w:r>
      <m:oMath>
        <m:r>
          <m:rPr>
            <m:sty m:val="p"/>
          </m:rPr>
          <w:rPr>
            <w:rStyle w:val="hps"/>
            <w:rFonts w:ascii="Cambria Math" w:hAnsi="Cambria Math" w:cs="Times New Roman"/>
            <w:szCs w:val="24"/>
          </w:rPr>
          <m:t xml:space="preserve"> </m:t>
        </m:r>
        <m:r>
          <w:rPr>
            <w:rStyle w:val="hps"/>
            <w:rFonts w:ascii="Cambria Math" w:hAnsi="Cambria Math" w:cs="Times New Roman"/>
            <w:szCs w:val="24"/>
          </w:rPr>
          <m:t>A’</m:t>
        </m:r>
        <m:d>
          <m:dPr>
            <m:ctrlPr>
              <w:rPr>
                <w:rStyle w:val="hps"/>
                <w:rFonts w:ascii="Cambria Math" w:hAnsi="Cambria Math" w:cs="Times New Roman"/>
                <w:i/>
                <w:szCs w:val="24"/>
              </w:rPr>
            </m:ctrlPr>
          </m:dPr>
          <m:e>
            <m:r>
              <w:rPr>
                <w:rStyle w:val="hps"/>
                <w:rFonts w:ascii="Cambria Math" w:hAnsi="Cambria Math" w:cs="Times New Roman"/>
                <w:szCs w:val="24"/>
              </w:rPr>
              <m:t>X1,Y1,Z1</m:t>
            </m:r>
          </m:e>
        </m:d>
      </m:oMath>
      <w:r w:rsidR="007846AE">
        <w:rPr>
          <w:rStyle w:val="hps"/>
          <w:rFonts w:eastAsiaTheme="minorEastAsia" w:cs="Times New Roman" w:hint="eastAsia"/>
          <w:szCs w:val="24"/>
        </w:rPr>
        <w:t xml:space="preserve"> and </w:t>
      </w:r>
      <m:oMath>
        <m:r>
          <w:rPr>
            <w:rStyle w:val="hps"/>
            <w:rFonts w:ascii="Cambria Math" w:hAnsi="Cambria Math" w:cs="Times New Roman"/>
            <w:szCs w:val="24"/>
          </w:rPr>
          <m:t>B’</m:t>
        </m:r>
        <m:d>
          <m:dPr>
            <m:ctrlPr>
              <w:rPr>
                <w:rStyle w:val="hps"/>
                <w:rFonts w:ascii="Cambria Math" w:hAnsi="Cambria Math" w:cs="Times New Roman"/>
                <w:i/>
                <w:szCs w:val="24"/>
              </w:rPr>
            </m:ctrlPr>
          </m:dPr>
          <m:e>
            <m:r>
              <w:rPr>
                <w:rStyle w:val="hps"/>
                <w:rFonts w:ascii="Cambria Math" w:hAnsi="Cambria Math" w:cs="Times New Roman"/>
                <w:szCs w:val="24"/>
              </w:rPr>
              <m:t>X2,Y2, Z2</m:t>
            </m:r>
          </m:e>
        </m:d>
      </m:oMath>
      <w:r w:rsidR="007846AE">
        <w:rPr>
          <w:rStyle w:val="hps"/>
          <w:rFonts w:eastAsiaTheme="minorEastAsia" w:cs="Times New Roman" w:hint="eastAsia"/>
          <w:szCs w:val="24"/>
        </w:rPr>
        <w:t xml:space="preserve">. </w:t>
      </w:r>
      <w:r w:rsidR="00D60C60" w:rsidRPr="00071747">
        <w:rPr>
          <w:rStyle w:val="hps"/>
          <w:rFonts w:cs="Times New Roman"/>
          <w:szCs w:val="24"/>
        </w:rPr>
        <w:t>Therefore,</w:t>
      </w:r>
      <w:r w:rsidRPr="00071747">
        <w:rPr>
          <w:rStyle w:val="hps"/>
          <w:rFonts w:cs="Times New Roman"/>
          <w:szCs w:val="24"/>
        </w:rPr>
        <w:t xml:space="preserve"> the relationship </w:t>
      </w:r>
      <w:r w:rsidR="007846AE">
        <w:rPr>
          <w:rStyle w:val="hps"/>
          <w:rFonts w:eastAsiaTheme="minorEastAsia" w:cs="Times New Roman" w:hint="eastAsia"/>
          <w:szCs w:val="24"/>
        </w:rPr>
        <w:t xml:space="preserve">between </w:t>
      </w:r>
      <w:r w:rsidR="007846AE">
        <w:rPr>
          <w:rStyle w:val="hps"/>
          <w:rFonts w:cs="Times New Roman"/>
          <w:szCs w:val="24"/>
        </w:rPr>
        <w:t>two points in space is</w:t>
      </w:r>
      <w:r w:rsidR="007846AE">
        <w:rPr>
          <w:rStyle w:val="hps"/>
          <w:rFonts w:eastAsiaTheme="minorEastAsia" w:cs="Times New Roman" w:hint="eastAsia"/>
          <w:szCs w:val="24"/>
        </w:rPr>
        <w:t>:</w:t>
      </w:r>
    </w:p>
    <w:p w:rsidR="0044313C" w:rsidRPr="002B4E58" w:rsidRDefault="002B4E58" w:rsidP="002B4E58">
      <w:pPr>
        <w:jc w:val="center"/>
        <w:rPr>
          <w:rFonts w:eastAsiaTheme="minorEastAsia"/>
          <w:i/>
          <w:kern w:val="0"/>
          <w:szCs w:val="24"/>
        </w:rPr>
      </w:pPr>
      <m:oMath>
        <m:r>
          <w:rPr>
            <w:rFonts w:ascii="Cambria Math" w:hAnsi="Cambria Math"/>
            <w:kern w:val="0"/>
            <w:szCs w:val="24"/>
          </w:rPr>
          <m:t>D=</m:t>
        </m:r>
        <m:rad>
          <m:radPr>
            <m:degHide m:val="on"/>
            <m:ctrlPr>
              <w:rPr>
                <w:rFonts w:ascii="Cambria Math" w:hAnsi="Cambria Math"/>
                <w:i/>
                <w:kern w:val="0"/>
                <w:szCs w:val="24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(X1-X2)</m:t>
                </m:r>
              </m:e>
              <m:sup>
                <m:r>
                  <w:rPr>
                    <w:rFonts w:ascii="Cambria Math" w:hAnsi="Cambria Math"/>
                    <w:kern w:val="0"/>
                    <w:szCs w:val="24"/>
                  </w:rPr>
                  <m:t>2</m:t>
                </m:r>
              </m:sup>
            </m:sSup>
            <m:r>
              <w:rPr>
                <w:rFonts w:ascii="Cambria Math" w:hAnsi="Cambria Math"/>
                <w:kern w:val="0"/>
                <w:szCs w:val="24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(Y1-Y2)</m:t>
                </m:r>
              </m:e>
              <m:sup>
                <m:r>
                  <w:rPr>
                    <w:rFonts w:ascii="Cambria Math" w:hAnsi="Cambria Math"/>
                    <w:kern w:val="0"/>
                    <w:szCs w:val="24"/>
                  </w:rPr>
                  <m:t>2</m:t>
                </m:r>
              </m:sup>
            </m:sSup>
            <m:r>
              <w:rPr>
                <w:rFonts w:ascii="Cambria Math" w:hAnsi="Cambria Math"/>
                <w:kern w:val="0"/>
                <w:szCs w:val="24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kern w:val="0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Cs w:val="24"/>
                  </w:rPr>
                  <m:t>(Z1-Z2)</m:t>
                </m:r>
              </m:e>
              <m:sup>
                <m:r>
                  <w:rPr>
                    <w:rFonts w:ascii="Cambria Math" w:hAnsi="Cambria Math"/>
                    <w:kern w:val="0"/>
                    <w:szCs w:val="24"/>
                  </w:rPr>
                  <m:t>2</m:t>
                </m:r>
              </m:sup>
            </m:sSup>
          </m:e>
        </m:rad>
      </m:oMath>
      <w:r>
        <w:rPr>
          <w:rFonts w:eastAsiaTheme="minorEastAsia" w:hint="eastAsia"/>
          <w:i/>
          <w:kern w:val="0"/>
          <w:szCs w:val="24"/>
        </w:rPr>
        <w:t xml:space="preserve">  </w:t>
      </w:r>
      <w:r w:rsidRPr="002B4E58">
        <w:rPr>
          <w:rFonts w:eastAsiaTheme="minorEastAsia" w:hint="eastAsia"/>
          <w:kern w:val="0"/>
          <w:szCs w:val="24"/>
        </w:rPr>
        <w:t>(5.2.16)</w:t>
      </w:r>
    </w:p>
    <w:p w:rsidR="00280CFD" w:rsidRPr="00280CFD" w:rsidRDefault="00280CFD" w:rsidP="00071747">
      <w:pPr>
        <w:rPr>
          <w:rFonts w:eastAsiaTheme="minorEastAsia"/>
          <w:kern w:val="0"/>
          <w:szCs w:val="24"/>
        </w:rPr>
      </w:pPr>
    </w:p>
    <w:p w:rsidR="0044313C" w:rsidRPr="00071747" w:rsidRDefault="0044313C" w:rsidP="00E95187">
      <w:pPr>
        <w:rPr>
          <w:rStyle w:val="hps"/>
          <w:rFonts w:cs="Times New Roman"/>
          <w:szCs w:val="24"/>
        </w:rPr>
      </w:pPr>
      <w:r w:rsidRPr="00071747">
        <w:rPr>
          <w:rStyle w:val="hps"/>
          <w:rFonts w:cs="Times New Roman"/>
          <w:szCs w:val="24"/>
        </w:rPr>
        <w:t xml:space="preserve">When </w:t>
      </w:r>
      <w:r w:rsidR="00D60C60" w:rsidRPr="00071747">
        <w:rPr>
          <w:rStyle w:val="hps"/>
          <w:rFonts w:cs="Times New Roman"/>
          <w:szCs w:val="24"/>
        </w:rPr>
        <w:t>adding</w:t>
      </w:r>
      <w:r w:rsidRPr="00071747">
        <w:rPr>
          <w:rStyle w:val="hps"/>
          <w:rFonts w:cs="Times New Roman"/>
          <w:szCs w:val="24"/>
        </w:rPr>
        <w:t xml:space="preserve"> the conversion coordinates </w:t>
      </w:r>
      <w:r w:rsidR="00D60C60" w:rsidRPr="00071747">
        <w:rPr>
          <w:rStyle w:val="hps"/>
          <w:rFonts w:cs="Times New Roman"/>
          <w:szCs w:val="24"/>
        </w:rPr>
        <w:t>to</w:t>
      </w:r>
      <w:r w:rsidRPr="00071747">
        <w:rPr>
          <w:rStyle w:val="hps"/>
          <w:rFonts w:cs="Times New Roman"/>
          <w:szCs w:val="24"/>
        </w:rPr>
        <w:t xml:space="preserve"> the formula, we can get the shortest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linear distance D.</w:t>
      </w:r>
      <w:r w:rsidRPr="00071747">
        <w:rPr>
          <w:szCs w:val="24"/>
        </w:rPr>
        <w:t xml:space="preserve"> </w:t>
      </w:r>
    </w:p>
    <w:p w:rsidR="0044313C" w:rsidRPr="00071747" w:rsidRDefault="0044313C" w:rsidP="00E95187">
      <w:pPr>
        <w:rPr>
          <w:rFonts w:eastAsia="宋体"/>
          <w:kern w:val="0"/>
          <w:szCs w:val="24"/>
        </w:rPr>
      </w:pPr>
    </w:p>
    <w:p w:rsidR="00280CFD" w:rsidRDefault="0044313C" w:rsidP="00071747">
      <w:pPr>
        <w:rPr>
          <w:rFonts w:eastAsiaTheme="minorEastAsia"/>
          <w:color w:val="000000"/>
          <w:kern w:val="0"/>
          <w:szCs w:val="24"/>
        </w:rPr>
      </w:pPr>
      <w:r w:rsidRPr="00071747">
        <w:rPr>
          <w:rFonts w:eastAsia="宋体"/>
          <w:kern w:val="0"/>
          <w:szCs w:val="24"/>
        </w:rPr>
        <w:t>This algorithm has optimal acc</w:t>
      </w:r>
      <w:r w:rsidR="0077416B" w:rsidRPr="00071747">
        <w:rPr>
          <w:rFonts w:eastAsia="宋体"/>
          <w:kern w:val="0"/>
          <w:szCs w:val="24"/>
        </w:rPr>
        <w:t>uracy</w:t>
      </w:r>
      <w:r w:rsidR="007846AE">
        <w:rPr>
          <w:rFonts w:eastAsia="宋体" w:hint="eastAsia"/>
          <w:kern w:val="0"/>
          <w:szCs w:val="24"/>
        </w:rPr>
        <w:t>.</w:t>
      </w:r>
      <w:r w:rsidR="0077416B" w:rsidRPr="00071747">
        <w:rPr>
          <w:rFonts w:eastAsia="宋体"/>
          <w:kern w:val="0"/>
          <w:szCs w:val="24"/>
        </w:rPr>
        <w:t xml:space="preserve"> </w:t>
      </w:r>
      <w:r w:rsidR="007846AE">
        <w:rPr>
          <w:rFonts w:eastAsia="宋体" w:hint="eastAsia"/>
          <w:kern w:val="0"/>
          <w:szCs w:val="24"/>
        </w:rPr>
        <w:t xml:space="preserve">However, </w:t>
      </w:r>
      <w:r w:rsidR="0077416B" w:rsidRPr="00071747">
        <w:rPr>
          <w:rFonts w:eastAsia="宋体"/>
          <w:kern w:val="0"/>
          <w:szCs w:val="24"/>
        </w:rPr>
        <w:t xml:space="preserve">because we need many </w:t>
      </w:r>
      <w:r w:rsidRPr="00071747">
        <w:rPr>
          <w:rFonts w:eastAsia="宋体"/>
          <w:kern w:val="0"/>
          <w:szCs w:val="24"/>
        </w:rPr>
        <w:t>parameters when computing distance, the computing speed compare</w:t>
      </w:r>
      <w:r w:rsidR="00D60C60" w:rsidRPr="00071747">
        <w:rPr>
          <w:rFonts w:eastAsia="宋体"/>
          <w:kern w:val="0"/>
          <w:szCs w:val="24"/>
        </w:rPr>
        <w:t>d</w:t>
      </w:r>
      <w:r w:rsidRPr="00071747">
        <w:rPr>
          <w:rFonts w:eastAsia="宋体"/>
          <w:kern w:val="0"/>
          <w:szCs w:val="24"/>
        </w:rPr>
        <w:t xml:space="preserve"> with the previous two </w:t>
      </w:r>
      <w:r w:rsidR="007846AE">
        <w:rPr>
          <w:rFonts w:eastAsia="宋体" w:hint="eastAsia"/>
          <w:kern w:val="0"/>
          <w:szCs w:val="24"/>
        </w:rPr>
        <w:t xml:space="preserve">others </w:t>
      </w:r>
      <w:r w:rsidRPr="00071747">
        <w:rPr>
          <w:rFonts w:eastAsia="宋体"/>
          <w:kern w:val="0"/>
          <w:szCs w:val="24"/>
        </w:rPr>
        <w:t>is longer and needs more computing resources.</w:t>
      </w:r>
      <w:r w:rsidR="007846AE">
        <w:rPr>
          <w:rFonts w:eastAsia="宋体" w:hint="eastAsia"/>
          <w:kern w:val="0"/>
          <w:szCs w:val="24"/>
        </w:rPr>
        <w:t xml:space="preserve"> </w:t>
      </w:r>
      <w:r w:rsidRPr="00071747">
        <w:rPr>
          <w:kern w:val="0"/>
          <w:szCs w:val="24"/>
        </w:rPr>
        <w:t xml:space="preserve">According to the description and characteristic of </w:t>
      </w:r>
      <w:r w:rsidR="007846AE">
        <w:rPr>
          <w:rFonts w:eastAsiaTheme="minorEastAsia" w:hint="eastAsia"/>
          <w:kern w:val="0"/>
          <w:szCs w:val="24"/>
        </w:rPr>
        <w:t xml:space="preserve">the </w:t>
      </w:r>
      <w:r w:rsidR="00E0322F" w:rsidRPr="00071747">
        <w:rPr>
          <w:kern w:val="0"/>
          <w:szCs w:val="24"/>
        </w:rPr>
        <w:t>three</w:t>
      </w:r>
      <w:r w:rsidRPr="00071747">
        <w:rPr>
          <w:kern w:val="0"/>
          <w:szCs w:val="24"/>
        </w:rPr>
        <w:t xml:space="preserve"> methods</w:t>
      </w:r>
      <w:r w:rsidR="007846AE">
        <w:rPr>
          <w:rFonts w:eastAsiaTheme="minorEastAsia" w:hint="eastAsia"/>
          <w:kern w:val="0"/>
          <w:szCs w:val="24"/>
        </w:rPr>
        <w:t>,</w:t>
      </w:r>
      <w:r w:rsidRPr="00071747">
        <w:rPr>
          <w:kern w:val="0"/>
          <w:szCs w:val="24"/>
        </w:rPr>
        <w:t xml:space="preserve"> </w:t>
      </w:r>
      <w:r w:rsidR="00D60C60" w:rsidRPr="00071747">
        <w:rPr>
          <w:kern w:val="0"/>
          <w:szCs w:val="24"/>
        </w:rPr>
        <w:t xml:space="preserve">we can </w:t>
      </w:r>
      <w:r w:rsidR="00D60C60" w:rsidRPr="00071747">
        <w:rPr>
          <w:color w:val="000000"/>
          <w:kern w:val="0"/>
          <w:szCs w:val="24"/>
        </w:rPr>
        <w:t>obtain the following conclusions shown in this chart:</w:t>
      </w:r>
    </w:p>
    <w:p w:rsidR="007846AE" w:rsidRPr="007846AE" w:rsidRDefault="007846AE" w:rsidP="00071747">
      <w:pPr>
        <w:rPr>
          <w:rFonts w:eastAsiaTheme="minorEastAsia"/>
          <w:kern w:val="0"/>
          <w:szCs w:val="24"/>
        </w:rPr>
      </w:pPr>
    </w:p>
    <w:tbl>
      <w:tblPr>
        <w:tblStyle w:val="a7"/>
        <w:tblW w:w="8647" w:type="dxa"/>
        <w:tblInd w:w="108" w:type="dxa"/>
        <w:tblLook w:val="04A0"/>
      </w:tblPr>
      <w:tblGrid>
        <w:gridCol w:w="2835"/>
        <w:gridCol w:w="1701"/>
        <w:gridCol w:w="2127"/>
        <w:gridCol w:w="1984"/>
      </w:tblGrid>
      <w:tr w:rsidR="0044313C" w:rsidRPr="00071747" w:rsidTr="000C568B">
        <w:trPr>
          <w:trHeight w:val="1399"/>
        </w:trPr>
        <w:tc>
          <w:tcPr>
            <w:tcW w:w="2835" w:type="dxa"/>
          </w:tcPr>
          <w:p w:rsidR="0044313C" w:rsidRPr="00071747" w:rsidRDefault="008401BD" w:rsidP="00071747">
            <w:pPr>
              <w:rPr>
                <w:kern w:val="0"/>
                <w:szCs w:val="24"/>
              </w:rPr>
            </w:pPr>
            <w:r>
              <w:rPr>
                <w:noProof/>
                <w:kern w:val="0"/>
                <w:szCs w:val="24"/>
              </w:rPr>
              <w:pict>
                <v:shape id="_x0000_s1255" type="#_x0000_t202" style="position:absolute;left:0;text-align:left;margin-left:1.65pt;margin-top:34.75pt;width:65.5pt;height:29.05pt;z-index:251647486;mso-width-relative:margin;mso-height-relative:margin" stroked="f">
                  <v:textbox style="mso-next-textbox:#_x0000_s1255">
                    <w:txbxContent>
                      <w:p w:rsidR="005A48E8" w:rsidRPr="00280CFD" w:rsidRDefault="005A48E8" w:rsidP="0044313C">
                        <w:pPr>
                          <w:rPr>
                            <w:rFonts w:cs="Times New Roman"/>
                            <w:szCs w:val="24"/>
                          </w:rPr>
                        </w:pPr>
                        <w:r w:rsidRPr="00280CFD">
                          <w:rPr>
                            <w:rFonts w:cs="Times New Roman"/>
                            <w:szCs w:val="24"/>
                          </w:rPr>
                          <w:t>Compare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  <w:kern w:val="0"/>
                <w:szCs w:val="24"/>
              </w:rPr>
              <w:pict>
                <v:shape id="_x0000_s1254" type="#_x0000_t202" style="position:absolute;left:0;text-align:left;margin-left:57.25pt;margin-top:4.75pt;width:76.35pt;height:30pt;z-index:251646461;mso-width-relative:margin;mso-height-relative:margin" stroked="f">
                  <v:textbox style="mso-next-textbox:#_x0000_s1254">
                    <w:txbxContent>
                      <w:p w:rsidR="005A48E8" w:rsidRPr="00280CFD" w:rsidRDefault="005A48E8" w:rsidP="0044313C">
                        <w:pPr>
                          <w:rPr>
                            <w:rFonts w:cs="Times New Roman"/>
                            <w:szCs w:val="24"/>
                          </w:rPr>
                        </w:pPr>
                        <w:r w:rsidRPr="00280CFD">
                          <w:rPr>
                            <w:rFonts w:cs="Times New Roman"/>
                            <w:szCs w:val="24"/>
                          </w:rPr>
                          <w:t>Algorithms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  <w:kern w:val="0"/>
                <w:szCs w:val="24"/>
              </w:rPr>
              <w:pict>
                <v:shape id="_x0000_s1256" type="#_x0000_t32" style="position:absolute;left:0;text-align:left;margin-left:-4.45pt;margin-top:-.1pt;width:138.05pt;height:69.4pt;z-index:251654656" o:connectortype="straight"/>
              </w:pict>
            </w:r>
          </w:p>
        </w:tc>
        <w:tc>
          <w:tcPr>
            <w:tcW w:w="1701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Rectangular Plane Coordinate</w:t>
            </w:r>
          </w:p>
        </w:tc>
        <w:tc>
          <w:tcPr>
            <w:tcW w:w="2127" w:type="dxa"/>
          </w:tcPr>
          <w:p w:rsidR="0044313C" w:rsidRPr="00071747" w:rsidRDefault="0077416B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Spherical</w:t>
            </w:r>
            <w:r w:rsidR="0044313C" w:rsidRPr="00071747">
              <w:rPr>
                <w:kern w:val="0"/>
                <w:szCs w:val="24"/>
              </w:rPr>
              <w:t xml:space="preserve"> Distance Algorithm</w:t>
            </w:r>
          </w:p>
        </w:tc>
        <w:tc>
          <w:tcPr>
            <w:tcW w:w="1984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Ellipsoid Distance Algorithm</w:t>
            </w:r>
          </w:p>
        </w:tc>
      </w:tr>
      <w:tr w:rsidR="0044313C" w:rsidRPr="00071747" w:rsidTr="000C568B">
        <w:trPr>
          <w:trHeight w:val="398"/>
        </w:trPr>
        <w:tc>
          <w:tcPr>
            <w:tcW w:w="2835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Time consuming</w:t>
            </w:r>
          </w:p>
        </w:tc>
        <w:tc>
          <w:tcPr>
            <w:tcW w:w="1701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shortest</w:t>
            </w:r>
          </w:p>
        </w:tc>
        <w:tc>
          <w:tcPr>
            <w:tcW w:w="2127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middle</w:t>
            </w:r>
          </w:p>
        </w:tc>
        <w:tc>
          <w:tcPr>
            <w:tcW w:w="1984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longer</w:t>
            </w:r>
          </w:p>
        </w:tc>
      </w:tr>
      <w:tr w:rsidR="0044313C" w:rsidRPr="00071747" w:rsidTr="000C568B">
        <w:trPr>
          <w:trHeight w:val="478"/>
        </w:trPr>
        <w:tc>
          <w:tcPr>
            <w:tcW w:w="2835" w:type="dxa"/>
          </w:tcPr>
          <w:p w:rsidR="0044313C" w:rsidRPr="008B3E2E" w:rsidRDefault="008B3E2E" w:rsidP="00071747">
            <w:pPr>
              <w:rPr>
                <w:rFonts w:eastAsiaTheme="minorEastAsia"/>
                <w:kern w:val="0"/>
                <w:szCs w:val="24"/>
              </w:rPr>
            </w:pPr>
            <w:r>
              <w:rPr>
                <w:rFonts w:eastAsiaTheme="minorEastAsia" w:hint="eastAsia"/>
                <w:kern w:val="0"/>
                <w:szCs w:val="24"/>
              </w:rPr>
              <w:t>Distance calculation</w:t>
            </w:r>
          </w:p>
        </w:tc>
        <w:tc>
          <w:tcPr>
            <w:tcW w:w="1701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easy</w:t>
            </w:r>
          </w:p>
        </w:tc>
        <w:tc>
          <w:tcPr>
            <w:tcW w:w="2127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average</w:t>
            </w:r>
          </w:p>
        </w:tc>
        <w:tc>
          <w:tcPr>
            <w:tcW w:w="1984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complex</w:t>
            </w:r>
          </w:p>
        </w:tc>
      </w:tr>
      <w:tr w:rsidR="0044313C" w:rsidRPr="00071747" w:rsidTr="000C568B">
        <w:trPr>
          <w:trHeight w:val="583"/>
        </w:trPr>
        <w:tc>
          <w:tcPr>
            <w:tcW w:w="2835" w:type="dxa"/>
          </w:tcPr>
          <w:p w:rsidR="0044313C" w:rsidRPr="00071747" w:rsidRDefault="007846AE" w:rsidP="00071747">
            <w:pPr>
              <w:rPr>
                <w:kern w:val="0"/>
                <w:szCs w:val="24"/>
              </w:rPr>
            </w:pPr>
            <w:r>
              <w:rPr>
                <w:rFonts w:eastAsiaTheme="minorEastAsia" w:hint="eastAsia"/>
                <w:kern w:val="0"/>
                <w:szCs w:val="24"/>
              </w:rPr>
              <w:t>A</w:t>
            </w:r>
            <w:r w:rsidR="0044313C" w:rsidRPr="00071747">
              <w:rPr>
                <w:kern w:val="0"/>
                <w:szCs w:val="24"/>
              </w:rPr>
              <w:t>ccuracy</w:t>
            </w:r>
          </w:p>
        </w:tc>
        <w:tc>
          <w:tcPr>
            <w:tcW w:w="1701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low</w:t>
            </w:r>
          </w:p>
        </w:tc>
        <w:tc>
          <w:tcPr>
            <w:tcW w:w="2127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good</w:t>
            </w:r>
          </w:p>
        </w:tc>
        <w:tc>
          <w:tcPr>
            <w:tcW w:w="1984" w:type="dxa"/>
          </w:tcPr>
          <w:p w:rsidR="0044313C" w:rsidRPr="00071747" w:rsidRDefault="0044313C" w:rsidP="00071747">
            <w:pPr>
              <w:rPr>
                <w:kern w:val="0"/>
                <w:szCs w:val="24"/>
              </w:rPr>
            </w:pPr>
            <w:r w:rsidRPr="00071747">
              <w:rPr>
                <w:kern w:val="0"/>
                <w:szCs w:val="24"/>
              </w:rPr>
              <w:t>high</w:t>
            </w:r>
          </w:p>
        </w:tc>
      </w:tr>
    </w:tbl>
    <w:p w:rsidR="008F129E" w:rsidRPr="00280CFD" w:rsidRDefault="00B50E3F" w:rsidP="00280CFD">
      <w:pPr>
        <w:jc w:val="center"/>
        <w:rPr>
          <w:i/>
          <w:szCs w:val="24"/>
        </w:rPr>
      </w:pPr>
      <w:bookmarkStart w:id="173" w:name="_Toc385020936"/>
      <w:bookmarkStart w:id="174" w:name="_Toc388366703"/>
      <w:r w:rsidRPr="00280CFD">
        <w:rPr>
          <w:i/>
          <w:szCs w:val="24"/>
        </w:rPr>
        <w:t>Table 5.2.</w:t>
      </w:r>
      <w:r w:rsidR="008401BD" w:rsidRPr="00280CFD">
        <w:rPr>
          <w:i/>
          <w:szCs w:val="24"/>
        </w:rPr>
        <w:fldChar w:fldCharType="begin"/>
      </w:r>
      <w:r w:rsidR="004A1D4C" w:rsidRPr="00280CFD">
        <w:rPr>
          <w:i/>
          <w:szCs w:val="24"/>
        </w:rPr>
        <w:instrText xml:space="preserve"> SEQ Table_5.2. \* ARABIC </w:instrText>
      </w:r>
      <w:r w:rsidR="008401BD" w:rsidRPr="00280CFD">
        <w:rPr>
          <w:i/>
          <w:szCs w:val="24"/>
        </w:rPr>
        <w:fldChar w:fldCharType="separate"/>
      </w:r>
      <w:r w:rsidR="00AE69A1">
        <w:rPr>
          <w:i/>
          <w:noProof/>
          <w:szCs w:val="24"/>
        </w:rPr>
        <w:t>1</w:t>
      </w:r>
      <w:r w:rsidR="008401BD" w:rsidRPr="00280CFD">
        <w:rPr>
          <w:i/>
          <w:szCs w:val="24"/>
        </w:rPr>
        <w:fldChar w:fldCharType="end"/>
      </w:r>
      <w:r w:rsidRPr="00280CFD">
        <w:rPr>
          <w:rFonts w:eastAsiaTheme="minorEastAsia" w:hint="eastAsia"/>
          <w:i/>
          <w:szCs w:val="24"/>
        </w:rPr>
        <w:t xml:space="preserve"> </w:t>
      </w:r>
      <w:r w:rsidR="006E2CC9" w:rsidRPr="00280CFD">
        <w:rPr>
          <w:rFonts w:eastAsiaTheme="minorEastAsia"/>
          <w:i/>
          <w:szCs w:val="24"/>
        </w:rPr>
        <w:t>Comparisons</w:t>
      </w:r>
      <w:r w:rsidR="006E2CC9" w:rsidRPr="00280CFD">
        <w:rPr>
          <w:rFonts w:eastAsiaTheme="minorEastAsia" w:hint="eastAsia"/>
          <w:i/>
          <w:szCs w:val="24"/>
        </w:rPr>
        <w:t xml:space="preserve"> of different </w:t>
      </w:r>
      <w:r w:rsidR="0045243F">
        <w:rPr>
          <w:rFonts w:eastAsiaTheme="minorEastAsia" w:hint="eastAsia"/>
          <w:i/>
          <w:szCs w:val="24"/>
        </w:rPr>
        <w:t>a</w:t>
      </w:r>
      <w:r w:rsidR="006E2CC9" w:rsidRPr="00280CFD">
        <w:rPr>
          <w:rFonts w:eastAsiaTheme="minorEastAsia" w:hint="eastAsia"/>
          <w:i/>
          <w:szCs w:val="24"/>
        </w:rPr>
        <w:t>lgorithms in calculation distances</w:t>
      </w:r>
      <w:bookmarkEnd w:id="173"/>
      <w:bookmarkEnd w:id="174"/>
    </w:p>
    <w:p w:rsidR="0044313C" w:rsidRPr="00071747" w:rsidRDefault="0044313C" w:rsidP="00071747">
      <w:pPr>
        <w:rPr>
          <w:i/>
          <w:kern w:val="0"/>
          <w:szCs w:val="24"/>
        </w:rPr>
      </w:pPr>
    </w:p>
    <w:p w:rsidR="0044313C" w:rsidRPr="00071747" w:rsidRDefault="0044313C" w:rsidP="00071747">
      <w:pPr>
        <w:rPr>
          <w:kern w:val="0"/>
          <w:szCs w:val="24"/>
        </w:rPr>
      </w:pPr>
      <w:r w:rsidRPr="00071747">
        <w:rPr>
          <w:kern w:val="0"/>
          <w:szCs w:val="24"/>
        </w:rPr>
        <w:t xml:space="preserve">Thus, </w:t>
      </w:r>
      <w:r w:rsidRPr="00071747">
        <w:rPr>
          <w:szCs w:val="24"/>
        </w:rPr>
        <w:t>in our situation</w:t>
      </w:r>
      <w:r w:rsidR="007846AE">
        <w:rPr>
          <w:rFonts w:eastAsiaTheme="minorEastAsia" w:hint="eastAsia"/>
          <w:szCs w:val="24"/>
        </w:rPr>
        <w:t>,</w:t>
      </w:r>
      <w:r w:rsidRPr="00071747">
        <w:rPr>
          <w:szCs w:val="24"/>
        </w:rPr>
        <w:t xml:space="preserve"> </w:t>
      </w:r>
      <w:r w:rsidR="008B3E2E">
        <w:rPr>
          <w:rFonts w:eastAsiaTheme="minorEastAsia" w:hint="eastAsia"/>
          <w:szCs w:val="24"/>
        </w:rPr>
        <w:t xml:space="preserve">in </w:t>
      </w:r>
      <w:r w:rsidR="007846AE">
        <w:rPr>
          <w:rFonts w:eastAsiaTheme="minorEastAsia" w:hint="eastAsia"/>
          <w:szCs w:val="24"/>
        </w:rPr>
        <w:t>a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100km rang</w:t>
      </w:r>
      <w:r w:rsidR="0035664C">
        <w:rPr>
          <w:rStyle w:val="hps"/>
          <w:rFonts w:eastAsiaTheme="minorEastAsia" w:cs="Times New Roman" w:hint="eastAsia"/>
          <w:szCs w:val="24"/>
        </w:rPr>
        <w:t xml:space="preserve">e </w:t>
      </w:r>
      <w:r w:rsidRPr="00071747">
        <w:rPr>
          <w:rStyle w:val="hps"/>
          <w:rFonts w:cs="Times New Roman"/>
          <w:szCs w:val="24"/>
        </w:rPr>
        <w:t>(</w:t>
      </w:r>
      <w:r w:rsidRPr="00071747">
        <w:rPr>
          <w:szCs w:val="24"/>
        </w:rPr>
        <w:t xml:space="preserve">assuming </w:t>
      </w:r>
      <w:r w:rsidR="007846AE">
        <w:rPr>
          <w:rStyle w:val="hps"/>
          <w:rFonts w:eastAsiaTheme="minorEastAsia" w:cs="Times New Roman" w:hint="eastAsia"/>
          <w:szCs w:val="24"/>
        </w:rPr>
        <w:t>that the</w:t>
      </w:r>
      <w:r w:rsidRPr="00071747">
        <w:rPr>
          <w:rStyle w:val="hps"/>
          <w:rFonts w:cs="Times New Roman"/>
          <w:szCs w:val="24"/>
        </w:rPr>
        <w:t xml:space="preserve"> maximum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operating speed of</w:t>
      </w:r>
      <w:r w:rsidRPr="00071747">
        <w:rPr>
          <w:szCs w:val="24"/>
        </w:rPr>
        <w:t xml:space="preserve"> </w:t>
      </w:r>
      <w:r w:rsidR="007846AE">
        <w:rPr>
          <w:rStyle w:val="hps"/>
          <w:rFonts w:eastAsiaTheme="minorEastAsia" w:cs="Times New Roman" w:hint="eastAsia"/>
          <w:szCs w:val="24"/>
        </w:rPr>
        <w:t>a</w:t>
      </w:r>
      <w:r w:rsidRPr="00071747">
        <w:rPr>
          <w:rStyle w:val="hps"/>
          <w:rFonts w:cs="Times New Roman"/>
          <w:szCs w:val="24"/>
        </w:rPr>
        <w:t xml:space="preserve"> vehicle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in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the city</w:t>
      </w:r>
      <w:r w:rsidRPr="00071747">
        <w:rPr>
          <w:szCs w:val="24"/>
        </w:rPr>
        <w:t xml:space="preserve"> </w:t>
      </w:r>
      <w:r w:rsidR="00D60C60" w:rsidRPr="00071747">
        <w:rPr>
          <w:szCs w:val="24"/>
        </w:rPr>
        <w:t xml:space="preserve">is </w:t>
      </w:r>
      <w:r w:rsidRPr="00071747">
        <w:rPr>
          <w:rStyle w:val="hps"/>
          <w:rFonts w:cs="Times New Roman"/>
          <w:szCs w:val="24"/>
        </w:rPr>
        <w:t>80km/h</w:t>
      </w:r>
      <w:r w:rsidRPr="00071747">
        <w:rPr>
          <w:szCs w:val="24"/>
        </w:rPr>
        <w:t>)</w:t>
      </w:r>
      <w:r w:rsidR="007846AE">
        <w:rPr>
          <w:rFonts w:eastAsiaTheme="minorEastAsia" w:hint="eastAsia"/>
          <w:szCs w:val="24"/>
        </w:rPr>
        <w:t>,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 xml:space="preserve">we use </w:t>
      </w:r>
      <w:r w:rsidR="00D60C60" w:rsidRPr="00071747">
        <w:rPr>
          <w:rStyle w:val="hps"/>
          <w:rFonts w:cs="Times New Roman"/>
          <w:szCs w:val="24"/>
        </w:rPr>
        <w:t xml:space="preserve">the </w:t>
      </w:r>
      <w:r w:rsidRPr="00071747">
        <w:rPr>
          <w:rStyle w:val="hps"/>
          <w:rFonts w:cs="Times New Roman"/>
          <w:szCs w:val="24"/>
        </w:rPr>
        <w:t>second method</w:t>
      </w:r>
      <w:r w:rsidRPr="00071747">
        <w:rPr>
          <w:szCs w:val="24"/>
        </w:rPr>
        <w:t xml:space="preserve"> </w:t>
      </w:r>
      <w:r w:rsidR="00D60C60" w:rsidRPr="00071747">
        <w:rPr>
          <w:rStyle w:val="hps"/>
          <w:rFonts w:cs="Times New Roman"/>
          <w:szCs w:val="24"/>
        </w:rPr>
        <w:t>after balancing</w:t>
      </w:r>
      <w:r w:rsidRPr="00071747">
        <w:rPr>
          <w:rStyle w:val="hps"/>
          <w:rFonts w:cs="Times New Roman"/>
          <w:szCs w:val="24"/>
        </w:rPr>
        <w:t xml:space="preserve"> the performance and</w:t>
      </w:r>
      <w:r w:rsidRPr="00071747">
        <w:rPr>
          <w:szCs w:val="24"/>
        </w:rPr>
        <w:t xml:space="preserve"> </w:t>
      </w:r>
      <w:r w:rsidRPr="00071747">
        <w:rPr>
          <w:rStyle w:val="hps"/>
          <w:rFonts w:cs="Times New Roman"/>
          <w:szCs w:val="24"/>
        </w:rPr>
        <w:t>accuracy</w:t>
      </w:r>
      <w:r w:rsidRPr="00071747">
        <w:rPr>
          <w:szCs w:val="24"/>
        </w:rPr>
        <w:t xml:space="preserve"> </w:t>
      </w:r>
      <w:r w:rsidRPr="00071747">
        <w:rPr>
          <w:kern w:val="0"/>
          <w:szCs w:val="24"/>
        </w:rPr>
        <w:t>for our distance calculati</w:t>
      </w:r>
      <w:r w:rsidR="00D60C60" w:rsidRPr="00071747">
        <w:rPr>
          <w:kern w:val="0"/>
          <w:szCs w:val="24"/>
        </w:rPr>
        <w:t>on</w:t>
      </w:r>
      <w:r w:rsidRPr="00071747">
        <w:rPr>
          <w:kern w:val="0"/>
          <w:szCs w:val="24"/>
        </w:rPr>
        <w:t xml:space="preserve"> in </w:t>
      </w:r>
      <w:r w:rsidR="00D60C60" w:rsidRPr="00071747">
        <w:rPr>
          <w:kern w:val="0"/>
          <w:szCs w:val="24"/>
        </w:rPr>
        <w:t xml:space="preserve">the </w:t>
      </w:r>
      <w:r w:rsidRPr="00071747">
        <w:rPr>
          <w:kern w:val="0"/>
          <w:szCs w:val="24"/>
        </w:rPr>
        <w:t>system.</w:t>
      </w:r>
    </w:p>
    <w:p w:rsidR="000420C0" w:rsidRPr="00E362F3" w:rsidRDefault="000420C0" w:rsidP="00737E28">
      <w:pPr>
        <w:autoSpaceDE w:val="0"/>
        <w:autoSpaceDN w:val="0"/>
        <w:adjustRightInd w:val="0"/>
        <w:spacing w:line="276" w:lineRule="auto"/>
        <w:jc w:val="left"/>
        <w:rPr>
          <w:rFonts w:eastAsiaTheme="minorEastAsia" w:cs="Times New Roman"/>
          <w:kern w:val="0"/>
          <w:sz w:val="28"/>
          <w:szCs w:val="28"/>
        </w:rPr>
      </w:pPr>
    </w:p>
    <w:p w:rsidR="0044313C" w:rsidRPr="00613254" w:rsidRDefault="000420C0" w:rsidP="00737E28">
      <w:pPr>
        <w:pStyle w:val="2"/>
        <w:spacing w:line="276" w:lineRule="auto"/>
      </w:pPr>
      <w:bookmarkStart w:id="175" w:name="_Toc388350430"/>
      <w:r w:rsidRPr="00613254">
        <w:t>5.3</w:t>
      </w:r>
      <w:r w:rsidR="00D60C60" w:rsidRPr="00613254">
        <w:rPr>
          <w:rFonts w:hint="eastAsia"/>
        </w:rPr>
        <w:t xml:space="preserve"> </w:t>
      </w:r>
      <w:r w:rsidR="0044313C" w:rsidRPr="00613254">
        <w:t>System Design</w:t>
      </w:r>
      <w:bookmarkEnd w:id="175"/>
    </w:p>
    <w:p w:rsidR="0044313C" w:rsidRPr="00072C05" w:rsidRDefault="0044313C" w:rsidP="00E95187">
      <w:pPr>
        <w:rPr>
          <w:kern w:val="0"/>
        </w:rPr>
      </w:pPr>
      <w:r w:rsidRPr="00072C05">
        <w:rPr>
          <w:kern w:val="0"/>
        </w:rPr>
        <w:t xml:space="preserve">The system has two </w:t>
      </w:r>
      <w:r w:rsidR="00D60C60" w:rsidRPr="00072C05">
        <w:rPr>
          <w:kern w:val="0"/>
        </w:rPr>
        <w:t>components</w:t>
      </w:r>
      <w:r w:rsidR="008B3E2E">
        <w:rPr>
          <w:rFonts w:eastAsiaTheme="minorEastAsia" w:hint="eastAsia"/>
          <w:kern w:val="0"/>
        </w:rPr>
        <w:t xml:space="preserve">: </w:t>
      </w:r>
      <w:r w:rsidR="00D60C60" w:rsidRPr="00072C05">
        <w:rPr>
          <w:kern w:val="0"/>
        </w:rPr>
        <w:t xml:space="preserve">the </w:t>
      </w:r>
      <w:r w:rsidR="0077416B" w:rsidRPr="00072C05">
        <w:rPr>
          <w:kern w:val="0"/>
        </w:rPr>
        <w:t xml:space="preserve">data server and </w:t>
      </w:r>
      <w:r w:rsidR="00D60C60" w:rsidRPr="00072C05">
        <w:rPr>
          <w:kern w:val="0"/>
        </w:rPr>
        <w:t>the</w:t>
      </w:r>
      <w:r w:rsidR="0077416B" w:rsidRPr="00072C05">
        <w:rPr>
          <w:kern w:val="0"/>
        </w:rPr>
        <w:t xml:space="preserve"> </w:t>
      </w:r>
      <w:r w:rsidRPr="00072C05">
        <w:rPr>
          <w:kern w:val="0"/>
        </w:rPr>
        <w:t xml:space="preserve">client-side. </w:t>
      </w:r>
    </w:p>
    <w:p w:rsidR="0044313C" w:rsidRPr="00072C05" w:rsidRDefault="0044313C" w:rsidP="00E95187">
      <w:pPr>
        <w:rPr>
          <w:kern w:val="0"/>
        </w:rPr>
      </w:pPr>
    </w:p>
    <w:p w:rsidR="0044313C" w:rsidRPr="00072C05" w:rsidRDefault="0044313C" w:rsidP="00E95187">
      <w:pPr>
        <w:rPr>
          <w:kern w:val="0"/>
        </w:rPr>
      </w:pPr>
      <w:r w:rsidRPr="00072C05">
        <w:rPr>
          <w:kern w:val="0"/>
        </w:rPr>
        <w:t xml:space="preserve">We </w:t>
      </w:r>
      <w:r w:rsidR="008B3E2E">
        <w:rPr>
          <w:rFonts w:eastAsiaTheme="minorEastAsia" w:hint="eastAsia"/>
          <w:kern w:val="0"/>
        </w:rPr>
        <w:t>write</w:t>
      </w:r>
      <w:r w:rsidRPr="00072C05">
        <w:rPr>
          <w:kern w:val="0"/>
        </w:rPr>
        <w:t xml:space="preserve"> a large data</w:t>
      </w:r>
      <w:r w:rsidR="008B3E2E">
        <w:rPr>
          <w:rFonts w:eastAsiaTheme="minorEastAsia" w:hint="eastAsia"/>
          <w:kern w:val="0"/>
        </w:rPr>
        <w:t>set related in which city</w:t>
      </w:r>
      <w:r w:rsidRPr="00072C05">
        <w:rPr>
          <w:kern w:val="0"/>
        </w:rPr>
        <w:t xml:space="preserve"> in </w:t>
      </w:r>
      <w:r w:rsidR="00D60C60" w:rsidRPr="00072C05">
        <w:rPr>
          <w:kern w:val="0"/>
        </w:rPr>
        <w:t xml:space="preserve">the </w:t>
      </w:r>
      <w:r w:rsidRPr="00072C05">
        <w:rPr>
          <w:kern w:val="0"/>
        </w:rPr>
        <w:t xml:space="preserve">server side, </w:t>
      </w:r>
      <w:r w:rsidR="00D60C60" w:rsidRPr="00072C05">
        <w:rPr>
          <w:kern w:val="0"/>
        </w:rPr>
        <w:t>which</w:t>
      </w:r>
      <w:r w:rsidRPr="00072C05">
        <w:rPr>
          <w:kern w:val="0"/>
        </w:rPr>
        <w:t xml:space="preserve"> contains all </w:t>
      </w:r>
      <w:r w:rsidR="007846AE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>informatio</w:t>
      </w:r>
      <w:r w:rsidR="00D60C60" w:rsidRPr="00072C05">
        <w:rPr>
          <w:kern w:val="0"/>
        </w:rPr>
        <w:t xml:space="preserve">n of </w:t>
      </w:r>
      <w:r w:rsidR="00DE1E1B">
        <w:rPr>
          <w:rFonts w:eastAsiaTheme="minorEastAsia" w:hint="eastAsia"/>
          <w:kern w:val="0"/>
        </w:rPr>
        <w:t>traffic sign</w:t>
      </w:r>
      <w:r w:rsidR="00D60C60" w:rsidRPr="00072C05">
        <w:rPr>
          <w:kern w:val="0"/>
        </w:rPr>
        <w:t xml:space="preserve"> on each road. The</w:t>
      </w:r>
      <w:r w:rsidRPr="00072C05">
        <w:rPr>
          <w:kern w:val="0"/>
        </w:rPr>
        <w:t xml:space="preserve"> server side will </w:t>
      </w:r>
      <w:r w:rsidR="00D60C60" w:rsidRPr="00072C05">
        <w:rPr>
          <w:kern w:val="0"/>
        </w:rPr>
        <w:t xml:space="preserve">then </w:t>
      </w:r>
      <w:r w:rsidRPr="00072C05">
        <w:rPr>
          <w:kern w:val="0"/>
        </w:rPr>
        <w:t xml:space="preserve">send the information of </w:t>
      </w:r>
      <w:r w:rsidR="00D60C60" w:rsidRPr="00072C05">
        <w:rPr>
          <w:kern w:val="0"/>
        </w:rPr>
        <w:t xml:space="preserve">the </w:t>
      </w:r>
      <w:r w:rsidRPr="00072C05">
        <w:rPr>
          <w:kern w:val="0"/>
        </w:rPr>
        <w:t xml:space="preserve">signs according to the user </w:t>
      </w:r>
      <w:r w:rsidR="007846AE">
        <w:rPr>
          <w:rFonts w:eastAsiaTheme="minorEastAsia" w:hint="eastAsia"/>
          <w:kern w:val="0"/>
        </w:rPr>
        <w:t xml:space="preserve">vehicle </w:t>
      </w:r>
      <w:r w:rsidRPr="00072C05">
        <w:rPr>
          <w:kern w:val="0"/>
        </w:rPr>
        <w:t xml:space="preserve">position range. </w:t>
      </w:r>
      <w:r w:rsidR="00D60C60" w:rsidRPr="00072C05">
        <w:rPr>
          <w:color w:val="000000"/>
          <w:kern w:val="0"/>
        </w:rPr>
        <w:t xml:space="preserve">Data filtering </w:t>
      </w:r>
      <w:r w:rsidR="008B3E2E">
        <w:rPr>
          <w:rFonts w:eastAsiaTheme="minorEastAsia" w:hint="eastAsia"/>
          <w:color w:val="000000"/>
          <w:kern w:val="0"/>
        </w:rPr>
        <w:t xml:space="preserve">is </w:t>
      </w:r>
      <w:r w:rsidR="00D60C60" w:rsidRPr="00072C05">
        <w:rPr>
          <w:color w:val="000000"/>
          <w:kern w:val="0"/>
        </w:rPr>
        <w:t>performed on the server side</w:t>
      </w:r>
      <w:r w:rsidRPr="00072C05">
        <w:rPr>
          <w:kern w:val="0"/>
        </w:rPr>
        <w:t xml:space="preserve">. According to the latency and high packet loss rate of </w:t>
      </w:r>
      <w:r w:rsidRPr="008B3E2E">
        <w:rPr>
          <w:kern w:val="0"/>
          <w:highlight w:val="yellow"/>
        </w:rPr>
        <w:t>VANETs,</w:t>
      </w:r>
      <w:r w:rsidRPr="00072C05">
        <w:rPr>
          <w:kern w:val="0"/>
        </w:rPr>
        <w:t xml:space="preserve"> it is impossible and </w:t>
      </w:r>
      <w:r w:rsidR="00D60C60" w:rsidRPr="00072C05">
        <w:rPr>
          <w:color w:val="000000"/>
          <w:kern w:val="0"/>
        </w:rPr>
        <w:t>unnecessary</w:t>
      </w:r>
      <w:r w:rsidRPr="00072C05">
        <w:rPr>
          <w:kern w:val="0"/>
        </w:rPr>
        <w:t xml:space="preserve"> to </w:t>
      </w:r>
      <w:r w:rsidR="00D60C60" w:rsidRPr="00072C05">
        <w:rPr>
          <w:kern w:val="0"/>
        </w:rPr>
        <w:t>allow</w:t>
      </w:r>
      <w:r w:rsidRPr="00072C05">
        <w:rPr>
          <w:kern w:val="0"/>
        </w:rPr>
        <w:t xml:space="preserve"> the car </w:t>
      </w:r>
      <w:r w:rsidR="00D60C60" w:rsidRPr="00072C05">
        <w:rPr>
          <w:kern w:val="0"/>
        </w:rPr>
        <w:t xml:space="preserve">to </w:t>
      </w:r>
      <w:r w:rsidRPr="00072C05">
        <w:rPr>
          <w:kern w:val="0"/>
        </w:rPr>
        <w:t xml:space="preserve">request the </w:t>
      </w:r>
      <w:r w:rsidR="007846AE">
        <w:rPr>
          <w:rFonts w:eastAsiaTheme="minorEastAsia" w:hint="eastAsia"/>
          <w:kern w:val="0"/>
        </w:rPr>
        <w:t xml:space="preserve">data of the </w:t>
      </w:r>
      <w:r w:rsidRPr="00072C05">
        <w:rPr>
          <w:kern w:val="0"/>
        </w:rPr>
        <w:t>nearby sign frequently. Therefore</w:t>
      </w:r>
      <w:r w:rsidR="00D60C60" w:rsidRPr="00072C05">
        <w:rPr>
          <w:kern w:val="0"/>
        </w:rPr>
        <w:t>,</w:t>
      </w:r>
      <w:r w:rsidRPr="00072C05">
        <w:rPr>
          <w:kern w:val="0"/>
        </w:rPr>
        <w:t xml:space="preserve"> the car can request the data</w:t>
      </w:r>
      <w:r w:rsidR="00D60C60" w:rsidRPr="00072C05">
        <w:rPr>
          <w:kern w:val="0"/>
        </w:rPr>
        <w:t xml:space="preserve"> using the </w:t>
      </w:r>
      <w:r w:rsidRPr="00072C05">
        <w:rPr>
          <w:kern w:val="0"/>
        </w:rPr>
        <w:t xml:space="preserve">following strategy: we can let </w:t>
      </w:r>
      <w:r w:rsidR="00D60C60" w:rsidRPr="00072C05">
        <w:rPr>
          <w:color w:val="000000"/>
          <w:kern w:val="0"/>
        </w:rPr>
        <w:t xml:space="preserve">the server respond to the data from the road being traveled by the </w:t>
      </w:r>
      <w:r w:rsidR="007846AE">
        <w:rPr>
          <w:rFonts w:eastAsiaTheme="minorEastAsia" w:hint="eastAsia"/>
          <w:color w:val="000000"/>
          <w:kern w:val="0"/>
        </w:rPr>
        <w:t>vehicle</w:t>
      </w:r>
      <w:r w:rsidR="00D60C60" w:rsidRPr="00072C05">
        <w:rPr>
          <w:kern w:val="0"/>
        </w:rPr>
        <w:t>. W</w:t>
      </w:r>
      <w:r w:rsidRPr="00072C05">
        <w:rPr>
          <w:kern w:val="0"/>
        </w:rPr>
        <w:t>hen the driver change</w:t>
      </w:r>
      <w:r w:rsidR="007846AE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the road</w:t>
      </w:r>
      <w:r w:rsidR="007846AE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, the car needs to request again. </w:t>
      </w:r>
      <w:r w:rsidR="00D60C60" w:rsidRPr="00072C05">
        <w:rPr>
          <w:kern w:val="0"/>
        </w:rPr>
        <w:t>In addition</w:t>
      </w:r>
      <w:r w:rsidR="007846AE">
        <w:rPr>
          <w:rFonts w:eastAsiaTheme="minorEastAsia" w:hint="eastAsia"/>
          <w:kern w:val="0"/>
        </w:rPr>
        <w:t>,</w:t>
      </w:r>
      <w:r w:rsidRPr="00072C05">
        <w:rPr>
          <w:kern w:val="0"/>
        </w:rPr>
        <w:t xml:space="preserve"> if the car has a GPS navigation system, we can let the server respon</w:t>
      </w:r>
      <w:r w:rsidR="00D60C60" w:rsidRPr="00072C05">
        <w:rPr>
          <w:kern w:val="0"/>
        </w:rPr>
        <w:t>d to</w:t>
      </w:r>
      <w:r w:rsidRPr="00072C05">
        <w:rPr>
          <w:kern w:val="0"/>
        </w:rPr>
        <w:t xml:space="preserve"> the sign</w:t>
      </w:r>
      <w:r w:rsidR="007846AE">
        <w:rPr>
          <w:rFonts w:eastAsiaTheme="minorEastAsia" w:hint="eastAsia"/>
          <w:kern w:val="0"/>
        </w:rPr>
        <w:t>s</w:t>
      </w:r>
      <w:r w:rsidRPr="00072C05">
        <w:rPr>
          <w:kern w:val="0"/>
        </w:rPr>
        <w:t xml:space="preserve"> on the </w:t>
      </w:r>
      <w:r w:rsidR="007846AE">
        <w:rPr>
          <w:rFonts w:eastAsiaTheme="minorEastAsia" w:hint="eastAsia"/>
          <w:kern w:val="0"/>
        </w:rPr>
        <w:t>entire</w:t>
      </w:r>
      <w:r w:rsidRPr="00072C05">
        <w:rPr>
          <w:kern w:val="0"/>
        </w:rPr>
        <w:t xml:space="preserve"> navigation route.</w:t>
      </w:r>
    </w:p>
    <w:p w:rsidR="0044313C" w:rsidRPr="00072C05" w:rsidRDefault="0044313C" w:rsidP="00E95187">
      <w:pPr>
        <w:rPr>
          <w:kern w:val="0"/>
        </w:rPr>
      </w:pPr>
    </w:p>
    <w:p w:rsidR="0044313C" w:rsidRPr="00072C05" w:rsidRDefault="0044313C" w:rsidP="00E95187">
      <w:pPr>
        <w:rPr>
          <w:kern w:val="0"/>
        </w:rPr>
      </w:pPr>
      <w:r w:rsidRPr="00072C05">
        <w:rPr>
          <w:kern w:val="0"/>
        </w:rPr>
        <w:t>The server-side has 3 step</w:t>
      </w:r>
      <w:r w:rsidR="00D60C60" w:rsidRPr="00072C05">
        <w:rPr>
          <w:kern w:val="0"/>
        </w:rPr>
        <w:t>s</w:t>
      </w:r>
      <w:r w:rsidRPr="00072C05">
        <w:rPr>
          <w:kern w:val="0"/>
        </w:rPr>
        <w:t xml:space="preserve"> </w:t>
      </w:r>
      <w:r w:rsidR="007846AE">
        <w:rPr>
          <w:rFonts w:eastAsiaTheme="minorEastAsia" w:hint="eastAsia"/>
          <w:kern w:val="0"/>
        </w:rPr>
        <w:t>for</w:t>
      </w:r>
      <w:r w:rsidRPr="00072C05">
        <w:rPr>
          <w:kern w:val="0"/>
        </w:rPr>
        <w:t xml:space="preserve"> establishment. </w:t>
      </w:r>
      <w:r w:rsidR="008F129E" w:rsidRPr="00072C05">
        <w:rPr>
          <w:kern w:val="0"/>
        </w:rPr>
        <w:t xml:space="preserve">First, </w:t>
      </w:r>
      <w:r w:rsidR="00D60C60" w:rsidRPr="00072C05">
        <w:rPr>
          <w:color w:val="000000"/>
          <w:kern w:val="0"/>
        </w:rPr>
        <w:t xml:space="preserve">through information obtained by </w:t>
      </w:r>
      <w:r w:rsidR="007846AE">
        <w:rPr>
          <w:rFonts w:eastAsiaTheme="minorEastAsia" w:hint="eastAsia"/>
          <w:color w:val="000000"/>
          <w:kern w:val="0"/>
        </w:rPr>
        <w:t xml:space="preserve">the </w:t>
      </w:r>
      <w:r w:rsidR="00D60C60" w:rsidRPr="00072C05">
        <w:rPr>
          <w:color w:val="000000"/>
          <w:kern w:val="0"/>
        </w:rPr>
        <w:t>GPS,</w:t>
      </w:r>
      <w:r w:rsidR="00D60C60" w:rsidRPr="00072C05">
        <w:rPr>
          <w:kern w:val="0"/>
        </w:rPr>
        <w:t xml:space="preserve"> </w:t>
      </w:r>
      <w:r w:rsidRPr="00072C05">
        <w:rPr>
          <w:kern w:val="0"/>
        </w:rPr>
        <w:t>we will get the signs in</w:t>
      </w:r>
      <w:r w:rsidR="007846AE">
        <w:rPr>
          <w:rFonts w:eastAsiaTheme="minorEastAsia" w:hint="eastAsia"/>
          <w:kern w:val="0"/>
        </w:rPr>
        <w:t xml:space="preserve"> a</w:t>
      </w:r>
      <w:r w:rsidRPr="00072C05">
        <w:rPr>
          <w:kern w:val="0"/>
        </w:rPr>
        <w:t xml:space="preserve"> grid range. That is, </w:t>
      </w:r>
      <w:r w:rsidR="00D60C60" w:rsidRPr="00072C05">
        <w:rPr>
          <w:kern w:val="0"/>
        </w:rPr>
        <w:t xml:space="preserve">we will </w:t>
      </w:r>
      <w:r w:rsidRPr="00072C05">
        <w:rPr>
          <w:kern w:val="0"/>
        </w:rPr>
        <w:t>separate the maps in different range</w:t>
      </w:r>
      <w:r w:rsidR="00D60C60" w:rsidRPr="00072C05">
        <w:rPr>
          <w:kern w:val="0"/>
        </w:rPr>
        <w:t>s</w:t>
      </w:r>
      <w:r w:rsidRPr="00072C05">
        <w:rPr>
          <w:kern w:val="0"/>
        </w:rPr>
        <w:t xml:space="preserve"> and select the signs in each range.</w:t>
      </w:r>
      <w:r w:rsidR="008F129E" w:rsidRPr="00072C05">
        <w:rPr>
          <w:kern w:val="0"/>
        </w:rPr>
        <w:t xml:space="preserve"> </w:t>
      </w:r>
      <w:r w:rsidRPr="00072C05">
        <w:rPr>
          <w:kern w:val="0"/>
        </w:rPr>
        <w:t>Second</w:t>
      </w:r>
      <w:r w:rsidR="007846AE">
        <w:rPr>
          <w:rFonts w:eastAsiaTheme="minorEastAsia" w:hint="eastAsia"/>
          <w:kern w:val="0"/>
        </w:rPr>
        <w:t>ly</w:t>
      </w:r>
      <w:r w:rsidRPr="00072C05">
        <w:rPr>
          <w:kern w:val="0"/>
        </w:rPr>
        <w:t xml:space="preserve">, using road internet data </w:t>
      </w:r>
      <w:r w:rsidR="00C37465" w:rsidRPr="00072C05">
        <w:rPr>
          <w:kern w:val="0"/>
        </w:rPr>
        <w:t xml:space="preserve">we </w:t>
      </w:r>
      <w:r w:rsidRPr="00072C05">
        <w:rPr>
          <w:kern w:val="0"/>
        </w:rPr>
        <w:t xml:space="preserve">find signs on </w:t>
      </w:r>
      <w:r w:rsidR="00C37465" w:rsidRPr="00072C05">
        <w:rPr>
          <w:kern w:val="0"/>
        </w:rPr>
        <w:t xml:space="preserve">the </w:t>
      </w:r>
      <w:r w:rsidR="000420C0" w:rsidRPr="00072C05">
        <w:rPr>
          <w:kern w:val="0"/>
        </w:rPr>
        <w:t>road</w:t>
      </w:r>
      <w:r w:rsidR="00C37465" w:rsidRPr="00072C05">
        <w:rPr>
          <w:kern w:val="0"/>
        </w:rPr>
        <w:t xml:space="preserve"> being driven</w:t>
      </w:r>
      <w:r w:rsidR="007846AE">
        <w:rPr>
          <w:rFonts w:eastAsiaTheme="minorEastAsia" w:hint="eastAsia"/>
          <w:kern w:val="0"/>
        </w:rPr>
        <w:t xml:space="preserve"> on.</w:t>
      </w:r>
      <w:r w:rsidR="000420C0" w:rsidRPr="00072C05">
        <w:rPr>
          <w:kern w:val="0"/>
        </w:rPr>
        <w:t xml:space="preserve"> </w:t>
      </w:r>
      <w:r w:rsidR="00C37465" w:rsidRPr="00072C05">
        <w:rPr>
          <w:kern w:val="0"/>
        </w:rPr>
        <w:t>T</w:t>
      </w:r>
      <w:r w:rsidRPr="00072C05">
        <w:rPr>
          <w:kern w:val="0"/>
        </w:rPr>
        <w:t>hird</w:t>
      </w:r>
      <w:r w:rsidR="007846AE">
        <w:rPr>
          <w:rFonts w:eastAsiaTheme="minorEastAsia" w:hint="eastAsia"/>
          <w:kern w:val="0"/>
        </w:rPr>
        <w:t>ly</w:t>
      </w:r>
      <w:r w:rsidRPr="00072C05">
        <w:rPr>
          <w:kern w:val="0"/>
        </w:rPr>
        <w:t xml:space="preserve">, </w:t>
      </w:r>
      <w:r w:rsidRPr="00072C05">
        <w:rPr>
          <w:color w:val="000000" w:themeColor="text1"/>
          <w:kern w:val="0"/>
        </w:rPr>
        <w:t xml:space="preserve">the speed vector of </w:t>
      </w:r>
      <w:r w:rsidR="007846AE">
        <w:rPr>
          <w:rFonts w:eastAsiaTheme="minorEastAsia" w:hint="eastAsia"/>
          <w:color w:val="000000" w:themeColor="text1"/>
          <w:kern w:val="0"/>
        </w:rPr>
        <w:t>vehicle</w:t>
      </w:r>
      <w:r w:rsidRPr="00072C05">
        <w:rPr>
          <w:color w:val="000000" w:themeColor="text1"/>
          <w:kern w:val="0"/>
        </w:rPr>
        <w:t xml:space="preserve"> and sign </w:t>
      </w:r>
      <w:r w:rsidR="00E0322F" w:rsidRPr="00072C05">
        <w:rPr>
          <w:color w:val="000000" w:themeColor="text1"/>
          <w:kern w:val="0"/>
        </w:rPr>
        <w:t xml:space="preserve">orientation </w:t>
      </w:r>
      <w:r w:rsidRPr="00072C05">
        <w:rPr>
          <w:color w:val="000000" w:themeColor="text1"/>
          <w:kern w:val="0"/>
        </w:rPr>
        <w:t>vector</w:t>
      </w:r>
      <w:r w:rsidR="007846AE">
        <w:rPr>
          <w:rFonts w:eastAsiaTheme="minorEastAsia" w:hint="eastAsia"/>
          <w:color w:val="000000" w:themeColor="text1"/>
          <w:kern w:val="0"/>
        </w:rPr>
        <w:t xml:space="preserve">s </w:t>
      </w:r>
      <w:r w:rsidR="008B3E2E">
        <w:rPr>
          <w:rFonts w:eastAsiaTheme="minorEastAsia" w:hint="eastAsia"/>
          <w:color w:val="000000" w:themeColor="text1"/>
          <w:kern w:val="0"/>
        </w:rPr>
        <w:t>are</w:t>
      </w:r>
      <w:r w:rsidR="007846AE">
        <w:rPr>
          <w:rFonts w:eastAsiaTheme="minorEastAsia" w:hint="eastAsia"/>
          <w:color w:val="000000" w:themeColor="text1"/>
          <w:kern w:val="0"/>
        </w:rPr>
        <w:t xml:space="preserve"> used</w:t>
      </w:r>
      <w:r w:rsidRPr="00072C05">
        <w:rPr>
          <w:color w:val="000000" w:themeColor="text1"/>
          <w:kern w:val="0"/>
        </w:rPr>
        <w:t xml:space="preserve"> to </w:t>
      </w:r>
      <w:r w:rsidR="00E0322F" w:rsidRPr="00072C05">
        <w:rPr>
          <w:color w:val="000000" w:themeColor="text1"/>
          <w:kern w:val="0"/>
        </w:rPr>
        <w:t>define the orientation of signs</w:t>
      </w:r>
      <w:r w:rsidR="007846AE">
        <w:rPr>
          <w:rFonts w:eastAsiaTheme="minorEastAsia" w:hint="eastAsia"/>
          <w:color w:val="000000" w:themeColor="text1"/>
          <w:kern w:val="0"/>
        </w:rPr>
        <w:t>.</w:t>
      </w:r>
      <w:r w:rsidR="00E0322F" w:rsidRPr="00072C05">
        <w:rPr>
          <w:color w:val="000000" w:themeColor="text1"/>
          <w:kern w:val="0"/>
        </w:rPr>
        <w:t xml:space="preserve"> </w:t>
      </w:r>
      <w:r w:rsidR="007846AE">
        <w:rPr>
          <w:rFonts w:eastAsiaTheme="minorEastAsia" w:hint="eastAsia"/>
          <w:color w:val="000000" w:themeColor="text1"/>
          <w:kern w:val="0"/>
        </w:rPr>
        <w:t>A</w:t>
      </w:r>
      <w:r w:rsidRPr="00072C05">
        <w:rPr>
          <w:color w:val="000000" w:themeColor="text1"/>
          <w:kern w:val="0"/>
        </w:rPr>
        <w:t xml:space="preserve">ll the </w:t>
      </w:r>
      <w:r w:rsidR="00E0322F" w:rsidRPr="00072C05">
        <w:rPr>
          <w:color w:val="000000" w:themeColor="text1"/>
          <w:kern w:val="0"/>
        </w:rPr>
        <w:t>“face-</w:t>
      </w:r>
      <w:r w:rsidRPr="00072C05">
        <w:rPr>
          <w:color w:val="000000" w:themeColor="text1"/>
          <w:kern w:val="0"/>
        </w:rPr>
        <w:t>signs</w:t>
      </w:r>
      <w:r w:rsidR="00E0322F" w:rsidRPr="00072C05">
        <w:rPr>
          <w:color w:val="000000" w:themeColor="text1"/>
          <w:kern w:val="0"/>
        </w:rPr>
        <w:t>”</w:t>
      </w:r>
      <w:r w:rsidRPr="00072C05">
        <w:rPr>
          <w:color w:val="000000" w:themeColor="text1"/>
          <w:kern w:val="0"/>
        </w:rPr>
        <w:t xml:space="preserve"> in </w:t>
      </w:r>
      <w:r w:rsidR="007846AE">
        <w:rPr>
          <w:rFonts w:eastAsiaTheme="minorEastAsia" w:hint="eastAsia"/>
          <w:color w:val="000000" w:themeColor="text1"/>
          <w:kern w:val="0"/>
        </w:rPr>
        <w:t>the respective</w:t>
      </w:r>
      <w:r w:rsidRPr="00072C05">
        <w:rPr>
          <w:color w:val="000000" w:themeColor="text1"/>
          <w:kern w:val="0"/>
        </w:rPr>
        <w:t xml:space="preserve"> road </w:t>
      </w:r>
      <w:r w:rsidR="0006798A">
        <w:rPr>
          <w:rFonts w:eastAsiaTheme="minorEastAsia" w:hint="eastAsia"/>
          <w:color w:val="000000" w:themeColor="text1"/>
          <w:kern w:val="0"/>
        </w:rPr>
        <w:t xml:space="preserve">will be provided </w:t>
      </w:r>
      <w:r w:rsidRPr="00072C05">
        <w:rPr>
          <w:color w:val="000000" w:themeColor="text1"/>
          <w:kern w:val="0"/>
        </w:rPr>
        <w:t>in group</w:t>
      </w:r>
      <w:r w:rsidR="0006798A">
        <w:rPr>
          <w:rFonts w:eastAsiaTheme="minorEastAsia" w:hint="eastAsia"/>
          <w:color w:val="000000" w:themeColor="text1"/>
          <w:kern w:val="0"/>
        </w:rPr>
        <w:t>s</w:t>
      </w:r>
      <w:r w:rsidRPr="00072C05">
        <w:rPr>
          <w:color w:val="000000" w:themeColor="text1"/>
          <w:kern w:val="0"/>
        </w:rPr>
        <w:t xml:space="preserve"> until the </w:t>
      </w:r>
      <w:r w:rsidR="0006798A">
        <w:rPr>
          <w:rFonts w:eastAsiaTheme="minorEastAsia" w:hint="eastAsia"/>
          <w:color w:val="000000" w:themeColor="text1"/>
          <w:kern w:val="0"/>
        </w:rPr>
        <w:t>vehicle</w:t>
      </w:r>
      <w:r w:rsidRPr="00072C05">
        <w:rPr>
          <w:color w:val="000000" w:themeColor="text1"/>
          <w:kern w:val="0"/>
        </w:rPr>
        <w:t xml:space="preserve"> change</w:t>
      </w:r>
      <w:r w:rsidR="0006798A">
        <w:rPr>
          <w:rFonts w:eastAsiaTheme="minorEastAsia" w:hint="eastAsia"/>
          <w:color w:val="000000" w:themeColor="text1"/>
          <w:kern w:val="0"/>
        </w:rPr>
        <w:t>s</w:t>
      </w:r>
      <w:r w:rsidRPr="00072C05">
        <w:rPr>
          <w:color w:val="000000" w:themeColor="text1"/>
          <w:kern w:val="0"/>
        </w:rPr>
        <w:t xml:space="preserve"> road</w:t>
      </w:r>
      <w:r w:rsidR="0006798A">
        <w:rPr>
          <w:rFonts w:eastAsiaTheme="minorEastAsia" w:hint="eastAsia"/>
          <w:color w:val="000000" w:themeColor="text1"/>
          <w:kern w:val="0"/>
        </w:rPr>
        <w:t>s</w:t>
      </w:r>
      <w:r w:rsidRPr="00072C05">
        <w:rPr>
          <w:color w:val="000000" w:themeColor="text1"/>
          <w:kern w:val="0"/>
        </w:rPr>
        <w:t xml:space="preserve"> or request</w:t>
      </w:r>
      <w:r w:rsidR="0006798A">
        <w:rPr>
          <w:rFonts w:eastAsiaTheme="minorEastAsia" w:hint="eastAsia"/>
          <w:color w:val="000000" w:themeColor="text1"/>
          <w:kern w:val="0"/>
        </w:rPr>
        <w:t>s</w:t>
      </w:r>
      <w:r w:rsidRPr="00072C05">
        <w:rPr>
          <w:color w:val="000000" w:themeColor="text1"/>
          <w:kern w:val="0"/>
        </w:rPr>
        <w:t xml:space="preserve"> data again.</w:t>
      </w:r>
      <w:r w:rsidR="0077416B" w:rsidRPr="00072C05">
        <w:rPr>
          <w:kern w:val="0"/>
        </w:rPr>
        <w:t xml:space="preserve"> </w:t>
      </w:r>
      <w:r w:rsidR="00C37465" w:rsidRPr="00072C05">
        <w:rPr>
          <w:kern w:val="0"/>
        </w:rPr>
        <w:t>However,</w:t>
      </w:r>
      <w:r w:rsidRPr="00072C05">
        <w:rPr>
          <w:kern w:val="0"/>
        </w:rPr>
        <w:t xml:space="preserve"> this part will </w:t>
      </w:r>
      <w:r w:rsidR="0006798A">
        <w:rPr>
          <w:rFonts w:eastAsiaTheme="minorEastAsia" w:hint="eastAsia"/>
          <w:kern w:val="0"/>
        </w:rPr>
        <w:t xml:space="preserve">be </w:t>
      </w:r>
      <w:r w:rsidRPr="00072C05">
        <w:rPr>
          <w:kern w:val="0"/>
        </w:rPr>
        <w:t>combine</w:t>
      </w:r>
      <w:r w:rsidR="0006798A">
        <w:rPr>
          <w:rFonts w:eastAsiaTheme="minorEastAsia" w:hint="eastAsia"/>
          <w:kern w:val="0"/>
        </w:rPr>
        <w:t>d</w:t>
      </w:r>
      <w:r w:rsidRPr="00072C05">
        <w:rPr>
          <w:kern w:val="0"/>
        </w:rPr>
        <w:t xml:space="preserve"> with </w:t>
      </w:r>
      <w:r w:rsidR="00E0322F" w:rsidRPr="008B3E2E">
        <w:rPr>
          <w:kern w:val="0"/>
          <w:highlight w:val="yellow"/>
        </w:rPr>
        <w:t>C</w:t>
      </w:r>
      <w:r w:rsidRPr="008B3E2E">
        <w:rPr>
          <w:kern w:val="0"/>
          <w:highlight w:val="yellow"/>
        </w:rPr>
        <w:t>loud</w:t>
      </w:r>
      <w:r w:rsidR="0006798A" w:rsidRPr="008B3E2E">
        <w:rPr>
          <w:rFonts w:eastAsiaTheme="minorEastAsia" w:hint="eastAsia"/>
          <w:kern w:val="0"/>
          <w:highlight w:val="yellow"/>
        </w:rPr>
        <w:t xml:space="preserve"> </w:t>
      </w:r>
      <w:r w:rsidR="00103903" w:rsidRPr="008B3E2E">
        <w:rPr>
          <w:rFonts w:eastAsiaTheme="minorEastAsia" w:hint="eastAsia"/>
          <w:kern w:val="0"/>
          <w:highlight w:val="yellow"/>
        </w:rPr>
        <w:t>comput</w:t>
      </w:r>
      <w:r w:rsidR="0006798A" w:rsidRPr="008B3E2E">
        <w:rPr>
          <w:rFonts w:eastAsiaTheme="minorEastAsia" w:hint="eastAsia"/>
          <w:kern w:val="0"/>
          <w:highlight w:val="yellow"/>
        </w:rPr>
        <w:t>ing</w:t>
      </w:r>
      <w:r w:rsidR="0006798A">
        <w:rPr>
          <w:rFonts w:eastAsiaTheme="minorEastAsia" w:hint="eastAsia"/>
          <w:kern w:val="0"/>
        </w:rPr>
        <w:t>.</w:t>
      </w:r>
      <w:r w:rsidRPr="00072C05">
        <w:rPr>
          <w:kern w:val="0"/>
        </w:rPr>
        <w:t xml:space="preserve"> </w:t>
      </w:r>
      <w:r w:rsidR="0006798A">
        <w:rPr>
          <w:rFonts w:eastAsiaTheme="minorEastAsia" w:hint="eastAsia"/>
          <w:kern w:val="0"/>
        </w:rPr>
        <w:t xml:space="preserve">So, </w:t>
      </w:r>
      <w:r w:rsidRPr="00072C05">
        <w:rPr>
          <w:kern w:val="0"/>
        </w:rPr>
        <w:t xml:space="preserve">here we </w:t>
      </w:r>
      <w:r w:rsidR="00C37465" w:rsidRPr="00072C05">
        <w:rPr>
          <w:kern w:val="0"/>
        </w:rPr>
        <w:t xml:space="preserve">simply </w:t>
      </w:r>
      <w:r w:rsidR="0006798A">
        <w:rPr>
          <w:rFonts w:eastAsiaTheme="minorEastAsia" w:hint="eastAsia"/>
          <w:kern w:val="0"/>
        </w:rPr>
        <w:t xml:space="preserve">by </w:t>
      </w:r>
      <w:r w:rsidR="0006798A">
        <w:rPr>
          <w:kern w:val="0"/>
        </w:rPr>
        <w:t>outlin</w:t>
      </w:r>
      <w:r w:rsidR="0006798A">
        <w:rPr>
          <w:rFonts w:eastAsiaTheme="minorEastAsia" w:hint="eastAsia"/>
          <w:kern w:val="0"/>
        </w:rPr>
        <w:t>ing</w:t>
      </w:r>
      <w:r w:rsidRPr="00072C05">
        <w:rPr>
          <w:kern w:val="0"/>
        </w:rPr>
        <w:t xml:space="preserve"> a concept and </w:t>
      </w:r>
      <w:r w:rsidR="0006798A">
        <w:rPr>
          <w:rFonts w:eastAsiaTheme="minorEastAsia" w:hint="eastAsia"/>
          <w:kern w:val="0"/>
        </w:rPr>
        <w:t xml:space="preserve">we </w:t>
      </w:r>
      <w:r w:rsidR="00C37465" w:rsidRPr="00072C05">
        <w:rPr>
          <w:kern w:val="0"/>
        </w:rPr>
        <w:t xml:space="preserve">will </w:t>
      </w:r>
      <w:r w:rsidRPr="00072C05">
        <w:rPr>
          <w:kern w:val="0"/>
        </w:rPr>
        <w:t xml:space="preserve">focus more on </w:t>
      </w:r>
      <w:r w:rsidR="0006798A">
        <w:rPr>
          <w:rFonts w:eastAsiaTheme="minorEastAsia" w:hint="eastAsia"/>
          <w:kern w:val="0"/>
        </w:rPr>
        <w:t xml:space="preserve">the </w:t>
      </w:r>
      <w:r w:rsidRPr="00072C05">
        <w:rPr>
          <w:kern w:val="0"/>
        </w:rPr>
        <w:t>client-side.</w:t>
      </w:r>
    </w:p>
    <w:p w:rsidR="0044313C" w:rsidRPr="00072C05" w:rsidRDefault="0044313C" w:rsidP="00E95187">
      <w:pPr>
        <w:rPr>
          <w:kern w:val="0"/>
        </w:rPr>
      </w:pPr>
    </w:p>
    <w:p w:rsidR="0044313C" w:rsidRPr="00072C05" w:rsidRDefault="0044313C" w:rsidP="00E95187">
      <w:pPr>
        <w:rPr>
          <w:kern w:val="0"/>
        </w:rPr>
      </w:pPr>
      <w:r w:rsidRPr="00072C05">
        <w:rPr>
          <w:kern w:val="0"/>
        </w:rPr>
        <w:t>For the client-side, we have a buffer memory of data which contains only sign</w:t>
      </w:r>
      <w:r w:rsidR="00F87B1B">
        <w:rPr>
          <w:rFonts w:eastAsiaTheme="minorEastAsia" w:hint="eastAsia"/>
          <w:kern w:val="0"/>
        </w:rPr>
        <w:t xml:space="preserve"> </w:t>
      </w:r>
      <w:r w:rsidRPr="00072C05">
        <w:rPr>
          <w:kern w:val="0"/>
        </w:rPr>
        <w:t xml:space="preserve">information. The </w:t>
      </w:r>
      <w:r w:rsidR="00F87B1B">
        <w:rPr>
          <w:rFonts w:eastAsiaTheme="minorEastAsia" w:hint="eastAsia"/>
          <w:kern w:val="0"/>
        </w:rPr>
        <w:t>position of vehicle</w:t>
      </w:r>
      <w:r w:rsidRPr="00072C05">
        <w:rPr>
          <w:kern w:val="0"/>
        </w:rPr>
        <w:t xml:space="preserve"> </w:t>
      </w:r>
      <w:r w:rsidR="008B3E2E">
        <w:rPr>
          <w:rFonts w:eastAsiaTheme="minorEastAsia" w:hint="eastAsia"/>
          <w:kern w:val="0"/>
        </w:rPr>
        <w:t>is</w:t>
      </w:r>
      <w:r w:rsidRPr="00072C05">
        <w:rPr>
          <w:kern w:val="0"/>
        </w:rPr>
        <w:t xml:space="preserve"> </w:t>
      </w:r>
      <w:r w:rsidR="00C37465" w:rsidRPr="00072C05">
        <w:rPr>
          <w:kern w:val="0"/>
        </w:rPr>
        <w:t>obtained</w:t>
      </w:r>
      <w:r w:rsidRPr="00072C05">
        <w:rPr>
          <w:kern w:val="0"/>
        </w:rPr>
        <w:t xml:space="preserve"> th</w:t>
      </w:r>
      <w:r w:rsidR="00F87B1B">
        <w:rPr>
          <w:rFonts w:eastAsiaTheme="minorEastAsia" w:hint="eastAsia"/>
          <w:kern w:val="0"/>
        </w:rPr>
        <w:t>r</w:t>
      </w:r>
      <w:r w:rsidRPr="00072C05">
        <w:rPr>
          <w:kern w:val="0"/>
        </w:rPr>
        <w:t>ough GPS and a</w:t>
      </w:r>
      <w:r w:rsidR="00C37465" w:rsidRPr="00072C05">
        <w:rPr>
          <w:kern w:val="0"/>
        </w:rPr>
        <w:t>n</w:t>
      </w:r>
      <w:r w:rsidRPr="00072C05">
        <w:rPr>
          <w:kern w:val="0"/>
        </w:rPr>
        <w:t xml:space="preserve"> anticipation value </w:t>
      </w:r>
      <w:r w:rsidR="008B3E2E">
        <w:rPr>
          <w:rFonts w:eastAsiaTheme="minorEastAsia" w:hint="eastAsia"/>
          <w:kern w:val="0"/>
        </w:rPr>
        <w:t>is</w:t>
      </w:r>
      <w:r w:rsidR="00C37465" w:rsidRPr="00072C05">
        <w:rPr>
          <w:kern w:val="0"/>
        </w:rPr>
        <w:t xml:space="preserve"> necessary </w:t>
      </w:r>
      <w:r w:rsidRPr="00072C05">
        <w:rPr>
          <w:kern w:val="0"/>
        </w:rPr>
        <w:t xml:space="preserve">to decide whether the data in </w:t>
      </w:r>
      <w:r w:rsidR="00C37465" w:rsidRPr="00072C05">
        <w:rPr>
          <w:kern w:val="0"/>
        </w:rPr>
        <w:t xml:space="preserve">the </w:t>
      </w:r>
      <w:r w:rsidRPr="00072C05">
        <w:rPr>
          <w:kern w:val="0"/>
        </w:rPr>
        <w:t>buffer is used up</w:t>
      </w:r>
      <w:r w:rsidR="00F87B1B">
        <w:rPr>
          <w:rFonts w:eastAsiaTheme="minorEastAsia" w:hint="eastAsia"/>
          <w:kern w:val="0"/>
        </w:rPr>
        <w:t>.</w:t>
      </w:r>
      <w:r w:rsidRPr="00072C05">
        <w:rPr>
          <w:kern w:val="0"/>
        </w:rPr>
        <w:t xml:space="preserve"> </w:t>
      </w:r>
      <w:r w:rsidR="00F87B1B">
        <w:rPr>
          <w:rFonts w:eastAsiaTheme="minorEastAsia" w:hint="eastAsia"/>
          <w:kern w:val="0"/>
        </w:rPr>
        <w:t xml:space="preserve">This </w:t>
      </w:r>
      <w:r w:rsidR="008B3E2E">
        <w:rPr>
          <w:rFonts w:eastAsiaTheme="minorEastAsia" w:hint="eastAsia"/>
          <w:kern w:val="0"/>
        </w:rPr>
        <w:t>is</w:t>
      </w:r>
      <w:r w:rsidR="00F87B1B">
        <w:rPr>
          <w:rFonts w:eastAsiaTheme="minorEastAsia" w:hint="eastAsia"/>
          <w:kern w:val="0"/>
        </w:rPr>
        <w:t xml:space="preserve"> necessary to determine also</w:t>
      </w:r>
      <w:r w:rsidRPr="00072C05">
        <w:rPr>
          <w:kern w:val="0"/>
        </w:rPr>
        <w:t xml:space="preserve"> when </w:t>
      </w:r>
      <w:r w:rsidR="00C37465" w:rsidRPr="00072C05">
        <w:rPr>
          <w:kern w:val="0"/>
        </w:rPr>
        <w:t xml:space="preserve">the </w:t>
      </w:r>
      <w:r w:rsidRPr="00072C05">
        <w:rPr>
          <w:kern w:val="0"/>
        </w:rPr>
        <w:t>driver change</w:t>
      </w:r>
      <w:r w:rsidR="00C37465" w:rsidRPr="00072C05">
        <w:rPr>
          <w:kern w:val="0"/>
        </w:rPr>
        <w:t>s to a new</w:t>
      </w:r>
      <w:r w:rsidRPr="00072C05">
        <w:rPr>
          <w:kern w:val="0"/>
        </w:rPr>
        <w:t xml:space="preserve"> road</w:t>
      </w:r>
      <w:r w:rsidR="00F87B1B">
        <w:rPr>
          <w:rFonts w:eastAsiaTheme="minorEastAsia" w:hint="eastAsia"/>
          <w:kern w:val="0"/>
        </w:rPr>
        <w:t xml:space="preserve"> and if </w:t>
      </w:r>
      <w:r w:rsidRPr="00072C05">
        <w:rPr>
          <w:kern w:val="0"/>
        </w:rPr>
        <w:t>the client-side needs to ask for new data.</w:t>
      </w:r>
    </w:p>
    <w:p w:rsidR="0044313C" w:rsidRPr="00072C05" w:rsidRDefault="0044313C" w:rsidP="00E95187">
      <w:pPr>
        <w:rPr>
          <w:kern w:val="0"/>
        </w:rPr>
      </w:pPr>
    </w:p>
    <w:p w:rsidR="0044313C" w:rsidRPr="00072C05" w:rsidRDefault="00C37465" w:rsidP="00E95187">
      <w:pPr>
        <w:rPr>
          <w:kern w:val="0"/>
        </w:rPr>
      </w:pPr>
      <w:r w:rsidRPr="00072C05">
        <w:rPr>
          <w:kern w:val="0"/>
        </w:rPr>
        <w:t xml:space="preserve">This concept </w:t>
      </w:r>
      <w:r w:rsidR="0044313C" w:rsidRPr="00072C05">
        <w:rPr>
          <w:kern w:val="0"/>
        </w:rPr>
        <w:t>combine</w:t>
      </w:r>
      <w:r w:rsidRPr="00072C05">
        <w:rPr>
          <w:kern w:val="0"/>
        </w:rPr>
        <w:t>s</w:t>
      </w:r>
      <w:r w:rsidR="0044313C" w:rsidRPr="00072C05">
        <w:rPr>
          <w:kern w:val="0"/>
        </w:rPr>
        <w:t xml:space="preserve"> the client-side with</w:t>
      </w:r>
      <w:r w:rsidR="00F87B1B">
        <w:rPr>
          <w:rFonts w:eastAsiaTheme="minorEastAsia" w:hint="eastAsia"/>
          <w:kern w:val="0"/>
        </w:rPr>
        <w:t xml:space="preserve"> the </w:t>
      </w:r>
      <w:r w:rsidR="0044313C" w:rsidRPr="00072C05">
        <w:rPr>
          <w:kern w:val="0"/>
        </w:rPr>
        <w:t xml:space="preserve">server-side together and the </w:t>
      </w:r>
      <w:r w:rsidR="00F87B1B" w:rsidRPr="008B3E2E">
        <w:rPr>
          <w:rFonts w:eastAsiaTheme="minorEastAsia" w:hint="eastAsia"/>
          <w:kern w:val="0"/>
          <w:highlight w:val="yellow"/>
        </w:rPr>
        <w:t>C</w:t>
      </w:r>
      <w:r w:rsidR="0044313C" w:rsidRPr="008B3E2E">
        <w:rPr>
          <w:kern w:val="0"/>
          <w:highlight w:val="yellow"/>
        </w:rPr>
        <w:t>lou</w:t>
      </w:r>
      <w:r w:rsidRPr="008B3E2E">
        <w:rPr>
          <w:kern w:val="0"/>
          <w:highlight w:val="yellow"/>
        </w:rPr>
        <w:t>d computing</w:t>
      </w:r>
      <w:r w:rsidRPr="00072C05">
        <w:rPr>
          <w:kern w:val="0"/>
        </w:rPr>
        <w:t xml:space="preserve"> is combined inside as well</w:t>
      </w:r>
      <w:r w:rsidR="0044313C" w:rsidRPr="00072C05">
        <w:rPr>
          <w:kern w:val="0"/>
        </w:rPr>
        <w:t>. The speed of this method will give a bright</w:t>
      </w:r>
      <w:r w:rsidRPr="00072C05">
        <w:rPr>
          <w:kern w:val="0"/>
        </w:rPr>
        <w:t>er</w:t>
      </w:r>
      <w:r w:rsidR="0044313C" w:rsidRPr="00072C05">
        <w:rPr>
          <w:kern w:val="0"/>
        </w:rPr>
        <w:t xml:space="preserve"> prospect than traditional </w:t>
      </w:r>
      <w:r w:rsidR="00F87B1B">
        <w:rPr>
          <w:rFonts w:eastAsiaTheme="minorEastAsia" w:hint="eastAsia"/>
          <w:kern w:val="0"/>
        </w:rPr>
        <w:t>methods</w:t>
      </w:r>
      <w:r w:rsidRPr="00072C05">
        <w:rPr>
          <w:kern w:val="0"/>
        </w:rPr>
        <w:t>,</w:t>
      </w:r>
      <w:r w:rsidR="00F87B1B">
        <w:rPr>
          <w:rFonts w:eastAsiaTheme="minorEastAsia" w:hint="eastAsia"/>
          <w:kern w:val="0"/>
        </w:rPr>
        <w:t xml:space="preserve"> </w:t>
      </w:r>
      <w:r w:rsidR="0044313C" w:rsidRPr="00072C05">
        <w:rPr>
          <w:kern w:val="0"/>
        </w:rPr>
        <w:t>deal</w:t>
      </w:r>
      <w:r w:rsidR="00F87B1B">
        <w:rPr>
          <w:rFonts w:eastAsiaTheme="minorEastAsia" w:hint="eastAsia"/>
          <w:kern w:val="0"/>
        </w:rPr>
        <w:t>ing</w:t>
      </w:r>
      <w:r w:rsidR="0044313C" w:rsidRPr="00072C05">
        <w:rPr>
          <w:kern w:val="0"/>
        </w:rPr>
        <w:t xml:space="preserve"> with the image processing step on cars. </w:t>
      </w:r>
      <w:r w:rsidRPr="00072C05">
        <w:rPr>
          <w:kern w:val="0"/>
        </w:rPr>
        <w:t>As well,</w:t>
      </w:r>
      <w:r w:rsidR="0044313C" w:rsidRPr="00072C05">
        <w:rPr>
          <w:kern w:val="0"/>
        </w:rPr>
        <w:t xml:space="preserve"> in the information era, we need to use the benefit of</w:t>
      </w:r>
      <w:r w:rsidR="0044313C" w:rsidRPr="008B3E2E">
        <w:rPr>
          <w:b/>
          <w:kern w:val="0"/>
        </w:rPr>
        <w:t xml:space="preserve"> </w:t>
      </w:r>
      <w:r w:rsidR="00F87B1B" w:rsidRPr="008B3E2E">
        <w:rPr>
          <w:rFonts w:eastAsiaTheme="minorEastAsia" w:hint="eastAsia"/>
          <w:kern w:val="0"/>
          <w:highlight w:val="yellow"/>
        </w:rPr>
        <w:t>C</w:t>
      </w:r>
      <w:r w:rsidR="0044313C" w:rsidRPr="008B3E2E">
        <w:rPr>
          <w:kern w:val="0"/>
          <w:highlight w:val="yellow"/>
        </w:rPr>
        <w:t>loud</w:t>
      </w:r>
      <w:r w:rsidR="0044313C" w:rsidRPr="008B3E2E">
        <w:rPr>
          <w:b/>
          <w:kern w:val="0"/>
        </w:rPr>
        <w:t xml:space="preserve"> </w:t>
      </w:r>
      <w:r w:rsidR="0044313C" w:rsidRPr="00072C05">
        <w:rPr>
          <w:kern w:val="0"/>
        </w:rPr>
        <w:t xml:space="preserve">data storage </w:t>
      </w:r>
      <w:r w:rsidRPr="00072C05">
        <w:rPr>
          <w:color w:val="000000"/>
          <w:kern w:val="0"/>
        </w:rPr>
        <w:t>to maximize efficiency</w:t>
      </w:r>
      <w:r w:rsidR="0044313C" w:rsidRPr="00072C05">
        <w:rPr>
          <w:kern w:val="0"/>
        </w:rPr>
        <w:t xml:space="preserve">. </w:t>
      </w:r>
    </w:p>
    <w:p w:rsidR="0044313C" w:rsidRPr="00072C05" w:rsidRDefault="0044313C" w:rsidP="00071747">
      <w:pPr>
        <w:rPr>
          <w:kern w:val="0"/>
        </w:rPr>
      </w:pPr>
    </w:p>
    <w:p w:rsidR="0044313C" w:rsidRPr="00613254" w:rsidRDefault="000420C0" w:rsidP="00737E28">
      <w:pPr>
        <w:pStyle w:val="2"/>
        <w:spacing w:line="276" w:lineRule="auto"/>
      </w:pPr>
      <w:bookmarkStart w:id="176" w:name="_Toc388350431"/>
      <w:r w:rsidRPr="00613254">
        <w:t>5.4</w:t>
      </w:r>
      <w:r w:rsidR="0077416B" w:rsidRPr="00613254">
        <w:rPr>
          <w:rFonts w:hint="eastAsia"/>
        </w:rPr>
        <w:t xml:space="preserve"> </w:t>
      </w:r>
      <w:r w:rsidR="0044313C" w:rsidRPr="00613254">
        <w:t>Simu</w:t>
      </w:r>
      <w:r w:rsidR="000C568B">
        <w:t>lation on client</w:t>
      </w:r>
      <w:r w:rsidR="000C568B">
        <w:rPr>
          <w:rFonts w:hint="eastAsia"/>
        </w:rPr>
        <w:t>-</w:t>
      </w:r>
      <w:r w:rsidR="0044313C" w:rsidRPr="00613254">
        <w:t>side</w:t>
      </w:r>
      <w:bookmarkEnd w:id="176"/>
    </w:p>
    <w:p w:rsidR="0044313C" w:rsidRPr="00072C05" w:rsidRDefault="0044313C" w:rsidP="00E95187">
      <w:pPr>
        <w:rPr>
          <w:kern w:val="0"/>
        </w:rPr>
      </w:pPr>
      <w:r w:rsidRPr="00072C05">
        <w:rPr>
          <w:kern w:val="0"/>
        </w:rPr>
        <w:t>We implement</w:t>
      </w:r>
      <w:r w:rsidR="00F87B1B">
        <w:rPr>
          <w:rFonts w:eastAsiaTheme="minorEastAsia" w:hint="eastAsia"/>
          <w:kern w:val="0"/>
        </w:rPr>
        <w:t>ed</w:t>
      </w:r>
      <w:r w:rsidRPr="00072C05">
        <w:rPr>
          <w:kern w:val="0"/>
        </w:rPr>
        <w:t xml:space="preserve"> the simulation </w:t>
      </w:r>
      <w:r w:rsidR="00F87B1B">
        <w:rPr>
          <w:rFonts w:eastAsiaTheme="minorEastAsia" w:hint="eastAsia"/>
          <w:kern w:val="0"/>
        </w:rPr>
        <w:t>on the</w:t>
      </w:r>
      <w:r w:rsidRPr="00072C05">
        <w:rPr>
          <w:kern w:val="0"/>
        </w:rPr>
        <w:t xml:space="preserve"> client-side </w:t>
      </w:r>
      <w:r w:rsidR="00F87B1B">
        <w:rPr>
          <w:rFonts w:eastAsiaTheme="minorEastAsia" w:hint="eastAsia"/>
          <w:kern w:val="0"/>
        </w:rPr>
        <w:t xml:space="preserve">in a </w:t>
      </w:r>
      <w:r w:rsidRPr="00072C05">
        <w:rPr>
          <w:kern w:val="0"/>
        </w:rPr>
        <w:t>PC</w:t>
      </w:r>
      <w:r w:rsidR="00C37465" w:rsidRPr="00072C05">
        <w:rPr>
          <w:kern w:val="0"/>
        </w:rPr>
        <w:t>, u</w:t>
      </w:r>
      <w:r w:rsidRPr="00072C05">
        <w:rPr>
          <w:kern w:val="0"/>
        </w:rPr>
        <w:t>sing C++</w:t>
      </w:r>
      <w:r w:rsidR="008F129E" w:rsidRPr="00072C05">
        <w:rPr>
          <w:kern w:val="0"/>
        </w:rPr>
        <w:t xml:space="preserve"> </w:t>
      </w:r>
      <w:r w:rsidR="0077416B" w:rsidRPr="00072C05">
        <w:rPr>
          <w:kern w:val="0"/>
        </w:rPr>
        <w:t xml:space="preserve">with Opencv-library </w:t>
      </w:r>
      <w:r w:rsidRPr="00072C05">
        <w:rPr>
          <w:kern w:val="0"/>
        </w:rPr>
        <w:t xml:space="preserve">together. </w:t>
      </w:r>
    </w:p>
    <w:p w:rsidR="0044313C" w:rsidRPr="00072C05" w:rsidRDefault="0044313C" w:rsidP="00E95187">
      <w:pPr>
        <w:rPr>
          <w:kern w:val="0"/>
        </w:rPr>
      </w:pPr>
    </w:p>
    <w:p w:rsidR="0044313C" w:rsidRPr="00072C05" w:rsidRDefault="0044313C" w:rsidP="00E95187">
      <w:pPr>
        <w:rPr>
          <w:kern w:val="0"/>
        </w:rPr>
      </w:pPr>
      <w:r w:rsidRPr="00072C05">
        <w:rPr>
          <w:kern w:val="0"/>
        </w:rPr>
        <w:t xml:space="preserve">First, we took a video on </w:t>
      </w:r>
      <w:r w:rsidR="00C37465" w:rsidRPr="00072C05">
        <w:rPr>
          <w:kern w:val="0"/>
        </w:rPr>
        <w:t xml:space="preserve">a </w:t>
      </w:r>
      <w:r w:rsidRPr="00072C05">
        <w:rPr>
          <w:kern w:val="0"/>
        </w:rPr>
        <w:t xml:space="preserve">street </w:t>
      </w:r>
      <w:r w:rsidR="00C37465" w:rsidRPr="00072C05">
        <w:rPr>
          <w:kern w:val="0"/>
        </w:rPr>
        <w:t xml:space="preserve">in Ottawa </w:t>
      </w:r>
      <w:r w:rsidRPr="00072C05">
        <w:rPr>
          <w:kern w:val="0"/>
        </w:rPr>
        <w:t>which contains the speed limit signs of 50Km/h. We f</w:t>
      </w:r>
      <w:r w:rsidR="00F87B1B">
        <w:rPr>
          <w:rFonts w:eastAsiaTheme="minorEastAsia" w:hint="eastAsia"/>
          <w:kern w:val="0"/>
        </w:rPr>
        <w:t>ound</w:t>
      </w:r>
      <w:r w:rsidRPr="00072C05">
        <w:rPr>
          <w:kern w:val="0"/>
        </w:rPr>
        <w:t xml:space="preserve"> the longitude and latitude of the signs and the </w:t>
      </w:r>
      <w:r w:rsidR="00F87B1B">
        <w:rPr>
          <w:rFonts w:eastAsiaTheme="minorEastAsia" w:hint="eastAsia"/>
          <w:kern w:val="0"/>
        </w:rPr>
        <w:t>vehicle</w:t>
      </w:r>
      <w:r w:rsidRPr="00072C05">
        <w:rPr>
          <w:kern w:val="0"/>
        </w:rPr>
        <w:t xml:space="preserve"> (using Google maps).</w:t>
      </w:r>
    </w:p>
    <w:p w:rsidR="0044313C" w:rsidRPr="00072C05" w:rsidRDefault="0044313C" w:rsidP="00E95187">
      <w:pPr>
        <w:rPr>
          <w:kern w:val="0"/>
        </w:rPr>
      </w:pPr>
    </w:p>
    <w:p w:rsidR="0044313C" w:rsidRPr="00072C05" w:rsidRDefault="00C37465" w:rsidP="00E95187">
      <w:pPr>
        <w:rPr>
          <w:kern w:val="0"/>
        </w:rPr>
      </w:pPr>
      <w:r w:rsidRPr="00072C05">
        <w:rPr>
          <w:color w:val="000000"/>
          <w:kern w:val="0"/>
        </w:rPr>
        <w:t xml:space="preserve">Then, when the </w:t>
      </w:r>
      <w:r w:rsidR="00F87B1B">
        <w:rPr>
          <w:rFonts w:eastAsiaTheme="minorEastAsia" w:hint="eastAsia"/>
          <w:color w:val="000000"/>
          <w:kern w:val="0"/>
        </w:rPr>
        <w:t>vehicle</w:t>
      </w:r>
      <w:r w:rsidRPr="00072C05">
        <w:rPr>
          <w:color w:val="000000"/>
          <w:kern w:val="0"/>
        </w:rPr>
        <w:t xml:space="preserve"> continues to travel along</w:t>
      </w:r>
      <w:r w:rsidR="0044313C" w:rsidRPr="00072C05">
        <w:rPr>
          <w:kern w:val="0"/>
        </w:rPr>
        <w:t xml:space="preserve"> the street, we calculate the distance between </w:t>
      </w:r>
      <w:r w:rsidRPr="00072C05">
        <w:rPr>
          <w:kern w:val="0"/>
        </w:rPr>
        <w:t xml:space="preserve">the </w:t>
      </w:r>
      <w:r w:rsidR="00F87B1B">
        <w:rPr>
          <w:rFonts w:eastAsiaTheme="minorEastAsia" w:hint="eastAsia"/>
          <w:kern w:val="0"/>
        </w:rPr>
        <w:t>vehicle</w:t>
      </w:r>
      <w:r w:rsidRPr="00072C05">
        <w:rPr>
          <w:kern w:val="0"/>
        </w:rPr>
        <w:t xml:space="preserve"> and appearing signs.</w:t>
      </w:r>
      <w:r w:rsidR="0044313C" w:rsidRPr="00072C05">
        <w:rPr>
          <w:kern w:val="0"/>
        </w:rPr>
        <w:t xml:space="preserve"> </w:t>
      </w:r>
      <w:r w:rsidR="00F87B1B">
        <w:rPr>
          <w:rFonts w:eastAsiaTheme="minorEastAsia" w:hint="eastAsia"/>
          <w:kern w:val="0"/>
        </w:rPr>
        <w:t>We used</w:t>
      </w:r>
      <w:r w:rsidR="0044313C" w:rsidRPr="00072C05">
        <w:rPr>
          <w:kern w:val="0"/>
        </w:rPr>
        <w:t xml:space="preserve"> the formula in Section 5.2</w:t>
      </w:r>
      <w:r w:rsidR="00F87B1B">
        <w:rPr>
          <w:rFonts w:eastAsiaTheme="minorEastAsia" w:hint="eastAsia"/>
          <w:kern w:val="0"/>
        </w:rPr>
        <w:t>,</w:t>
      </w:r>
      <w:r w:rsidR="0044313C" w:rsidRPr="00072C05">
        <w:rPr>
          <w:kern w:val="0"/>
        </w:rPr>
        <w:t xml:space="preserve"> method 2</w:t>
      </w:r>
      <w:r w:rsidR="00F87B1B">
        <w:rPr>
          <w:rFonts w:eastAsiaTheme="minorEastAsia" w:hint="eastAsia"/>
          <w:kern w:val="0"/>
        </w:rPr>
        <w:t>,</w:t>
      </w:r>
      <w:r w:rsidR="0044313C" w:rsidRPr="00072C05">
        <w:rPr>
          <w:kern w:val="0"/>
        </w:rPr>
        <w:t xml:space="preserve"> </w:t>
      </w:r>
      <w:r w:rsidRPr="00072C05">
        <w:rPr>
          <w:kern w:val="0"/>
        </w:rPr>
        <w:t xml:space="preserve">every 30 ms (this time is used to </w:t>
      </w:r>
      <w:r w:rsidR="0044313C" w:rsidRPr="00072C05">
        <w:rPr>
          <w:kern w:val="0"/>
        </w:rPr>
        <w:t>avoid missing signs, for packet los</w:t>
      </w:r>
      <w:r w:rsidRPr="00072C05">
        <w:rPr>
          <w:kern w:val="0"/>
        </w:rPr>
        <w:t>s</w:t>
      </w:r>
      <w:r w:rsidR="0044313C" w:rsidRPr="00072C05">
        <w:rPr>
          <w:kern w:val="0"/>
        </w:rPr>
        <w:t xml:space="preserve"> may </w:t>
      </w:r>
      <w:r w:rsidRPr="00072C05">
        <w:rPr>
          <w:kern w:val="0"/>
        </w:rPr>
        <w:t>occur</w:t>
      </w:r>
      <w:r w:rsidR="0044313C" w:rsidRPr="00072C05">
        <w:rPr>
          <w:kern w:val="0"/>
        </w:rPr>
        <w:t xml:space="preserve">) and another threshold </w:t>
      </w:r>
      <w:r w:rsidRPr="00072C05">
        <w:rPr>
          <w:kern w:val="0"/>
        </w:rPr>
        <w:t>necessary</w:t>
      </w:r>
      <w:r w:rsidR="0044313C" w:rsidRPr="00072C05">
        <w:rPr>
          <w:kern w:val="0"/>
        </w:rPr>
        <w:t xml:space="preserve"> for giving war</w:t>
      </w:r>
      <w:r w:rsidRPr="00072C05">
        <w:rPr>
          <w:kern w:val="0"/>
        </w:rPr>
        <w:t>n</w:t>
      </w:r>
      <w:r w:rsidR="0044313C" w:rsidRPr="00072C05">
        <w:rPr>
          <w:kern w:val="0"/>
        </w:rPr>
        <w:t>ing message</w:t>
      </w:r>
      <w:r w:rsidR="00F87B1B">
        <w:rPr>
          <w:rFonts w:eastAsiaTheme="minorEastAsia" w:hint="eastAsia"/>
          <w:kern w:val="0"/>
        </w:rPr>
        <w:t>.</w:t>
      </w:r>
      <w:r w:rsidR="0044313C" w:rsidRPr="00072C05">
        <w:rPr>
          <w:kern w:val="0"/>
        </w:rPr>
        <w:t xml:space="preserve"> </w:t>
      </w:r>
      <w:r w:rsidR="00F87B1B">
        <w:rPr>
          <w:rFonts w:eastAsiaTheme="minorEastAsia" w:hint="eastAsia"/>
          <w:kern w:val="0"/>
        </w:rPr>
        <w:t>W</w:t>
      </w:r>
      <w:r w:rsidR="0044313C" w:rsidRPr="00072C05">
        <w:rPr>
          <w:kern w:val="0"/>
        </w:rPr>
        <w:t xml:space="preserve">hen the distance between </w:t>
      </w:r>
      <w:r w:rsidRPr="00072C05">
        <w:rPr>
          <w:kern w:val="0"/>
        </w:rPr>
        <w:t xml:space="preserve">the </w:t>
      </w:r>
      <w:r w:rsidR="00F87B1B">
        <w:rPr>
          <w:rFonts w:eastAsiaTheme="minorEastAsia" w:hint="eastAsia"/>
          <w:kern w:val="0"/>
        </w:rPr>
        <w:t>vehicle</w:t>
      </w:r>
      <w:r w:rsidR="0044313C" w:rsidRPr="00072C05">
        <w:rPr>
          <w:kern w:val="0"/>
        </w:rPr>
        <w:t xml:space="preserve"> and signs is smaller than the distance threshold, the war</w:t>
      </w:r>
      <w:r w:rsidRPr="00072C05">
        <w:rPr>
          <w:kern w:val="0"/>
        </w:rPr>
        <w:t>n</w:t>
      </w:r>
      <w:r w:rsidR="0044313C" w:rsidRPr="00072C05">
        <w:rPr>
          <w:kern w:val="0"/>
        </w:rPr>
        <w:t xml:space="preserve">ing message </w:t>
      </w:r>
      <w:r w:rsidR="008B3E2E">
        <w:rPr>
          <w:rFonts w:eastAsiaTheme="minorEastAsia" w:hint="eastAsia"/>
          <w:kern w:val="0"/>
        </w:rPr>
        <w:t xml:space="preserve">is </w:t>
      </w:r>
      <w:r w:rsidR="00F87B1B">
        <w:rPr>
          <w:rFonts w:eastAsiaTheme="minorEastAsia" w:hint="eastAsia"/>
          <w:kern w:val="0"/>
        </w:rPr>
        <w:t xml:space="preserve">then </w:t>
      </w:r>
      <w:r w:rsidR="0044313C" w:rsidRPr="00072C05">
        <w:rPr>
          <w:kern w:val="0"/>
        </w:rPr>
        <w:t xml:space="preserve">given to the driver. </w:t>
      </w:r>
      <w:r w:rsidRPr="00072C05">
        <w:rPr>
          <w:kern w:val="0"/>
        </w:rPr>
        <w:t>W</w:t>
      </w:r>
      <w:r w:rsidR="0044313C" w:rsidRPr="00072C05">
        <w:rPr>
          <w:kern w:val="0"/>
        </w:rPr>
        <w:t xml:space="preserve">hen the distance is smaller than 2 meters, the message </w:t>
      </w:r>
      <w:r w:rsidR="008B3E2E">
        <w:rPr>
          <w:rFonts w:eastAsiaTheme="minorEastAsia" w:hint="eastAsia"/>
          <w:kern w:val="0"/>
        </w:rPr>
        <w:t>is</w:t>
      </w:r>
      <w:r w:rsidR="0044313C" w:rsidRPr="00072C05">
        <w:rPr>
          <w:kern w:val="0"/>
        </w:rPr>
        <w:t xml:space="preserve"> </w:t>
      </w:r>
      <w:r w:rsidR="008B3E2E">
        <w:rPr>
          <w:rFonts w:eastAsiaTheme="minorEastAsia" w:hint="eastAsia"/>
          <w:kern w:val="0"/>
        </w:rPr>
        <w:t xml:space="preserve">shine </w:t>
      </w:r>
      <w:r w:rsidR="0044313C" w:rsidRPr="00072C05">
        <w:rPr>
          <w:kern w:val="0"/>
        </w:rPr>
        <w:t xml:space="preserve">to </w:t>
      </w:r>
      <w:r w:rsidRPr="00072C05">
        <w:rPr>
          <w:kern w:val="0"/>
        </w:rPr>
        <w:t xml:space="preserve">the </w:t>
      </w:r>
      <w:r w:rsidR="0044313C" w:rsidRPr="00072C05">
        <w:rPr>
          <w:kern w:val="0"/>
        </w:rPr>
        <w:t>driv</w:t>
      </w:r>
      <w:r w:rsidR="00F87B1B">
        <w:rPr>
          <w:kern w:val="0"/>
        </w:rPr>
        <w:t xml:space="preserve">er and then disappear after it </w:t>
      </w:r>
      <w:r w:rsidR="00F87B1B">
        <w:rPr>
          <w:rFonts w:eastAsiaTheme="minorEastAsia" w:hint="eastAsia"/>
          <w:kern w:val="0"/>
        </w:rPr>
        <w:t>has</w:t>
      </w:r>
      <w:r w:rsidR="0044313C" w:rsidRPr="00072C05">
        <w:rPr>
          <w:kern w:val="0"/>
        </w:rPr>
        <w:t xml:space="preserve"> passed by. </w:t>
      </w:r>
      <w:r w:rsidR="00F87B1B">
        <w:rPr>
          <w:rFonts w:eastAsiaTheme="minorEastAsia" w:hint="eastAsia"/>
          <w:kern w:val="0"/>
        </w:rPr>
        <w:t>T</w:t>
      </w:r>
      <w:r w:rsidR="0044313C" w:rsidRPr="00072C05">
        <w:rPr>
          <w:kern w:val="0"/>
        </w:rPr>
        <w:t xml:space="preserve">he data </w:t>
      </w:r>
      <w:r w:rsidR="008B3E2E">
        <w:rPr>
          <w:rFonts w:eastAsiaTheme="minorEastAsia" w:hint="eastAsia"/>
          <w:kern w:val="0"/>
        </w:rPr>
        <w:t xml:space="preserve">is </w:t>
      </w:r>
      <w:r w:rsidR="00F87B1B">
        <w:rPr>
          <w:rFonts w:eastAsiaTheme="minorEastAsia" w:hint="eastAsia"/>
          <w:kern w:val="0"/>
        </w:rPr>
        <w:t xml:space="preserve">then </w:t>
      </w:r>
      <w:r w:rsidR="0044313C" w:rsidRPr="00072C05">
        <w:rPr>
          <w:kern w:val="0"/>
        </w:rPr>
        <w:t>delete</w:t>
      </w:r>
      <w:r w:rsidRPr="00072C05">
        <w:rPr>
          <w:kern w:val="0"/>
        </w:rPr>
        <w:t>d</w:t>
      </w:r>
      <w:r w:rsidR="0044313C" w:rsidRPr="00072C05">
        <w:rPr>
          <w:kern w:val="0"/>
        </w:rPr>
        <w:t xml:space="preserve"> from the </w:t>
      </w:r>
      <w:r w:rsidR="0044313C" w:rsidRPr="00072C05">
        <w:rPr>
          <w:kern w:val="0"/>
        </w:rPr>
        <w:lastRenderedPageBreak/>
        <w:t xml:space="preserve">buffer memory of </w:t>
      </w:r>
      <w:r w:rsidR="00F87B1B">
        <w:rPr>
          <w:rFonts w:eastAsiaTheme="minorEastAsia" w:hint="eastAsia"/>
          <w:kern w:val="0"/>
        </w:rPr>
        <w:t xml:space="preserve">the </w:t>
      </w:r>
      <w:r w:rsidR="0044313C" w:rsidRPr="00072C05">
        <w:rPr>
          <w:kern w:val="0"/>
        </w:rPr>
        <w:t>client-</w:t>
      </w:r>
      <w:r w:rsidR="00140653" w:rsidRPr="00072C05">
        <w:rPr>
          <w:kern w:val="0"/>
        </w:rPr>
        <w:t>side. When</w:t>
      </w:r>
      <w:r w:rsidR="0044313C" w:rsidRPr="00072C05">
        <w:rPr>
          <w:kern w:val="0"/>
        </w:rPr>
        <w:t xml:space="preserve"> the car is close to another sign, </w:t>
      </w:r>
      <w:r w:rsidRPr="00072C05">
        <w:rPr>
          <w:kern w:val="0"/>
        </w:rPr>
        <w:t xml:space="preserve">the </w:t>
      </w:r>
      <w:r w:rsidR="0044313C" w:rsidRPr="00072C05">
        <w:rPr>
          <w:kern w:val="0"/>
        </w:rPr>
        <w:t xml:space="preserve">same processing steps will happen again. </w:t>
      </w:r>
    </w:p>
    <w:p w:rsidR="0044313C" w:rsidRPr="00072C05" w:rsidRDefault="0044313C" w:rsidP="00E95187">
      <w:pPr>
        <w:rPr>
          <w:kern w:val="0"/>
        </w:rPr>
      </w:pPr>
    </w:p>
    <w:p w:rsidR="0044313C" w:rsidRPr="00F87B1B" w:rsidRDefault="008F129E" w:rsidP="00E95187">
      <w:pPr>
        <w:rPr>
          <w:rFonts w:eastAsiaTheme="minorEastAsia"/>
          <w:kern w:val="0"/>
        </w:rPr>
      </w:pPr>
      <w:r w:rsidRPr="00072C05">
        <w:rPr>
          <w:kern w:val="0"/>
        </w:rPr>
        <w:t>Here are the results</w:t>
      </w:r>
      <w:r w:rsidR="00F87B1B">
        <w:rPr>
          <w:kern w:val="0"/>
        </w:rPr>
        <w:t xml:space="preserve"> of the client-side simulation</w:t>
      </w:r>
      <w:r w:rsidR="00F87B1B">
        <w:rPr>
          <w:rFonts w:eastAsiaTheme="minorEastAsia" w:hint="eastAsia"/>
          <w:kern w:val="0"/>
        </w:rPr>
        <w:t>.</w:t>
      </w:r>
    </w:p>
    <w:p w:rsidR="0044313C" w:rsidRPr="00072C05" w:rsidRDefault="00F87B1B" w:rsidP="00E95187">
      <w:pPr>
        <w:rPr>
          <w:kern w:val="0"/>
        </w:rPr>
      </w:pPr>
      <w:r>
        <w:rPr>
          <w:rFonts w:eastAsiaTheme="minorEastAsia" w:hint="eastAsia"/>
          <w:kern w:val="0"/>
        </w:rPr>
        <w:t>When c</w:t>
      </w:r>
      <w:r w:rsidR="0044313C" w:rsidRPr="00072C05">
        <w:rPr>
          <w:kern w:val="0"/>
        </w:rPr>
        <w:t>los</w:t>
      </w:r>
      <w:r>
        <w:rPr>
          <w:rFonts w:eastAsiaTheme="minorEastAsia" w:hint="eastAsia"/>
          <w:kern w:val="0"/>
        </w:rPr>
        <w:t xml:space="preserve">e </w:t>
      </w:r>
      <w:r w:rsidR="0044313C" w:rsidRPr="00072C05">
        <w:rPr>
          <w:kern w:val="0"/>
        </w:rPr>
        <w:t>to the first sign:</w:t>
      </w:r>
    </w:p>
    <w:p w:rsidR="001867E1" w:rsidRDefault="0044313C" w:rsidP="00737E28">
      <w:pPr>
        <w:keepNext/>
        <w:autoSpaceDE w:val="0"/>
        <w:autoSpaceDN w:val="0"/>
        <w:adjustRightInd w:val="0"/>
        <w:spacing w:line="276" w:lineRule="auto"/>
        <w:jc w:val="center"/>
      </w:pPr>
      <w:r w:rsidRPr="00072C05">
        <w:rPr>
          <w:rFonts w:cs="Times New Roman"/>
          <w:i/>
          <w:noProof/>
          <w:kern w:val="0"/>
          <w:sz w:val="28"/>
          <w:szCs w:val="28"/>
        </w:rPr>
        <w:drawing>
          <wp:inline distT="0" distB="0" distL="0" distR="0">
            <wp:extent cx="4412325" cy="2880000"/>
            <wp:effectExtent l="19050" t="0" r="7275" b="0"/>
            <wp:docPr id="127" name="图片 4" descr="F:\文件\实验室\paper\useful\pic\simulation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文件\实验室\paper\useful\pic\simulation1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325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3C" w:rsidRDefault="001867E1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77" w:name="_Toc388366638"/>
      <w:r>
        <w:t>Figure 5.4.</w:t>
      </w:r>
      <w:r w:rsidR="008401BD">
        <w:fldChar w:fldCharType="begin"/>
      </w:r>
      <w:r w:rsidR="00BD470D">
        <w:instrText xml:space="preserve"> SEQ Figure_5.4. \* ARABIC </w:instrText>
      </w:r>
      <w:r w:rsidR="008401BD">
        <w:fldChar w:fldCharType="separate"/>
      </w:r>
      <w:r w:rsidR="00AE69A1">
        <w:rPr>
          <w:noProof/>
        </w:rPr>
        <w:t>1</w:t>
      </w:r>
      <w:r w:rsidR="008401BD">
        <w:fldChar w:fldCharType="end"/>
      </w:r>
      <w:r>
        <w:rPr>
          <w:rFonts w:eastAsiaTheme="minorEastAsia" w:cs="Times New Roman" w:hint="eastAsia"/>
        </w:rPr>
        <w:t xml:space="preserve"> </w:t>
      </w:r>
      <w:r w:rsidR="00DF70A9">
        <w:rPr>
          <w:rFonts w:eastAsiaTheme="minorEastAsia" w:cs="Times New Roman" w:hint="eastAsia"/>
        </w:rPr>
        <w:t>Data of first sign</w:t>
      </w:r>
      <w:r w:rsidR="00F87B1B">
        <w:rPr>
          <w:rFonts w:eastAsiaTheme="minorEastAsia" w:cs="Times New Roman" w:hint="eastAsia"/>
        </w:rPr>
        <w:t xml:space="preserve"> position near-</w:t>
      </w:r>
      <w:r w:rsidR="006E2CC9">
        <w:rPr>
          <w:rFonts w:eastAsiaTheme="minorEastAsia" w:cs="Times New Roman" w:hint="eastAsia"/>
        </w:rPr>
        <w:t>by</w:t>
      </w:r>
      <w:bookmarkEnd w:id="177"/>
    </w:p>
    <w:p w:rsidR="00093115" w:rsidRPr="00DF70A9" w:rsidRDefault="00093115" w:rsidP="00737E28">
      <w:pPr>
        <w:spacing w:line="276" w:lineRule="auto"/>
      </w:pPr>
    </w:p>
    <w:p w:rsidR="001867E1" w:rsidRDefault="0044313C" w:rsidP="00737E28">
      <w:pPr>
        <w:keepNext/>
        <w:autoSpaceDE w:val="0"/>
        <w:autoSpaceDN w:val="0"/>
        <w:adjustRightInd w:val="0"/>
        <w:spacing w:line="276" w:lineRule="auto"/>
        <w:jc w:val="center"/>
      </w:pPr>
      <w:r w:rsidRPr="00072C05">
        <w:rPr>
          <w:rFonts w:cs="Times New Roman"/>
          <w:i/>
          <w:noProof/>
          <w:kern w:val="0"/>
          <w:sz w:val="28"/>
          <w:szCs w:val="28"/>
        </w:rPr>
        <w:drawing>
          <wp:inline distT="0" distB="0" distL="0" distR="0">
            <wp:extent cx="4413600" cy="2875403"/>
            <wp:effectExtent l="19050" t="0" r="6000" b="0"/>
            <wp:docPr id="128" name="图片 5" descr="F:\文件\实验室\paper\useful\pic\simulation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文件\实验室\paper\useful\pic\simulation2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00" cy="2875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3C" w:rsidRDefault="001867E1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78" w:name="_Toc388366639"/>
      <w:r>
        <w:t>Figure 5.4.</w:t>
      </w:r>
      <w:r w:rsidR="008401BD">
        <w:fldChar w:fldCharType="begin"/>
      </w:r>
      <w:r w:rsidR="00165164">
        <w:instrText xml:space="preserve"> SEQ Figure_5.4. \* ARABIC </w:instrText>
      </w:r>
      <w:r w:rsidR="008401BD">
        <w:fldChar w:fldCharType="separate"/>
      </w:r>
      <w:r w:rsidR="00AE69A1">
        <w:rPr>
          <w:noProof/>
        </w:rPr>
        <w:t>2</w:t>
      </w:r>
      <w:r w:rsidR="008401BD">
        <w:fldChar w:fldCharType="end"/>
      </w:r>
      <w:r>
        <w:rPr>
          <w:rFonts w:eastAsiaTheme="minorEastAsia" w:cs="Times New Roman" w:hint="eastAsia"/>
        </w:rPr>
        <w:t xml:space="preserve"> </w:t>
      </w:r>
      <w:r w:rsidR="006E2CC9">
        <w:rPr>
          <w:rFonts w:eastAsiaTheme="minorEastAsia" w:cs="Times New Roman" w:hint="eastAsia"/>
        </w:rPr>
        <w:t>Results of using new method</w:t>
      </w:r>
      <w:bookmarkEnd w:id="178"/>
    </w:p>
    <w:p w:rsidR="00F87B1B" w:rsidRPr="00F87B1B" w:rsidRDefault="00F87B1B" w:rsidP="00F87B1B">
      <w:pPr>
        <w:rPr>
          <w:rFonts w:eastAsiaTheme="minorEastAsia"/>
        </w:rPr>
      </w:pPr>
    </w:p>
    <w:p w:rsidR="0044313C" w:rsidRPr="00F87B1B" w:rsidRDefault="00F87B1B" w:rsidP="00071747">
      <w:pPr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>When c</w:t>
      </w:r>
      <w:r w:rsidR="0044313C" w:rsidRPr="00072C05">
        <w:rPr>
          <w:kern w:val="0"/>
        </w:rPr>
        <w:t>los</w:t>
      </w:r>
      <w:r>
        <w:rPr>
          <w:rFonts w:eastAsiaTheme="minorEastAsia" w:hint="eastAsia"/>
          <w:kern w:val="0"/>
        </w:rPr>
        <w:t>e</w:t>
      </w:r>
      <w:r w:rsidR="0044313C" w:rsidRPr="00072C05">
        <w:rPr>
          <w:kern w:val="0"/>
        </w:rPr>
        <w:t xml:space="preserve"> to the second sign</w:t>
      </w:r>
      <w:r>
        <w:rPr>
          <w:rFonts w:eastAsiaTheme="minorEastAsia" w:hint="eastAsia"/>
          <w:kern w:val="0"/>
        </w:rPr>
        <w:t>:</w:t>
      </w:r>
    </w:p>
    <w:p w:rsidR="001867E1" w:rsidRDefault="0044313C" w:rsidP="00737E28">
      <w:pPr>
        <w:keepNext/>
        <w:autoSpaceDE w:val="0"/>
        <w:autoSpaceDN w:val="0"/>
        <w:adjustRightInd w:val="0"/>
        <w:spacing w:line="276" w:lineRule="auto"/>
        <w:jc w:val="center"/>
      </w:pPr>
      <w:r w:rsidRPr="00072C05">
        <w:rPr>
          <w:rFonts w:cs="Times New Roman"/>
          <w:i/>
          <w:noProof/>
          <w:kern w:val="0"/>
          <w:sz w:val="28"/>
          <w:szCs w:val="28"/>
        </w:rPr>
        <w:lastRenderedPageBreak/>
        <w:drawing>
          <wp:inline distT="0" distB="0" distL="0" distR="0">
            <wp:extent cx="4413600" cy="2875403"/>
            <wp:effectExtent l="19050" t="0" r="6000" b="0"/>
            <wp:docPr id="129" name="图片 6" descr="F:\文件\实验室\paper\useful\pic\simulation3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文件\实验室\paper\useful\pic\simulation3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00" cy="2875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3C" w:rsidRDefault="001867E1" w:rsidP="00737E28">
      <w:pPr>
        <w:pStyle w:val="af"/>
        <w:spacing w:line="276" w:lineRule="auto"/>
        <w:jc w:val="center"/>
        <w:rPr>
          <w:rFonts w:eastAsiaTheme="minorEastAsia" w:cs="Times New Roman"/>
        </w:rPr>
      </w:pPr>
      <w:bookmarkStart w:id="179" w:name="_Toc388366640"/>
      <w:r>
        <w:t>Figure 5.4.</w:t>
      </w:r>
      <w:r w:rsidR="008401BD">
        <w:fldChar w:fldCharType="begin"/>
      </w:r>
      <w:r w:rsidR="00165164">
        <w:instrText xml:space="preserve"> SEQ Figure_5.4. \* ARABIC </w:instrText>
      </w:r>
      <w:r w:rsidR="008401BD">
        <w:fldChar w:fldCharType="separate"/>
      </w:r>
      <w:r w:rsidR="00AE69A1">
        <w:rPr>
          <w:noProof/>
        </w:rPr>
        <w:t>3</w:t>
      </w:r>
      <w:r w:rsidR="008401BD">
        <w:fldChar w:fldCharType="end"/>
      </w:r>
      <w:r>
        <w:rPr>
          <w:rFonts w:eastAsiaTheme="minorEastAsia" w:cs="Times New Roman" w:hint="eastAsia"/>
        </w:rPr>
        <w:t xml:space="preserve"> </w:t>
      </w:r>
      <w:r w:rsidR="006E2CC9">
        <w:rPr>
          <w:rFonts w:eastAsiaTheme="minorEastAsia" w:cs="Times New Roman" w:hint="eastAsia"/>
        </w:rPr>
        <w:t xml:space="preserve">Data of second sign </w:t>
      </w:r>
      <w:r w:rsidR="00DF70A9">
        <w:rPr>
          <w:rFonts w:eastAsiaTheme="minorEastAsia" w:cs="Times New Roman" w:hint="eastAsia"/>
        </w:rPr>
        <w:t xml:space="preserve">position </w:t>
      </w:r>
      <w:r w:rsidR="00F87B1B">
        <w:rPr>
          <w:rFonts w:eastAsiaTheme="minorEastAsia" w:cs="Times New Roman" w:hint="eastAsia"/>
        </w:rPr>
        <w:t>near-</w:t>
      </w:r>
      <w:r w:rsidR="006E2CC9">
        <w:rPr>
          <w:rFonts w:eastAsiaTheme="minorEastAsia" w:cs="Times New Roman" w:hint="eastAsia"/>
        </w:rPr>
        <w:t>by</w:t>
      </w:r>
      <w:bookmarkEnd w:id="179"/>
    </w:p>
    <w:p w:rsidR="00093115" w:rsidRPr="00093115" w:rsidRDefault="00093115" w:rsidP="00737E28">
      <w:pPr>
        <w:spacing w:line="276" w:lineRule="auto"/>
      </w:pPr>
    </w:p>
    <w:p w:rsidR="001867E1" w:rsidRDefault="0044313C" w:rsidP="00737E28">
      <w:pPr>
        <w:keepNext/>
        <w:autoSpaceDE w:val="0"/>
        <w:autoSpaceDN w:val="0"/>
        <w:adjustRightInd w:val="0"/>
        <w:spacing w:line="276" w:lineRule="auto"/>
        <w:jc w:val="center"/>
      </w:pPr>
      <w:r w:rsidRPr="00072C05">
        <w:rPr>
          <w:rFonts w:cs="Times New Roman"/>
          <w:noProof/>
          <w:kern w:val="0"/>
          <w:sz w:val="28"/>
          <w:szCs w:val="28"/>
        </w:rPr>
        <w:drawing>
          <wp:inline distT="0" distB="0" distL="0" distR="0">
            <wp:extent cx="4413600" cy="2875403"/>
            <wp:effectExtent l="19050" t="0" r="6000" b="0"/>
            <wp:docPr id="130" name="图片 7" descr="F:\文件\实验室\paper\useful\pic\simulation4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文件\实验室\paper\useful\pic\simulation4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00" cy="2875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3C" w:rsidRPr="001867E1" w:rsidRDefault="001867E1" w:rsidP="00737E28">
      <w:pPr>
        <w:pStyle w:val="af"/>
        <w:spacing w:line="276" w:lineRule="auto"/>
        <w:jc w:val="center"/>
        <w:rPr>
          <w:rFonts w:cs="Times New Roman"/>
        </w:rPr>
      </w:pPr>
      <w:bookmarkStart w:id="180" w:name="_Toc388366641"/>
      <w:r>
        <w:t>Figure 5.4.</w:t>
      </w:r>
      <w:r w:rsidR="008401BD">
        <w:fldChar w:fldCharType="begin"/>
      </w:r>
      <w:r w:rsidR="00165164">
        <w:instrText xml:space="preserve"> SEQ Figure_5.4. \* ARABIC </w:instrText>
      </w:r>
      <w:r w:rsidR="008401BD">
        <w:fldChar w:fldCharType="separate"/>
      </w:r>
      <w:r w:rsidR="00AE69A1">
        <w:rPr>
          <w:noProof/>
        </w:rPr>
        <w:t>4</w:t>
      </w:r>
      <w:r w:rsidR="008401BD">
        <w:fldChar w:fldCharType="end"/>
      </w:r>
      <w:r>
        <w:rPr>
          <w:rFonts w:eastAsiaTheme="minorEastAsia" w:cs="Times New Roman" w:hint="eastAsia"/>
        </w:rPr>
        <w:t xml:space="preserve"> </w:t>
      </w:r>
      <w:r w:rsidR="006E2CC9">
        <w:rPr>
          <w:rFonts w:eastAsiaTheme="minorEastAsia" w:cs="Times New Roman" w:hint="eastAsia"/>
        </w:rPr>
        <w:t>Results of using new method</w:t>
      </w:r>
      <w:bookmarkEnd w:id="180"/>
    </w:p>
    <w:p w:rsidR="0077416B" w:rsidRPr="00072C05" w:rsidRDefault="0077416B" w:rsidP="00737E28">
      <w:pPr>
        <w:spacing w:line="276" w:lineRule="auto"/>
        <w:rPr>
          <w:rFonts w:cs="Times New Roman"/>
        </w:rPr>
      </w:pPr>
    </w:p>
    <w:p w:rsidR="00B02FC8" w:rsidRPr="00F87B1B" w:rsidRDefault="00F87B1B" w:rsidP="00071747">
      <w:pPr>
        <w:rPr>
          <w:rFonts w:eastAsiaTheme="minorEastAsia"/>
        </w:rPr>
      </w:pPr>
      <w:r>
        <w:rPr>
          <w:rFonts w:eastAsiaTheme="minorEastAsia" w:hint="eastAsia"/>
        </w:rPr>
        <w:t xml:space="preserve">In </w:t>
      </w:r>
      <w:r w:rsidR="00C37465" w:rsidRPr="00072C05">
        <w:t>C</w:t>
      </w:r>
      <w:r w:rsidR="00B02FC8" w:rsidRPr="00072C05">
        <w:t>ompar</w:t>
      </w:r>
      <w:r>
        <w:rPr>
          <w:rFonts w:eastAsiaTheme="minorEastAsia" w:hint="eastAsia"/>
        </w:rPr>
        <w:t>ison</w:t>
      </w:r>
      <w:r w:rsidR="00B02FC8" w:rsidRPr="00072C05">
        <w:t xml:space="preserve"> with the image processing stage </w:t>
      </w:r>
      <w:r>
        <w:rPr>
          <w:rFonts w:eastAsiaTheme="minorEastAsia" w:hint="eastAsia"/>
        </w:rPr>
        <w:t xml:space="preserve">and its ability to </w:t>
      </w:r>
      <w:r w:rsidR="00B02FC8" w:rsidRPr="00072C05">
        <w:t>solv</w:t>
      </w:r>
      <w:r>
        <w:rPr>
          <w:rFonts w:eastAsiaTheme="minorEastAsia" w:hint="eastAsia"/>
        </w:rPr>
        <w:t>e</w:t>
      </w:r>
      <w:r w:rsidR="00B02FC8" w:rsidRPr="00072C05">
        <w:t xml:space="preserve"> </w:t>
      </w:r>
      <w:r w:rsidR="00C37465" w:rsidRPr="00072C05">
        <w:t xml:space="preserve">the </w:t>
      </w:r>
      <w:r w:rsidR="00B02FC8" w:rsidRPr="00072C05">
        <w:t xml:space="preserve">same problems, the time cost of </w:t>
      </w:r>
      <w:r w:rsidR="00C37465" w:rsidRPr="00072C05">
        <w:rPr>
          <w:color w:val="000000"/>
          <w:kern w:val="0"/>
        </w:rPr>
        <w:t xml:space="preserve">these </w:t>
      </w:r>
      <w:r>
        <w:rPr>
          <w:rFonts w:eastAsiaTheme="minorEastAsia" w:hint="eastAsia"/>
          <w:color w:val="000000"/>
          <w:kern w:val="0"/>
        </w:rPr>
        <w:t>three</w:t>
      </w:r>
      <w:r w:rsidR="00C37465" w:rsidRPr="00072C05">
        <w:rPr>
          <w:color w:val="000000"/>
          <w:kern w:val="0"/>
        </w:rPr>
        <w:t xml:space="preserve"> methods</w:t>
      </w:r>
      <w:r w:rsidR="00C37465" w:rsidRPr="00072C05">
        <w:t xml:space="preserve"> evaluated</w:t>
      </w:r>
      <w:r w:rsidR="00B02FC8" w:rsidRPr="00072C05">
        <w:t xml:space="preserve"> </w:t>
      </w:r>
      <w:r w:rsidR="00FB0E81">
        <w:rPr>
          <w:rFonts w:eastAsiaTheme="minorEastAsia" w:hint="eastAsia"/>
        </w:rPr>
        <w:t xml:space="preserve">on same videos </w:t>
      </w:r>
      <w:r w:rsidR="00B02FC8" w:rsidRPr="00072C05">
        <w:t>as follow</w:t>
      </w:r>
      <w:r w:rsidR="00C37465" w:rsidRPr="00072C05">
        <w:t>s</w:t>
      </w:r>
      <w:r>
        <w:rPr>
          <w:rFonts w:eastAsiaTheme="minorEastAsia" w:hint="eastAsia"/>
        </w:rPr>
        <w:t>:</w:t>
      </w:r>
    </w:p>
    <w:p w:rsidR="00B7290C" w:rsidRDefault="00B7290C" w:rsidP="00071747">
      <w:pPr>
        <w:rPr>
          <w:rFonts w:eastAsiaTheme="minorEastAsia"/>
        </w:rPr>
      </w:pPr>
    </w:p>
    <w:p w:rsidR="00B7290C" w:rsidRDefault="00B7290C" w:rsidP="00071747">
      <w:pPr>
        <w:rPr>
          <w:rFonts w:eastAsiaTheme="minorEastAsia"/>
        </w:rPr>
      </w:pPr>
    </w:p>
    <w:p w:rsidR="00B7290C" w:rsidRDefault="00B7290C" w:rsidP="00B7290C">
      <w:pPr>
        <w:keepNext/>
        <w:jc w:val="center"/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413600" cy="3128791"/>
            <wp:effectExtent l="19050" t="0" r="6000" b="0"/>
            <wp:docPr id="92" name="图片 7" descr="F:\文件\实验室\paper\useful\pic2\timecost3.bmp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文件\实验室\paper\useful\pic2\timecost3.bmp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00" cy="3128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90C" w:rsidRDefault="00B7290C" w:rsidP="00B7290C">
      <w:pPr>
        <w:pStyle w:val="af"/>
        <w:jc w:val="center"/>
        <w:rPr>
          <w:rFonts w:eastAsiaTheme="minorEastAsia"/>
        </w:rPr>
      </w:pPr>
      <w:bookmarkStart w:id="181" w:name="_Toc388366642"/>
      <w:r>
        <w:t>Figure 5.4.</w:t>
      </w:r>
      <w:r w:rsidR="008401BD">
        <w:fldChar w:fldCharType="begin"/>
      </w:r>
      <w:r w:rsidR="00165164">
        <w:instrText xml:space="preserve"> SEQ Figure_5.4. \* ARABIC </w:instrText>
      </w:r>
      <w:r w:rsidR="008401BD">
        <w:fldChar w:fldCharType="separate"/>
      </w:r>
      <w:r w:rsidR="00AE69A1">
        <w:rPr>
          <w:noProof/>
        </w:rPr>
        <w:t>5</w:t>
      </w:r>
      <w:r w:rsidR="008401BD">
        <w:fldChar w:fldCharType="end"/>
      </w:r>
      <w:r>
        <w:rPr>
          <w:rFonts w:eastAsiaTheme="minorEastAsia" w:hint="eastAsia"/>
        </w:rPr>
        <w:t xml:space="preserve"> Total time cost of these three methods</w:t>
      </w:r>
      <w:bookmarkEnd w:id="181"/>
    </w:p>
    <w:p w:rsidR="00B7290C" w:rsidRPr="00B7290C" w:rsidRDefault="00B7290C" w:rsidP="00B7290C">
      <w:pPr>
        <w:rPr>
          <w:rFonts w:eastAsiaTheme="minorEastAsia"/>
        </w:rPr>
      </w:pPr>
    </w:p>
    <w:p w:rsidR="001867E1" w:rsidRPr="00B7290C" w:rsidRDefault="00B7290C" w:rsidP="00B7290C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413600" cy="3128791"/>
            <wp:effectExtent l="19050" t="0" r="6000" b="0"/>
            <wp:docPr id="93" name="图片 8" descr="F:\文件\实验室\paper\useful\pic2\3comparebar.bmp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文件\实验室\paper\useful\pic2\3comparebar.bmp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00" cy="3128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3C" w:rsidRPr="001867E1" w:rsidRDefault="001867E1" w:rsidP="00737E28">
      <w:pPr>
        <w:pStyle w:val="af"/>
        <w:spacing w:line="276" w:lineRule="auto"/>
        <w:jc w:val="center"/>
        <w:rPr>
          <w:rFonts w:cs="Times New Roman"/>
        </w:rPr>
      </w:pPr>
      <w:bookmarkStart w:id="182" w:name="_Toc388366643"/>
      <w:r>
        <w:t>Figure 5.4.</w:t>
      </w:r>
      <w:r w:rsidR="008401BD">
        <w:fldChar w:fldCharType="begin"/>
      </w:r>
      <w:r w:rsidR="00165164">
        <w:instrText xml:space="preserve"> SEQ Figure_5.4. \* ARABIC </w:instrText>
      </w:r>
      <w:r w:rsidR="008401BD">
        <w:fldChar w:fldCharType="separate"/>
      </w:r>
      <w:r w:rsidR="00AE69A1">
        <w:rPr>
          <w:noProof/>
        </w:rPr>
        <w:t>6</w:t>
      </w:r>
      <w:r w:rsidR="008401BD">
        <w:fldChar w:fldCharType="end"/>
      </w:r>
      <w:r>
        <w:rPr>
          <w:rFonts w:eastAsiaTheme="minorEastAsia" w:cs="Times New Roman" w:hint="eastAsia"/>
        </w:rPr>
        <w:t xml:space="preserve"> </w:t>
      </w:r>
      <w:r w:rsidR="006E2CC9">
        <w:rPr>
          <w:rFonts w:eastAsiaTheme="minorEastAsia" w:cs="Times New Roman"/>
        </w:rPr>
        <w:t>Comparison</w:t>
      </w:r>
      <w:r w:rsidR="006E2CC9">
        <w:rPr>
          <w:rFonts w:eastAsiaTheme="minorEastAsia" w:cs="Times New Roman" w:hint="eastAsia"/>
        </w:rPr>
        <w:t xml:space="preserve"> </w:t>
      </w:r>
      <w:r w:rsidR="00B7290C">
        <w:rPr>
          <w:rFonts w:eastAsiaTheme="minorEastAsia" w:cs="Times New Roman" w:hint="eastAsia"/>
        </w:rPr>
        <w:t xml:space="preserve">of average </w:t>
      </w:r>
      <w:r w:rsidR="006E2CC9">
        <w:rPr>
          <w:rFonts w:eastAsiaTheme="minorEastAsia" w:cs="Times New Roman" w:hint="eastAsia"/>
        </w:rPr>
        <w:t>time cost of different methods</w:t>
      </w:r>
      <w:bookmarkEnd w:id="182"/>
    </w:p>
    <w:p w:rsidR="0044313C" w:rsidRPr="00B7290C" w:rsidRDefault="0044313C" w:rsidP="00737E28">
      <w:pPr>
        <w:spacing w:line="276" w:lineRule="auto"/>
        <w:rPr>
          <w:rFonts w:cs="Times New Roman"/>
          <w:sz w:val="28"/>
          <w:szCs w:val="28"/>
        </w:rPr>
      </w:pPr>
    </w:p>
    <w:p w:rsidR="00613254" w:rsidRPr="00072C05" w:rsidRDefault="00B50E3F" w:rsidP="00737E28">
      <w:pPr>
        <w:widowControl/>
        <w:spacing w:line="276" w:lineRule="auto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:rsidR="0044313C" w:rsidRPr="00613254" w:rsidRDefault="0044313C" w:rsidP="00737E28">
      <w:pPr>
        <w:pStyle w:val="1"/>
        <w:spacing w:line="276" w:lineRule="auto"/>
      </w:pPr>
      <w:bookmarkStart w:id="183" w:name="_Toc388350432"/>
      <w:r w:rsidRPr="00613254">
        <w:lastRenderedPageBreak/>
        <w:t>Chapter 6</w:t>
      </w:r>
      <w:r w:rsidR="00F41AD2" w:rsidRPr="00613254">
        <w:rPr>
          <w:rFonts w:hint="eastAsia"/>
        </w:rPr>
        <w:t xml:space="preserve"> </w:t>
      </w:r>
      <w:r w:rsidRPr="00613254">
        <w:t xml:space="preserve">Conclusion and </w:t>
      </w:r>
      <w:r w:rsidR="00F41AD2" w:rsidRPr="00613254">
        <w:rPr>
          <w:rFonts w:hint="eastAsia"/>
        </w:rPr>
        <w:t>F</w:t>
      </w:r>
      <w:r w:rsidRPr="00613254">
        <w:t>uture</w:t>
      </w:r>
      <w:r w:rsidR="00F41AD2" w:rsidRPr="00613254">
        <w:rPr>
          <w:rFonts w:hint="eastAsia"/>
        </w:rPr>
        <w:t xml:space="preserve"> Plans</w:t>
      </w:r>
      <w:bookmarkEnd w:id="183"/>
    </w:p>
    <w:p w:rsidR="00E43B86" w:rsidRPr="00072C05" w:rsidRDefault="00E43B86" w:rsidP="00737E28">
      <w:pPr>
        <w:spacing w:line="276" w:lineRule="auto"/>
        <w:rPr>
          <w:rFonts w:cs="Times New Roman"/>
        </w:rPr>
      </w:pPr>
    </w:p>
    <w:p w:rsidR="0044313C" w:rsidRPr="00613254" w:rsidRDefault="00E43B86" w:rsidP="00737E28">
      <w:pPr>
        <w:pStyle w:val="2"/>
        <w:spacing w:line="276" w:lineRule="auto"/>
      </w:pPr>
      <w:bookmarkStart w:id="184" w:name="_Toc388350433"/>
      <w:r w:rsidRPr="00613254">
        <w:t>6.1</w:t>
      </w:r>
      <w:r w:rsidR="0077416B" w:rsidRPr="00613254">
        <w:rPr>
          <w:rFonts w:hint="eastAsia"/>
        </w:rPr>
        <w:t xml:space="preserve"> </w:t>
      </w:r>
      <w:r w:rsidR="0044313C" w:rsidRPr="00613254">
        <w:t>Conclusion</w:t>
      </w:r>
      <w:bookmarkEnd w:id="184"/>
    </w:p>
    <w:p w:rsidR="00F41AD2" w:rsidRDefault="00F41AD2" w:rsidP="00E95187">
      <w:pPr>
        <w:rPr>
          <w:rFonts w:eastAsiaTheme="minorEastAsia"/>
        </w:rPr>
      </w:pPr>
      <w:r w:rsidRPr="00072C05">
        <w:t xml:space="preserve">In this thesis, </w:t>
      </w:r>
      <w:r w:rsidR="00E95187">
        <w:rPr>
          <w:rFonts w:eastAsiaTheme="minorEastAsia" w:hint="eastAsia"/>
        </w:rPr>
        <w:t>we</w:t>
      </w:r>
      <w:r w:rsidRPr="00072C05">
        <w:t xml:space="preserve"> presented a new North American traffic sign data</w:t>
      </w:r>
      <w:r w:rsidR="000C568B">
        <w:rPr>
          <w:rFonts w:eastAsiaTheme="minorEastAsia" w:hint="eastAsia"/>
        </w:rPr>
        <w:t>set</w:t>
      </w:r>
      <w:r w:rsidRPr="00072C05">
        <w:t xml:space="preserve"> geared to work with the Canadian traffic system. </w:t>
      </w:r>
      <w:r w:rsidR="00FB0E81">
        <w:rPr>
          <w:rFonts w:eastAsiaTheme="minorEastAsia" w:hint="eastAsia"/>
        </w:rPr>
        <w:t>Using</w:t>
      </w:r>
      <w:r w:rsidRPr="00072C05">
        <w:t xml:space="preserve"> </w:t>
      </w:r>
      <w:r w:rsidR="000C568B">
        <w:rPr>
          <w:rFonts w:eastAsiaTheme="minorEastAsia" w:hint="eastAsia"/>
        </w:rPr>
        <w:t>our</w:t>
      </w:r>
      <w:r w:rsidRPr="00072C05">
        <w:t xml:space="preserve"> new traffic sign data</w:t>
      </w:r>
      <w:r w:rsidR="000C568B">
        <w:rPr>
          <w:rFonts w:eastAsiaTheme="minorEastAsia" w:hint="eastAsia"/>
        </w:rPr>
        <w:t>set</w:t>
      </w:r>
      <w:r w:rsidRPr="00072C05">
        <w:t>, some traditional detection and recognition was introduced in the first few chapters based on both object characteristic</w:t>
      </w:r>
      <w:r w:rsidR="00FB0E81">
        <w:rPr>
          <w:rFonts w:eastAsiaTheme="minorEastAsia" w:hint="eastAsia"/>
        </w:rPr>
        <w:t>s</w:t>
      </w:r>
      <w:r w:rsidRPr="00072C05">
        <w:t xml:space="preserve"> and statistic</w:t>
      </w:r>
      <w:r w:rsidR="00FB0E81">
        <w:rPr>
          <w:rFonts w:eastAsiaTheme="minorEastAsia" w:hint="eastAsia"/>
        </w:rPr>
        <w:t>al</w:t>
      </w:r>
      <w:r w:rsidRPr="00072C05">
        <w:t xml:space="preserve"> methods. As for the statistic</w:t>
      </w:r>
      <w:r w:rsidR="00FB0E81">
        <w:rPr>
          <w:rFonts w:eastAsiaTheme="minorEastAsia" w:hint="eastAsia"/>
        </w:rPr>
        <w:t>al</w:t>
      </w:r>
      <w:r w:rsidRPr="00072C05">
        <w:t xml:space="preserve"> methods, </w:t>
      </w:r>
      <w:r w:rsidR="00E95187">
        <w:rPr>
          <w:rFonts w:eastAsiaTheme="minorEastAsia" w:hint="eastAsia"/>
        </w:rPr>
        <w:t>we</w:t>
      </w:r>
      <w:r w:rsidRPr="00072C05">
        <w:t xml:space="preserve"> introduced a classical method called HOG and with it, </w:t>
      </w:r>
      <w:r w:rsidR="00E95187">
        <w:rPr>
          <w:rFonts w:eastAsiaTheme="minorEastAsia" w:hint="eastAsia"/>
        </w:rPr>
        <w:t>we</w:t>
      </w:r>
      <w:r w:rsidRPr="00072C05">
        <w:t xml:space="preserve"> found a new set of HOG parameters for </w:t>
      </w:r>
      <w:r w:rsidR="000C568B">
        <w:rPr>
          <w:rFonts w:eastAsiaTheme="minorEastAsia" w:hint="eastAsia"/>
        </w:rPr>
        <w:t xml:space="preserve">our </w:t>
      </w:r>
      <w:r w:rsidRPr="00072C05">
        <w:t>new data</w:t>
      </w:r>
      <w:r w:rsidR="000C568B">
        <w:rPr>
          <w:rFonts w:eastAsiaTheme="minorEastAsia" w:hint="eastAsia"/>
        </w:rPr>
        <w:t>set</w:t>
      </w:r>
      <w:r w:rsidRPr="00072C05">
        <w:t xml:space="preserve">. </w:t>
      </w:r>
      <w:r w:rsidR="00FB0E81">
        <w:rPr>
          <w:rFonts w:eastAsiaTheme="minorEastAsia" w:hint="eastAsia"/>
        </w:rPr>
        <w:t>We used</w:t>
      </w:r>
      <w:r w:rsidRPr="00072C05">
        <w:t xml:space="preserve"> the foundation of traditional </w:t>
      </w:r>
      <w:r w:rsidR="00FB0E81">
        <w:rPr>
          <w:rFonts w:eastAsiaTheme="minorEastAsia" w:hint="eastAsia"/>
        </w:rPr>
        <w:t>methods.</w:t>
      </w:r>
      <w:r w:rsidR="00E95187">
        <w:rPr>
          <w:rFonts w:eastAsiaTheme="minorEastAsia" w:hint="eastAsia"/>
        </w:rPr>
        <w:t xml:space="preserve"> </w:t>
      </w:r>
      <w:r w:rsidR="00FB0E81">
        <w:rPr>
          <w:rFonts w:eastAsiaTheme="minorEastAsia" w:hint="eastAsia"/>
        </w:rPr>
        <w:t>W</w:t>
      </w:r>
      <w:r w:rsidR="00E95187">
        <w:rPr>
          <w:rFonts w:eastAsiaTheme="minorEastAsia" w:hint="eastAsia"/>
        </w:rPr>
        <w:t>e</w:t>
      </w:r>
      <w:r w:rsidRPr="00072C05">
        <w:t xml:space="preserve"> </w:t>
      </w:r>
      <w:r w:rsidR="00FB0E81">
        <w:rPr>
          <w:rFonts w:eastAsiaTheme="minorEastAsia" w:hint="eastAsia"/>
        </w:rPr>
        <w:t>then obtained</w:t>
      </w:r>
      <w:r w:rsidRPr="00072C05">
        <w:t xml:space="preserve"> a new combination us</w:t>
      </w:r>
      <w:r w:rsidR="00FB0E81">
        <w:rPr>
          <w:rFonts w:eastAsiaTheme="minorEastAsia" w:hint="eastAsia"/>
        </w:rPr>
        <w:t xml:space="preserve">ing </w:t>
      </w:r>
      <w:r w:rsidRPr="00072C05">
        <w:t xml:space="preserve">color </w:t>
      </w:r>
      <w:r w:rsidR="000C568B">
        <w:rPr>
          <w:rFonts w:eastAsiaTheme="minorEastAsia" w:hint="eastAsia"/>
        </w:rPr>
        <w:t>information extraction</w:t>
      </w:r>
      <w:r w:rsidRPr="00072C05">
        <w:t>, traditional detection and recognition methods together</w:t>
      </w:r>
      <w:r w:rsidR="00FB0E81">
        <w:rPr>
          <w:rFonts w:eastAsiaTheme="minorEastAsia" w:hint="eastAsia"/>
        </w:rPr>
        <w:t>. The purpose of this is</w:t>
      </w:r>
      <w:r w:rsidRPr="00072C05">
        <w:t xml:space="preserve"> to classify different colors of traffic signs</w:t>
      </w:r>
      <w:r w:rsidR="00FB0E81">
        <w:rPr>
          <w:rFonts w:eastAsiaTheme="minorEastAsia" w:hint="eastAsia"/>
        </w:rPr>
        <w:t>; this is</w:t>
      </w:r>
      <w:r w:rsidRPr="00072C05">
        <w:t xml:space="preserve"> </w:t>
      </w:r>
      <w:r w:rsidR="00E95187">
        <w:t xml:space="preserve">especially </w:t>
      </w:r>
      <w:r w:rsidR="00FB0E81">
        <w:rPr>
          <w:rFonts w:eastAsiaTheme="minorEastAsia" w:hint="eastAsia"/>
        </w:rPr>
        <w:t xml:space="preserve">important </w:t>
      </w:r>
      <w:r w:rsidR="00E95187">
        <w:t>for the differently-</w:t>
      </w:r>
      <w:r w:rsidRPr="00072C05">
        <w:t>colored background speed limit signs. After th</w:t>
      </w:r>
      <w:r w:rsidR="00FB0E81">
        <w:rPr>
          <w:rFonts w:eastAsiaTheme="minorEastAsia" w:hint="eastAsia"/>
        </w:rPr>
        <w:t>is step</w:t>
      </w:r>
      <w:r w:rsidRPr="00072C05">
        <w:t xml:space="preserve">, </w:t>
      </w:r>
      <w:r w:rsidR="00E95187">
        <w:rPr>
          <w:rFonts w:eastAsiaTheme="minorEastAsia" w:hint="eastAsia"/>
        </w:rPr>
        <w:t xml:space="preserve">we </w:t>
      </w:r>
      <w:r w:rsidRPr="00072C05">
        <w:t xml:space="preserve">proposed a new method to decrease the time cost of the traditional one, called MSER, </w:t>
      </w:r>
      <w:r w:rsidR="00FB0E81">
        <w:rPr>
          <w:rFonts w:eastAsiaTheme="minorEastAsia" w:hint="eastAsia"/>
        </w:rPr>
        <w:t xml:space="preserve">this may </w:t>
      </w:r>
      <w:r w:rsidRPr="00072C05">
        <w:t>decrease the utility of HOG</w:t>
      </w:r>
      <w:r w:rsidR="00FB0E81">
        <w:rPr>
          <w:rFonts w:eastAsiaTheme="minorEastAsia" w:hint="eastAsia"/>
        </w:rPr>
        <w:t>,</w:t>
      </w:r>
      <w:r w:rsidR="00FB0E81">
        <w:t xml:space="preserve"> mak</w:t>
      </w:r>
      <w:r w:rsidR="00FB0E81">
        <w:rPr>
          <w:rFonts w:eastAsiaTheme="minorEastAsia" w:hint="eastAsia"/>
        </w:rPr>
        <w:t>ing</w:t>
      </w:r>
      <w:r w:rsidRPr="00072C05">
        <w:t xml:space="preserve"> the system less time consuming. After the image processing step was complete</w:t>
      </w:r>
      <w:r w:rsidR="00FB0E81">
        <w:rPr>
          <w:rFonts w:eastAsiaTheme="minorEastAsia" w:hint="eastAsia"/>
        </w:rPr>
        <w:t>d</w:t>
      </w:r>
      <w:r w:rsidRPr="00072C05">
        <w:t xml:space="preserve">, </w:t>
      </w:r>
      <w:r w:rsidR="00E95187">
        <w:rPr>
          <w:rFonts w:eastAsiaTheme="minorEastAsia" w:hint="eastAsia"/>
        </w:rPr>
        <w:t>we</w:t>
      </w:r>
      <w:r w:rsidRPr="00072C05">
        <w:t xml:space="preserve"> proposed a new concept that </w:t>
      </w:r>
      <w:r w:rsidR="00FB0E81">
        <w:rPr>
          <w:rFonts w:eastAsiaTheme="minorEastAsia" w:hint="eastAsia"/>
        </w:rPr>
        <w:t>produc</w:t>
      </w:r>
      <w:r w:rsidRPr="00072C05">
        <w:t xml:space="preserve">ed two parts </w:t>
      </w:r>
      <w:r w:rsidR="00FB0E81">
        <w:rPr>
          <w:rFonts w:eastAsiaTheme="minorEastAsia" w:hint="eastAsia"/>
        </w:rPr>
        <w:t>of</w:t>
      </w:r>
      <w:r w:rsidRPr="00072C05">
        <w:t xml:space="preserve"> the new system</w:t>
      </w:r>
      <w:r w:rsidR="00E95187">
        <w:rPr>
          <w:rFonts w:eastAsiaTheme="minorEastAsia" w:hint="eastAsia"/>
        </w:rPr>
        <w:t>:</w:t>
      </w:r>
      <w:r w:rsidRPr="00072C05">
        <w:t xml:space="preserve"> a </w:t>
      </w:r>
      <w:r w:rsidR="000C568B">
        <w:t>data storage side and a client</w:t>
      </w:r>
      <w:r w:rsidR="000C568B">
        <w:rPr>
          <w:rFonts w:eastAsiaTheme="minorEastAsia" w:hint="eastAsia"/>
        </w:rPr>
        <w:t>-</w:t>
      </w:r>
      <w:r w:rsidRPr="00072C05">
        <w:t xml:space="preserve">side (we only focus on the client part </w:t>
      </w:r>
      <w:r w:rsidR="00FB0E81">
        <w:rPr>
          <w:rFonts w:eastAsiaTheme="minorEastAsia" w:hint="eastAsia"/>
        </w:rPr>
        <w:t xml:space="preserve">of the </w:t>
      </w:r>
      <w:r w:rsidRPr="00072C05">
        <w:t xml:space="preserve">simulation). Based on the navigational information, </w:t>
      </w:r>
      <w:r w:rsidR="00E95187">
        <w:rPr>
          <w:rFonts w:eastAsiaTheme="minorEastAsia" w:hint="eastAsia"/>
        </w:rPr>
        <w:t>we</w:t>
      </w:r>
      <w:r w:rsidRPr="00072C05">
        <w:t xml:space="preserve"> </w:t>
      </w:r>
      <w:r w:rsidR="00E95187" w:rsidRPr="00072C05">
        <w:t>were</w:t>
      </w:r>
      <w:r w:rsidRPr="00072C05">
        <w:t xml:space="preserve"> able to provide the information </w:t>
      </w:r>
      <w:r w:rsidR="00FB0E81">
        <w:rPr>
          <w:rFonts w:eastAsiaTheme="minorEastAsia" w:hint="eastAsia"/>
        </w:rPr>
        <w:t>for</w:t>
      </w:r>
      <w:r w:rsidRPr="00072C05">
        <w:t xml:space="preserve"> </w:t>
      </w:r>
      <w:r w:rsidR="00DE1E1B">
        <w:rPr>
          <w:rFonts w:eastAsiaTheme="minorEastAsia" w:hint="eastAsia"/>
        </w:rPr>
        <w:t>traffic signs</w:t>
      </w:r>
      <w:r w:rsidR="00FB0E81">
        <w:rPr>
          <w:rFonts w:eastAsiaTheme="minorEastAsia" w:hint="eastAsia"/>
        </w:rPr>
        <w:t xml:space="preserve"> </w:t>
      </w:r>
      <w:r w:rsidR="00FB0E81">
        <w:t>on the roads</w:t>
      </w:r>
      <w:r w:rsidR="00FB0E81">
        <w:rPr>
          <w:rFonts w:eastAsiaTheme="minorEastAsia" w:hint="eastAsia"/>
        </w:rPr>
        <w:t xml:space="preserve">; </w:t>
      </w:r>
      <w:r w:rsidRPr="00072C05">
        <w:t xml:space="preserve">and, </w:t>
      </w:r>
      <w:r w:rsidR="00FB0E81">
        <w:rPr>
          <w:rFonts w:eastAsiaTheme="minorEastAsia" w:hint="eastAsia"/>
        </w:rPr>
        <w:t xml:space="preserve">we were able to </w:t>
      </w:r>
      <w:r w:rsidRPr="00072C05">
        <w:t xml:space="preserve">reach </w:t>
      </w:r>
      <w:r w:rsidR="00E95187">
        <w:rPr>
          <w:rFonts w:eastAsiaTheme="minorEastAsia" w:hint="eastAsia"/>
        </w:rPr>
        <w:t>our</w:t>
      </w:r>
      <w:r w:rsidRPr="00072C05">
        <w:t xml:space="preserve"> goal without using image processing.</w:t>
      </w:r>
    </w:p>
    <w:p w:rsidR="000C568B" w:rsidRPr="000C568B" w:rsidRDefault="000C568B" w:rsidP="00E95187">
      <w:pPr>
        <w:rPr>
          <w:rFonts w:eastAsiaTheme="minorEastAsia"/>
        </w:rPr>
      </w:pPr>
    </w:p>
    <w:p w:rsidR="00F41AD2" w:rsidRPr="00072C05" w:rsidRDefault="00FB0E81" w:rsidP="00E95187">
      <w:r>
        <w:t>The two criteri</w:t>
      </w:r>
      <w:r>
        <w:rPr>
          <w:rFonts w:eastAsiaTheme="minorEastAsia" w:hint="eastAsia"/>
        </w:rPr>
        <w:t xml:space="preserve">ons for </w:t>
      </w:r>
      <w:r w:rsidR="00F41AD2" w:rsidRPr="00072C05">
        <w:t>evaluating</w:t>
      </w:r>
      <w:r w:rsidR="00C21317">
        <w:rPr>
          <w:rFonts w:eastAsiaTheme="minorEastAsia" w:hint="eastAsia"/>
        </w:rPr>
        <w:t xml:space="preserve"> different </w:t>
      </w:r>
      <w:r w:rsidR="00F41AD2" w:rsidRPr="00072C05">
        <w:t>methods and whole system are:</w:t>
      </w:r>
    </w:p>
    <w:p w:rsidR="00F41AD2" w:rsidRPr="00072C05" w:rsidRDefault="00F41AD2" w:rsidP="00E95187">
      <w:r w:rsidRPr="00072C05">
        <w:t>1.</w:t>
      </w:r>
      <w:r w:rsidRPr="00072C05">
        <w:tab/>
        <w:t>Detection accuracy</w:t>
      </w:r>
    </w:p>
    <w:p w:rsidR="00F41AD2" w:rsidRDefault="00F41AD2" w:rsidP="00E95187">
      <w:pPr>
        <w:rPr>
          <w:rFonts w:eastAsiaTheme="minorEastAsia"/>
        </w:rPr>
      </w:pPr>
      <w:r w:rsidRPr="00072C05">
        <w:t>2.</w:t>
      </w:r>
      <w:r w:rsidRPr="00072C05">
        <w:tab/>
        <w:t>Detection speed</w:t>
      </w:r>
    </w:p>
    <w:p w:rsidR="00E362F3" w:rsidRPr="00E362F3" w:rsidRDefault="00E362F3" w:rsidP="00E95187">
      <w:pPr>
        <w:rPr>
          <w:rFonts w:eastAsiaTheme="minorEastAsia"/>
        </w:rPr>
      </w:pPr>
    </w:p>
    <w:p w:rsidR="00F41AD2" w:rsidRPr="00072C05" w:rsidRDefault="00F41AD2" w:rsidP="00E95187">
      <w:r w:rsidRPr="00072C05">
        <w:t xml:space="preserve">The two </w:t>
      </w:r>
      <w:r w:rsidR="00FB0E81">
        <w:rPr>
          <w:rFonts w:eastAsiaTheme="minorEastAsia" w:hint="eastAsia"/>
        </w:rPr>
        <w:t xml:space="preserve">factors </w:t>
      </w:r>
      <w:r w:rsidRPr="00072C05">
        <w:t>are both important in the whole system because</w:t>
      </w:r>
      <w:r w:rsidR="00FB0E81">
        <w:rPr>
          <w:rFonts w:eastAsiaTheme="minorEastAsia" w:hint="eastAsia"/>
        </w:rPr>
        <w:t xml:space="preserve"> </w:t>
      </w:r>
      <w:r w:rsidRPr="00072C05">
        <w:t xml:space="preserve">they guarantee the effectiveness of the system. </w:t>
      </w:r>
    </w:p>
    <w:p w:rsidR="00E362F3" w:rsidRDefault="00E362F3" w:rsidP="00E95187">
      <w:pPr>
        <w:rPr>
          <w:rFonts w:eastAsiaTheme="minorEastAsia"/>
        </w:rPr>
      </w:pPr>
    </w:p>
    <w:p w:rsidR="000C568B" w:rsidRPr="002979D5" w:rsidRDefault="00F41AD2" w:rsidP="000C568B">
      <w:pPr>
        <w:rPr>
          <w:rFonts w:eastAsia="宋体" w:cs="Times New Roman"/>
        </w:rPr>
      </w:pPr>
      <w:r w:rsidRPr="00072C05">
        <w:lastRenderedPageBreak/>
        <w:t>After doing research on all these aspects</w:t>
      </w:r>
      <w:r w:rsidR="00C21317">
        <w:rPr>
          <w:rFonts w:eastAsiaTheme="minorEastAsia" w:hint="eastAsia"/>
        </w:rPr>
        <w:t xml:space="preserve"> and</w:t>
      </w:r>
      <w:r w:rsidR="000C568B">
        <w:rPr>
          <w:rFonts w:cs="Times New Roman"/>
        </w:rPr>
        <w:t xml:space="preserve"> test</w:t>
      </w:r>
      <w:r w:rsidR="00C21317">
        <w:rPr>
          <w:rFonts w:eastAsiaTheme="minorEastAsia" w:cs="Times New Roman" w:hint="eastAsia"/>
        </w:rPr>
        <w:t>ing</w:t>
      </w:r>
      <w:r w:rsidR="000C568B">
        <w:rPr>
          <w:rFonts w:cs="Times New Roman"/>
        </w:rPr>
        <w:t xml:space="preserve"> </w:t>
      </w:r>
      <w:r w:rsidR="000C568B">
        <w:rPr>
          <w:rFonts w:eastAsiaTheme="minorEastAsia" w:cs="Times New Roman" w:hint="eastAsia"/>
        </w:rPr>
        <w:t xml:space="preserve">these </w:t>
      </w:r>
      <w:r w:rsidR="000C568B">
        <w:rPr>
          <w:rFonts w:cs="Times New Roman"/>
        </w:rPr>
        <w:t>t</w:t>
      </w:r>
      <w:r w:rsidR="000C568B">
        <w:rPr>
          <w:rFonts w:eastAsiaTheme="minorEastAsia" w:cs="Times New Roman" w:hint="eastAsia"/>
        </w:rPr>
        <w:t>hree</w:t>
      </w:r>
      <w:r w:rsidR="000C568B">
        <w:rPr>
          <w:rFonts w:cs="Times New Roman"/>
        </w:rPr>
        <w:t xml:space="preserve"> systems</w:t>
      </w:r>
      <w:r w:rsidR="00C21317">
        <w:rPr>
          <w:rFonts w:eastAsiaTheme="minorEastAsia" w:cs="Times New Roman" w:hint="eastAsia"/>
        </w:rPr>
        <w:t>,</w:t>
      </w:r>
      <w:r w:rsidR="000C568B">
        <w:rPr>
          <w:rFonts w:eastAsiaTheme="minorEastAsia" w:cs="Times New Roman" w:hint="eastAsia"/>
        </w:rPr>
        <w:t xml:space="preserve"> </w:t>
      </w:r>
      <w:r w:rsidR="000C568B">
        <w:rPr>
          <w:rFonts w:cs="Times New Roman"/>
        </w:rPr>
        <w:t>the result</w:t>
      </w:r>
      <w:r w:rsidR="000C568B">
        <w:rPr>
          <w:rFonts w:eastAsiaTheme="minorEastAsia" w:cs="Times New Roman" w:hint="eastAsia"/>
        </w:rPr>
        <w:t>s</w:t>
      </w:r>
      <w:r w:rsidR="000C568B">
        <w:rPr>
          <w:rFonts w:cs="Times New Roman"/>
        </w:rPr>
        <w:t xml:space="preserve"> show </w:t>
      </w:r>
      <w:r w:rsidR="00FB0E81">
        <w:rPr>
          <w:rFonts w:eastAsiaTheme="minorEastAsia" w:cs="Times New Roman" w:hint="eastAsia"/>
        </w:rPr>
        <w:t xml:space="preserve">that </w:t>
      </w:r>
      <w:r w:rsidR="000C568B">
        <w:rPr>
          <w:rFonts w:eastAsiaTheme="minorEastAsia" w:cs="Times New Roman" w:hint="eastAsia"/>
        </w:rPr>
        <w:t>all of</w:t>
      </w:r>
      <w:r w:rsidR="000C568B">
        <w:rPr>
          <w:rFonts w:cs="Times New Roman"/>
        </w:rPr>
        <w:t xml:space="preserve"> them can recognize </w:t>
      </w:r>
      <w:r w:rsidR="00DE1E1B">
        <w:rPr>
          <w:rFonts w:eastAsiaTheme="minorEastAsia" w:cs="Times New Roman" w:hint="eastAsia"/>
        </w:rPr>
        <w:t>traffic signs</w:t>
      </w:r>
      <w:r w:rsidR="00FB0E81">
        <w:t xml:space="preserve"> </w:t>
      </w:r>
      <w:r w:rsidR="00FB0E81">
        <w:rPr>
          <w:rFonts w:eastAsiaTheme="minorEastAsia" w:hint="eastAsia"/>
        </w:rPr>
        <w:t>with</w:t>
      </w:r>
      <w:r w:rsidR="000C568B">
        <w:t xml:space="preserve"> a good accuracy rate</w:t>
      </w:r>
      <w:r w:rsidR="000C568B">
        <w:rPr>
          <w:rFonts w:eastAsiaTheme="minorEastAsia" w:hint="eastAsia"/>
        </w:rPr>
        <w:t>. The MSER based system is faster than the</w:t>
      </w:r>
      <w:r w:rsidR="00FB0E81">
        <w:rPr>
          <w:rFonts w:eastAsiaTheme="minorEastAsia" w:hint="eastAsia"/>
        </w:rPr>
        <w:t xml:space="preserve"> one using</w:t>
      </w:r>
      <w:r w:rsidR="000C568B">
        <w:rPr>
          <w:rFonts w:eastAsiaTheme="minorEastAsia" w:hint="eastAsia"/>
        </w:rPr>
        <w:t xml:space="preserve"> only HOG and SVM</w:t>
      </w:r>
      <w:r w:rsidR="00FB0E81">
        <w:rPr>
          <w:rFonts w:eastAsiaTheme="minorEastAsia" w:hint="eastAsia"/>
        </w:rPr>
        <w:t>.</w:t>
      </w:r>
      <w:r w:rsidR="000C568B">
        <w:rPr>
          <w:rFonts w:eastAsiaTheme="minorEastAsia" w:hint="eastAsia"/>
        </w:rPr>
        <w:t xml:space="preserve"> T</w:t>
      </w:r>
      <w:r w:rsidR="000C568B">
        <w:rPr>
          <w:rFonts w:eastAsiaTheme="minorEastAsia"/>
        </w:rPr>
        <w:t>h</w:t>
      </w:r>
      <w:r w:rsidR="000C568B">
        <w:rPr>
          <w:rFonts w:eastAsiaTheme="minorEastAsia" w:hint="eastAsia"/>
        </w:rPr>
        <w:t xml:space="preserve">e </w:t>
      </w:r>
      <w:r w:rsidR="00FB0E81">
        <w:rPr>
          <w:rFonts w:eastAsiaTheme="minorEastAsia" w:hint="eastAsia"/>
        </w:rPr>
        <w:t>method without camera</w:t>
      </w:r>
      <w:r w:rsidR="000C568B">
        <w:rPr>
          <w:rFonts w:eastAsiaTheme="minorEastAsia" w:hint="eastAsia"/>
        </w:rPr>
        <w:t xml:space="preserve"> </w:t>
      </w:r>
      <w:r w:rsidR="00C21317">
        <w:rPr>
          <w:rFonts w:eastAsiaTheme="minorEastAsia" w:hint="eastAsia"/>
        </w:rPr>
        <w:t xml:space="preserve">is the faster </w:t>
      </w:r>
      <w:r w:rsidR="00FB0E81">
        <w:rPr>
          <w:rFonts w:eastAsiaTheme="minorEastAsia" w:hint="eastAsia"/>
        </w:rPr>
        <w:t>one</w:t>
      </w:r>
      <w:r w:rsidR="00C21317">
        <w:rPr>
          <w:rFonts w:eastAsiaTheme="minorEastAsia" w:hint="eastAsia"/>
        </w:rPr>
        <w:t xml:space="preserve"> </w:t>
      </w:r>
      <w:r w:rsidR="00FB0E81">
        <w:rPr>
          <w:rFonts w:eastAsiaTheme="minorEastAsia" w:hint="eastAsia"/>
        </w:rPr>
        <w:t>for</w:t>
      </w:r>
      <w:r w:rsidR="00C21317">
        <w:rPr>
          <w:rFonts w:eastAsiaTheme="minorEastAsia" w:hint="eastAsia"/>
        </w:rPr>
        <w:t xml:space="preserve"> solving </w:t>
      </w:r>
      <w:r w:rsidR="00FB0E81">
        <w:rPr>
          <w:rFonts w:eastAsiaTheme="minorEastAsia" w:hint="eastAsia"/>
        </w:rPr>
        <w:t xml:space="preserve">the </w:t>
      </w:r>
      <w:r w:rsidR="00C21317">
        <w:rPr>
          <w:rFonts w:eastAsiaTheme="minorEastAsia" w:hint="eastAsia"/>
        </w:rPr>
        <w:t>same problem</w:t>
      </w:r>
      <w:r w:rsidR="00FB0E81">
        <w:rPr>
          <w:rFonts w:eastAsiaTheme="minorEastAsia" w:hint="eastAsia"/>
        </w:rPr>
        <w:t>s</w:t>
      </w:r>
      <w:r w:rsidR="00C21317">
        <w:rPr>
          <w:rFonts w:eastAsiaTheme="minorEastAsia" w:hint="eastAsia"/>
        </w:rPr>
        <w:t xml:space="preserve"> </w:t>
      </w:r>
      <w:r w:rsidR="00FB0E81">
        <w:rPr>
          <w:rFonts w:eastAsiaTheme="minorEastAsia" w:hint="eastAsia"/>
        </w:rPr>
        <w:t>encountered</w:t>
      </w:r>
      <w:r w:rsidR="00C21317">
        <w:rPr>
          <w:rFonts w:eastAsiaTheme="minorEastAsia" w:hint="eastAsia"/>
        </w:rPr>
        <w:t xml:space="preserve"> in </w:t>
      </w:r>
      <w:r w:rsidR="00FB0E81">
        <w:rPr>
          <w:rFonts w:eastAsiaTheme="minorEastAsia" w:hint="eastAsia"/>
        </w:rPr>
        <w:t xml:space="preserve">the </w:t>
      </w:r>
      <w:r w:rsidR="00C21317">
        <w:rPr>
          <w:rFonts w:eastAsiaTheme="minorEastAsia" w:hint="eastAsia"/>
        </w:rPr>
        <w:t>image processing stage.</w:t>
      </w:r>
    </w:p>
    <w:p w:rsidR="00613254" w:rsidRPr="00AD1149" w:rsidRDefault="00613254" w:rsidP="00E95187">
      <w:pPr>
        <w:spacing w:line="276" w:lineRule="auto"/>
        <w:rPr>
          <w:rFonts w:eastAsiaTheme="minorEastAsia" w:cs="Times New Roman"/>
          <w:sz w:val="28"/>
          <w:szCs w:val="28"/>
        </w:rPr>
      </w:pPr>
    </w:p>
    <w:p w:rsidR="00F41AD2" w:rsidRPr="00613254" w:rsidRDefault="00F41AD2" w:rsidP="00E95187">
      <w:pPr>
        <w:pStyle w:val="2"/>
        <w:spacing w:line="276" w:lineRule="auto"/>
      </w:pPr>
      <w:bookmarkStart w:id="185" w:name="_Toc388350434"/>
      <w:r w:rsidRPr="00613254">
        <w:t>6.2</w:t>
      </w:r>
      <w:r w:rsidRPr="00613254">
        <w:rPr>
          <w:rFonts w:hint="eastAsia"/>
        </w:rPr>
        <w:t xml:space="preserve"> </w:t>
      </w:r>
      <w:r w:rsidRPr="00613254">
        <w:t xml:space="preserve">Future </w:t>
      </w:r>
      <w:r w:rsidRPr="00613254">
        <w:rPr>
          <w:rFonts w:hint="eastAsia"/>
        </w:rPr>
        <w:t>Plans</w:t>
      </w:r>
      <w:bookmarkEnd w:id="185"/>
    </w:p>
    <w:p w:rsidR="00F41AD2" w:rsidRPr="00072C05" w:rsidRDefault="00F41AD2" w:rsidP="00E95187">
      <w:r w:rsidRPr="00072C05">
        <w:t xml:space="preserve">Currently, although </w:t>
      </w:r>
      <w:r w:rsidR="00C21317">
        <w:rPr>
          <w:rFonts w:eastAsiaTheme="minorEastAsia" w:hint="eastAsia"/>
        </w:rPr>
        <w:t>our dataset</w:t>
      </w:r>
      <w:r w:rsidRPr="00072C05">
        <w:t xml:space="preserve"> </w:t>
      </w:r>
      <w:r w:rsidR="00E01FA1">
        <w:rPr>
          <w:rFonts w:eastAsiaTheme="minorEastAsia" w:hint="eastAsia"/>
        </w:rPr>
        <w:t>was</w:t>
      </w:r>
      <w:r w:rsidRPr="00072C05">
        <w:t xml:space="preserve"> updated daily, the number of images is still not enough. </w:t>
      </w:r>
      <w:r w:rsidR="00E95187">
        <w:rPr>
          <w:rFonts w:eastAsiaTheme="minorEastAsia" w:hint="eastAsia"/>
        </w:rPr>
        <w:t>We</w:t>
      </w:r>
      <w:r w:rsidRPr="00072C05">
        <w:t xml:space="preserve"> need to find a way to increase the number of high-quality images and</w:t>
      </w:r>
      <w:r w:rsidR="00E01FA1">
        <w:rPr>
          <w:rFonts w:eastAsiaTheme="minorEastAsia" w:hint="eastAsia"/>
        </w:rPr>
        <w:t xml:space="preserve"> to</w:t>
      </w:r>
      <w:r w:rsidRPr="00072C05">
        <w:t xml:space="preserve"> focus on accommodating different weather conditions</w:t>
      </w:r>
      <w:r w:rsidR="00E01FA1">
        <w:rPr>
          <w:rFonts w:eastAsiaTheme="minorEastAsia" w:hint="eastAsia"/>
        </w:rPr>
        <w:t xml:space="preserve">. This is </w:t>
      </w:r>
      <w:r w:rsidRPr="00072C05">
        <w:t>because there are still various luminance conditions on the roads. As well, diffe</w:t>
      </w:r>
      <w:r w:rsidR="00E01FA1">
        <w:t xml:space="preserve">rent lighting scenarios should </w:t>
      </w:r>
      <w:r w:rsidRPr="00072C05">
        <w:t xml:space="preserve">be added for testing. </w:t>
      </w:r>
      <w:r w:rsidR="00E01FA1">
        <w:rPr>
          <w:rFonts w:eastAsiaTheme="minorEastAsia" w:hint="eastAsia"/>
        </w:rPr>
        <w:t>A</w:t>
      </w:r>
      <w:r w:rsidRPr="00072C05">
        <w:t xml:space="preserve"> new feature </w:t>
      </w:r>
      <w:r w:rsidR="00C21317">
        <w:rPr>
          <w:rFonts w:eastAsiaTheme="minorEastAsia" w:hint="eastAsia"/>
        </w:rPr>
        <w:t>(i</w:t>
      </w:r>
      <w:r w:rsidR="00A244D2">
        <w:rPr>
          <w:rFonts w:eastAsiaTheme="minorEastAsia" w:hint="eastAsia"/>
        </w:rPr>
        <w:t xml:space="preserve">.e. Haar features, LBP features, </w:t>
      </w:r>
      <w:r w:rsidR="00C21317">
        <w:rPr>
          <w:rFonts w:eastAsiaTheme="minorEastAsia" w:hint="eastAsia"/>
        </w:rPr>
        <w:t xml:space="preserve">etc.) </w:t>
      </w:r>
      <w:r w:rsidRPr="00072C05">
        <w:t xml:space="preserve">descriptor </w:t>
      </w:r>
      <w:r w:rsidR="00E01FA1">
        <w:rPr>
          <w:rFonts w:eastAsiaTheme="minorEastAsia" w:hint="eastAsia"/>
        </w:rPr>
        <w:t>should be added</w:t>
      </w:r>
      <w:r w:rsidRPr="00072C05">
        <w:t xml:space="preserve"> to improve the time cost</w:t>
      </w:r>
      <w:r w:rsidR="00E01FA1">
        <w:rPr>
          <w:rFonts w:eastAsiaTheme="minorEastAsia" w:hint="eastAsia"/>
        </w:rPr>
        <w:t>.</w:t>
      </w:r>
      <w:r w:rsidRPr="00072C05">
        <w:t xml:space="preserve"> </w:t>
      </w:r>
      <w:r w:rsidR="00E01FA1">
        <w:rPr>
          <w:rFonts w:eastAsiaTheme="minorEastAsia" w:hint="eastAsia"/>
        </w:rPr>
        <w:t>However,</w:t>
      </w:r>
      <w:r w:rsidRPr="00072C05">
        <w:t xml:space="preserve"> the color </w:t>
      </w:r>
      <w:r w:rsidR="00C21317">
        <w:rPr>
          <w:rFonts w:eastAsiaTheme="minorEastAsia" w:hint="eastAsia"/>
        </w:rPr>
        <w:t>information extraction</w:t>
      </w:r>
      <w:r w:rsidRPr="00072C05">
        <w:t xml:space="preserve">, which </w:t>
      </w:r>
      <w:r w:rsidR="00E95187">
        <w:rPr>
          <w:rFonts w:eastAsiaTheme="minorEastAsia" w:hint="eastAsia"/>
        </w:rPr>
        <w:t>we</w:t>
      </w:r>
      <w:r w:rsidRPr="00072C05">
        <w:t xml:space="preserve"> did</w:t>
      </w:r>
      <w:r w:rsidR="00A92874">
        <w:rPr>
          <w:rFonts w:eastAsiaTheme="minorEastAsia" w:hint="eastAsia"/>
        </w:rPr>
        <w:t xml:space="preserve">, </w:t>
      </w:r>
      <w:r w:rsidR="00A92874">
        <w:t>should</w:t>
      </w:r>
      <w:r w:rsidR="00A92874">
        <w:rPr>
          <w:rFonts w:eastAsiaTheme="minorEastAsia" w:hint="eastAsia"/>
        </w:rPr>
        <w:t xml:space="preserve"> not</w:t>
      </w:r>
      <w:r w:rsidRPr="00072C05">
        <w:t xml:space="preserve"> be ignored</w:t>
      </w:r>
      <w:r w:rsidR="00766BD3">
        <w:rPr>
          <w:rFonts w:eastAsiaTheme="minorEastAsia" w:hint="eastAsia"/>
        </w:rPr>
        <w:t>.</w:t>
      </w:r>
      <w:r w:rsidRPr="00072C05">
        <w:t xml:space="preserve"> </w:t>
      </w:r>
      <w:r w:rsidR="00766BD3">
        <w:rPr>
          <w:rFonts w:eastAsiaTheme="minorEastAsia" w:hint="eastAsia"/>
        </w:rPr>
        <w:t>T</w:t>
      </w:r>
      <w:r w:rsidRPr="00072C05">
        <w:t>he background</w:t>
      </w:r>
      <w:r w:rsidR="00766BD3">
        <w:t xml:space="preserve"> color information is important</w:t>
      </w:r>
      <w:r w:rsidR="00766BD3">
        <w:rPr>
          <w:rFonts w:eastAsiaTheme="minorEastAsia" w:hint="eastAsia"/>
        </w:rPr>
        <w:t xml:space="preserve">, </w:t>
      </w:r>
      <w:r w:rsidRPr="00072C05">
        <w:t xml:space="preserve">unless </w:t>
      </w:r>
      <w:r w:rsidR="00766BD3">
        <w:rPr>
          <w:rFonts w:eastAsiaTheme="minorEastAsia" w:hint="eastAsia"/>
        </w:rPr>
        <w:t xml:space="preserve">a </w:t>
      </w:r>
      <w:r w:rsidRPr="00072C05">
        <w:t>new technical appears.</w:t>
      </w:r>
    </w:p>
    <w:p w:rsidR="00F41AD2" w:rsidRPr="00072C05" w:rsidRDefault="00F41AD2" w:rsidP="00E95187"/>
    <w:p w:rsidR="00F41AD2" w:rsidRPr="00071747" w:rsidRDefault="00F41AD2" w:rsidP="00E95187">
      <w:pPr>
        <w:rPr>
          <w:rFonts w:eastAsiaTheme="minorEastAsia"/>
        </w:rPr>
      </w:pPr>
      <w:r w:rsidRPr="00072C05">
        <w:t xml:space="preserve">The </w:t>
      </w:r>
      <w:r w:rsidR="00766BD3">
        <w:rPr>
          <w:rFonts w:eastAsiaTheme="minorEastAsia" w:hint="eastAsia"/>
        </w:rPr>
        <w:t>method without camera</w:t>
      </w:r>
      <w:r w:rsidRPr="00072C05">
        <w:t xml:space="preserve"> which in Chapter 5 </w:t>
      </w:r>
      <w:r w:rsidR="00766BD3">
        <w:rPr>
          <w:rFonts w:eastAsiaTheme="minorEastAsia" w:hint="eastAsia"/>
        </w:rPr>
        <w:t>require</w:t>
      </w:r>
      <w:r w:rsidRPr="00072C05">
        <w:t>s a big dataset</w:t>
      </w:r>
      <w:r w:rsidR="00766BD3">
        <w:rPr>
          <w:rFonts w:eastAsiaTheme="minorEastAsia" w:hint="eastAsia"/>
        </w:rPr>
        <w:t>,</w:t>
      </w:r>
      <w:r w:rsidRPr="00072C05">
        <w:t xml:space="preserve"> contains the coordinate </w:t>
      </w:r>
      <w:r w:rsidR="00C21317">
        <w:rPr>
          <w:rFonts w:eastAsiaTheme="minorEastAsia" w:hint="eastAsia"/>
        </w:rPr>
        <w:t xml:space="preserve">information </w:t>
      </w:r>
      <w:r w:rsidR="00766BD3">
        <w:rPr>
          <w:rFonts w:eastAsiaTheme="minorEastAsia" w:hint="eastAsia"/>
        </w:rPr>
        <w:t>for</w:t>
      </w:r>
      <w:r w:rsidRPr="00072C05">
        <w:t xml:space="preserve"> sign position on the server side. For the image processing method and </w:t>
      </w:r>
      <w:r w:rsidR="00766BD3">
        <w:rPr>
          <w:rFonts w:eastAsiaTheme="minorEastAsia" w:hint="eastAsia"/>
        </w:rPr>
        <w:t xml:space="preserve">for other </w:t>
      </w:r>
      <w:r w:rsidRPr="00072C05">
        <w:t xml:space="preserve">new methods, </w:t>
      </w:r>
      <w:r w:rsidR="00E95187">
        <w:rPr>
          <w:rFonts w:eastAsiaTheme="minorEastAsia" w:hint="eastAsia"/>
        </w:rPr>
        <w:t>we</w:t>
      </w:r>
      <w:r w:rsidRPr="00072C05">
        <w:t xml:space="preserve"> need to make a feedback system</w:t>
      </w:r>
      <w:r w:rsidR="00766BD3">
        <w:rPr>
          <w:rFonts w:eastAsiaTheme="minorEastAsia" w:hint="eastAsia"/>
        </w:rPr>
        <w:t>. This needs to be done</w:t>
      </w:r>
      <w:r w:rsidRPr="00072C05">
        <w:t xml:space="preserve"> in case the signal of </w:t>
      </w:r>
      <w:r w:rsidR="00766BD3">
        <w:rPr>
          <w:rFonts w:eastAsiaTheme="minorEastAsia" w:hint="eastAsia"/>
        </w:rPr>
        <w:t xml:space="preserve">the </w:t>
      </w:r>
      <w:r w:rsidRPr="00072C05">
        <w:t>position can</w:t>
      </w:r>
      <w:r w:rsidR="00766BD3">
        <w:rPr>
          <w:rFonts w:eastAsiaTheme="minorEastAsia" w:hint="eastAsia"/>
        </w:rPr>
        <w:t>no</w:t>
      </w:r>
      <w:r w:rsidRPr="00072C05">
        <w:t>t be found</w:t>
      </w:r>
      <w:r w:rsidR="00766BD3">
        <w:rPr>
          <w:rFonts w:eastAsiaTheme="minorEastAsia" w:hint="eastAsia"/>
        </w:rPr>
        <w:t>. Additionally,</w:t>
      </w:r>
      <w:r w:rsidRPr="00072C05">
        <w:t xml:space="preserve"> </w:t>
      </w:r>
      <w:r w:rsidR="00766BD3">
        <w:rPr>
          <w:rFonts w:eastAsiaTheme="minorEastAsia" w:hint="eastAsia"/>
        </w:rPr>
        <w:t xml:space="preserve">if </w:t>
      </w:r>
      <w:r w:rsidRPr="00072C05">
        <w:t xml:space="preserve">there is missing </w:t>
      </w:r>
      <w:r w:rsidR="00766BD3">
        <w:rPr>
          <w:rFonts w:eastAsiaTheme="minorEastAsia" w:hint="eastAsia"/>
        </w:rPr>
        <w:t xml:space="preserve">data, </w:t>
      </w:r>
      <w:r w:rsidRPr="00072C05">
        <w:t xml:space="preserve">the </w:t>
      </w:r>
      <w:r w:rsidR="00766BD3">
        <w:rPr>
          <w:rFonts w:eastAsiaTheme="minorEastAsia" w:hint="eastAsia"/>
        </w:rPr>
        <w:t xml:space="preserve">image processing </w:t>
      </w:r>
      <w:r w:rsidRPr="00072C05">
        <w:t xml:space="preserve">should be used to guarantee the stability of </w:t>
      </w:r>
      <w:r w:rsidR="00766BD3">
        <w:rPr>
          <w:rFonts w:eastAsiaTheme="minorEastAsia" w:hint="eastAsia"/>
        </w:rPr>
        <w:t xml:space="preserve">the </w:t>
      </w:r>
      <w:r w:rsidR="00766BD3">
        <w:t>whole system</w:t>
      </w:r>
      <w:r w:rsidR="00766BD3">
        <w:rPr>
          <w:rFonts w:eastAsiaTheme="minorEastAsia" w:hint="eastAsia"/>
        </w:rPr>
        <w:t xml:space="preserve">. </w:t>
      </w:r>
      <w:r w:rsidRPr="00072C05">
        <w:t xml:space="preserve">This part </w:t>
      </w:r>
      <w:r w:rsidR="00766BD3">
        <w:rPr>
          <w:rFonts w:eastAsiaTheme="minorEastAsia" w:hint="eastAsia"/>
        </w:rPr>
        <w:t>will present</w:t>
      </w:r>
      <w:r w:rsidRPr="00072C05">
        <w:t xml:space="preserve"> a big challenge in the future</w:t>
      </w:r>
      <w:r w:rsidR="00766BD3">
        <w:rPr>
          <w:rFonts w:eastAsiaTheme="minorEastAsia" w:hint="eastAsia"/>
        </w:rPr>
        <w:t xml:space="preserve">; </w:t>
      </w:r>
      <w:r w:rsidRPr="00072C05">
        <w:t>but</w:t>
      </w:r>
      <w:r w:rsidR="00766BD3">
        <w:rPr>
          <w:rFonts w:eastAsiaTheme="minorEastAsia" w:hint="eastAsia"/>
        </w:rPr>
        <w:t>,</w:t>
      </w:r>
      <w:r w:rsidRPr="00072C05">
        <w:t xml:space="preserve"> the balanc</w:t>
      </w:r>
      <w:r w:rsidR="00766BD3">
        <w:rPr>
          <w:rFonts w:eastAsiaTheme="minorEastAsia" w:hint="eastAsia"/>
        </w:rPr>
        <w:t>ing</w:t>
      </w:r>
      <w:r w:rsidRPr="00072C05">
        <w:t xml:space="preserve"> of these two </w:t>
      </w:r>
      <w:r w:rsidR="00766BD3">
        <w:rPr>
          <w:rFonts w:eastAsiaTheme="minorEastAsia" w:hint="eastAsia"/>
        </w:rPr>
        <w:t xml:space="preserve">methods </w:t>
      </w:r>
      <w:r w:rsidRPr="00072C05">
        <w:t>w</w:t>
      </w:r>
      <w:r w:rsidR="00766BD3">
        <w:rPr>
          <w:rFonts w:eastAsiaTheme="minorEastAsia" w:hint="eastAsia"/>
        </w:rPr>
        <w:t>ill</w:t>
      </w:r>
      <w:r w:rsidRPr="00072C05">
        <w:t xml:space="preserve"> </w:t>
      </w:r>
      <w:r w:rsidR="00071747">
        <w:t xml:space="preserve">make a better system overall. </w:t>
      </w:r>
    </w:p>
    <w:p w:rsidR="00613254" w:rsidRPr="00071747" w:rsidRDefault="00071747" w:rsidP="00E95187">
      <w:pPr>
        <w:widowControl/>
        <w:spacing w:line="240" w:lineRule="auto"/>
        <w:rPr>
          <w:rFonts w:eastAsiaTheme="minorEastAsia"/>
        </w:rPr>
      </w:pPr>
      <w:r>
        <w:br w:type="page"/>
      </w:r>
    </w:p>
    <w:p w:rsidR="0044313C" w:rsidRPr="00613254" w:rsidRDefault="00F41AD2" w:rsidP="00737E28">
      <w:pPr>
        <w:pStyle w:val="1"/>
        <w:spacing w:line="276" w:lineRule="auto"/>
      </w:pPr>
      <w:bookmarkStart w:id="186" w:name="_Toc388350435"/>
      <w:r w:rsidRPr="00613254">
        <w:rPr>
          <w:rFonts w:hint="eastAsia"/>
        </w:rPr>
        <w:lastRenderedPageBreak/>
        <w:t>Bibliography</w:t>
      </w:r>
      <w:bookmarkEnd w:id="186"/>
    </w:p>
    <w:sectPr w:rsidR="0044313C" w:rsidRPr="00613254" w:rsidSect="00A46A66">
      <w:endnotePr>
        <w:numFmt w:val="decimal"/>
      </w:endnotePr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44664" w:rsidRDefault="00A44664" w:rsidP="00E33224"/>
  </w:endnote>
  <w:endnote w:type="continuationSeparator" w:id="0">
    <w:p w:rsidR="00A44664" w:rsidRDefault="00A44664" w:rsidP="00E33224"/>
  </w:endnote>
  <w:endnote w:id="1">
    <w:p w:rsidR="005A48E8" w:rsidRPr="00C87ED0" w:rsidRDefault="005A48E8" w:rsidP="006E42A7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C87ED0">
        <w:rPr>
          <w:rStyle w:val="af5"/>
          <w:rFonts w:cs="Times New Roman"/>
          <w:szCs w:val="24"/>
          <w:vertAlign w:val="baseline"/>
        </w:rPr>
        <w:t>[</w:t>
      </w:r>
      <w:r w:rsidRPr="00C87ED0">
        <w:rPr>
          <w:rStyle w:val="af5"/>
          <w:rFonts w:cs="Times New Roman"/>
          <w:szCs w:val="24"/>
          <w:vertAlign w:val="baseline"/>
        </w:rPr>
        <w:endnoteRef/>
      </w:r>
      <w:r w:rsidRPr="00C87ED0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eastAsiaTheme="minorEastAsia" w:cs="Times New Roman"/>
          <w:kern w:val="0"/>
          <w:szCs w:val="24"/>
        </w:rPr>
        <w:t>H.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eastAsiaTheme="minorEastAsia" w:cs="Times New Roman"/>
          <w:kern w:val="0"/>
          <w:szCs w:val="24"/>
        </w:rPr>
        <w:t>Akatsuka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C87ED0">
        <w:rPr>
          <w:rFonts w:eastAsiaTheme="minorEastAsia" w:cs="Times New Roman"/>
          <w:kern w:val="0"/>
          <w:szCs w:val="24"/>
        </w:rPr>
        <w:t>and 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C87ED0">
        <w:rPr>
          <w:rFonts w:eastAsiaTheme="minorEastAsia" w:cs="Times New Roman"/>
          <w:kern w:val="0"/>
          <w:szCs w:val="24"/>
        </w:rPr>
        <w:t>Imai</w:t>
      </w:r>
      <w:r>
        <w:rPr>
          <w:rFonts w:eastAsiaTheme="minorEastAsia" w:cs="Times New Roman" w:hint="eastAsia"/>
          <w:kern w:val="0"/>
          <w:szCs w:val="24"/>
        </w:rPr>
        <w:t>.</w:t>
      </w:r>
      <w:r>
        <w:rPr>
          <w:rFonts w:eastAsiaTheme="minorEastAsia" w:cs="Times New Roman"/>
          <w:kern w:val="0"/>
          <w:szCs w:val="24"/>
        </w:rPr>
        <w:t xml:space="preserve"> </w:t>
      </w:r>
      <w:proofErr w:type="gramStart"/>
      <w:r>
        <w:rPr>
          <w:rFonts w:eastAsiaTheme="minorEastAsia" w:cs="Times New Roman"/>
          <w:kern w:val="0"/>
          <w:szCs w:val="24"/>
        </w:rPr>
        <w:t>Road sig</w:t>
      </w:r>
      <w:r>
        <w:rPr>
          <w:rFonts w:eastAsiaTheme="minorEastAsia" w:cs="Times New Roman" w:hint="eastAsia"/>
          <w:kern w:val="0"/>
          <w:szCs w:val="24"/>
        </w:rPr>
        <w:t>n</w:t>
      </w:r>
      <w:r w:rsidRPr="00C87ED0">
        <w:rPr>
          <w:rFonts w:eastAsiaTheme="minorEastAsia" w:cs="Times New Roman"/>
          <w:kern w:val="0"/>
          <w:szCs w:val="24"/>
        </w:rPr>
        <w:t>posts recognition system</w:t>
      </w:r>
      <w:r>
        <w:rPr>
          <w:rFonts w:eastAsiaTheme="minorEastAsia" w:cs="Times New Roman" w:hint="eastAsia"/>
          <w:kern w:val="0"/>
          <w:szCs w:val="24"/>
        </w:rPr>
        <w:t>.</w:t>
      </w:r>
      <w:proofErr w:type="gramEnd"/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C87ED0">
        <w:rPr>
          <w:rFonts w:eastAsiaTheme="minorEastAsia" w:cs="Times New Roman"/>
          <w:kern w:val="0"/>
          <w:szCs w:val="24"/>
        </w:rPr>
        <w:t>In Proceeding of SAE Vehicle Highway Infra</w:t>
      </w:r>
      <w:r>
        <w:rPr>
          <w:rFonts w:eastAsiaTheme="minorEastAsia" w:cs="Times New Roman"/>
          <w:kern w:val="0"/>
          <w:szCs w:val="24"/>
        </w:rPr>
        <w:t>structure: Safety Compatibility</w:t>
      </w:r>
      <w:r>
        <w:rPr>
          <w:rFonts w:eastAsiaTheme="minorEastAsia" w:cs="Times New Roman" w:hint="eastAsia"/>
          <w:kern w:val="0"/>
          <w:szCs w:val="24"/>
        </w:rPr>
        <w:t xml:space="preserve">, </w:t>
      </w:r>
      <w:r>
        <w:rPr>
          <w:rFonts w:eastAsiaTheme="minorEastAsia" w:cs="Times New Roman"/>
          <w:kern w:val="0"/>
          <w:szCs w:val="24"/>
        </w:rPr>
        <w:t xml:space="preserve">189 </w:t>
      </w:r>
      <w:r>
        <w:rPr>
          <w:rFonts w:eastAsiaTheme="minorEastAsia" w:cs="Times New Roman" w:hint="eastAsia"/>
          <w:kern w:val="0"/>
          <w:szCs w:val="24"/>
        </w:rPr>
        <w:t>-</w:t>
      </w:r>
      <w:r>
        <w:rPr>
          <w:rFonts w:eastAsiaTheme="minorEastAsia" w:cs="Times New Roman"/>
          <w:kern w:val="0"/>
          <w:szCs w:val="24"/>
        </w:rPr>
        <w:t xml:space="preserve"> 196</w:t>
      </w:r>
      <w:r>
        <w:rPr>
          <w:rFonts w:eastAsiaTheme="minorEastAsia" w:cs="Times New Roman" w:hint="eastAsia"/>
          <w:kern w:val="0"/>
          <w:szCs w:val="24"/>
        </w:rPr>
        <w:t xml:space="preserve">, </w:t>
      </w:r>
      <w:r w:rsidRPr="00C87ED0">
        <w:rPr>
          <w:rFonts w:eastAsiaTheme="minorEastAsia" w:cs="Times New Roman"/>
          <w:kern w:val="0"/>
          <w:szCs w:val="24"/>
        </w:rPr>
        <w:t>1987</w:t>
      </w:r>
      <w:r>
        <w:rPr>
          <w:rFonts w:eastAsiaTheme="minorEastAsia" w:cs="Times New Roman" w:hint="eastAsia"/>
          <w:kern w:val="0"/>
          <w:szCs w:val="24"/>
        </w:rPr>
        <w:t>.</w:t>
      </w:r>
    </w:p>
  </w:endnote>
  <w:endnote w:id="2">
    <w:p w:rsidR="005A48E8" w:rsidRPr="00C87ED0" w:rsidRDefault="005A48E8" w:rsidP="00250A6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C5756C">
        <w:rPr>
          <w:rStyle w:val="af5"/>
          <w:rFonts w:cs="Times New Roman"/>
          <w:szCs w:val="24"/>
          <w:vertAlign w:val="baseline"/>
        </w:rPr>
        <w:t>[</w:t>
      </w:r>
      <w:r w:rsidRPr="00C5756C">
        <w:rPr>
          <w:rStyle w:val="af5"/>
          <w:rFonts w:cs="Times New Roman"/>
          <w:szCs w:val="24"/>
          <w:vertAlign w:val="baseline"/>
        </w:rPr>
        <w:endnoteRef/>
      </w:r>
      <w:r w:rsidRPr="00C5756C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C5756C">
        <w:rPr>
          <w:rStyle w:val="hps"/>
          <w:rFonts w:eastAsiaTheme="minorEastAsia" w:cs="Times New Roman"/>
          <w:szCs w:val="24"/>
        </w:rPr>
        <w:t>S.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C5756C">
        <w:rPr>
          <w:rStyle w:val="hps"/>
          <w:rFonts w:eastAsiaTheme="minorEastAsia" w:cs="Times New Roman"/>
          <w:szCs w:val="24"/>
        </w:rPr>
        <w:t>Zhu</w:t>
      </w:r>
      <w:r>
        <w:rPr>
          <w:rFonts w:eastAsiaTheme="minorEastAsia" w:cs="Times New Roman"/>
          <w:szCs w:val="24"/>
        </w:rPr>
        <w:t>,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/>
          <w:szCs w:val="24"/>
        </w:rPr>
        <w:t>L.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/>
          <w:szCs w:val="24"/>
        </w:rPr>
        <w:t>Liu and X.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/>
          <w:szCs w:val="24"/>
        </w:rPr>
        <w:t>Lu</w:t>
      </w:r>
      <w:r>
        <w:rPr>
          <w:rFonts w:eastAsiaTheme="minorEastAsia" w:cs="Times New Roman" w:hint="eastAsia"/>
          <w:szCs w:val="24"/>
        </w:rPr>
        <w:t xml:space="preserve">. </w:t>
      </w:r>
      <w:proofErr w:type="gramStart"/>
      <w:r w:rsidRPr="00C5756C">
        <w:rPr>
          <w:rStyle w:val="hps"/>
          <w:rFonts w:eastAsiaTheme="minorEastAsia" w:cs="Times New Roman"/>
          <w:szCs w:val="24"/>
        </w:rPr>
        <w:t>C</w:t>
      </w:r>
      <w:r w:rsidRPr="00C5756C">
        <w:rPr>
          <w:rStyle w:val="hps"/>
          <w:rFonts w:cs="Times New Roman"/>
          <w:szCs w:val="24"/>
        </w:rPr>
        <w:t>olors</w:t>
      </w:r>
      <w:r w:rsidRPr="00C5756C">
        <w:rPr>
          <w:rFonts w:eastAsiaTheme="minorEastAsia" w:cs="Times New Roman"/>
          <w:szCs w:val="24"/>
        </w:rPr>
        <w:t>-</w:t>
      </w:r>
      <w:r w:rsidRPr="00C5756C">
        <w:rPr>
          <w:rStyle w:val="hps"/>
          <w:rFonts w:cs="Times New Roman"/>
          <w:szCs w:val="24"/>
        </w:rPr>
        <w:t>geometric</w:t>
      </w:r>
      <w:r w:rsidRPr="00C5756C">
        <w:rPr>
          <w:rFonts w:cs="Times New Roman"/>
          <w:szCs w:val="24"/>
        </w:rPr>
        <w:t xml:space="preserve"> </w:t>
      </w:r>
      <w:r w:rsidRPr="00C5756C">
        <w:rPr>
          <w:rStyle w:val="hps"/>
          <w:rFonts w:cs="Times New Roman"/>
          <w:szCs w:val="24"/>
        </w:rPr>
        <w:t>model</w:t>
      </w:r>
      <w:r w:rsidRPr="00C5756C">
        <w:rPr>
          <w:rStyle w:val="hps"/>
          <w:rFonts w:eastAsiaTheme="minorEastAsia" w:cs="Times New Roman"/>
          <w:szCs w:val="24"/>
        </w:rPr>
        <w:t xml:space="preserve"> for </w:t>
      </w:r>
      <w:r>
        <w:rPr>
          <w:rStyle w:val="hps"/>
          <w:rFonts w:eastAsiaTheme="minorEastAsia" w:cs="Times New Roman" w:hint="eastAsia"/>
          <w:szCs w:val="24"/>
        </w:rPr>
        <w:t>Traffic Sign recognition.</w:t>
      </w:r>
      <w:proofErr w:type="gramEnd"/>
      <w:r>
        <w:rPr>
          <w:rStyle w:val="hps"/>
          <w:rFonts w:eastAsiaTheme="minorEastAsia" w:cs="Times New Roman" w:hint="eastAsia"/>
          <w:szCs w:val="24"/>
        </w:rPr>
        <w:t xml:space="preserve"> </w:t>
      </w:r>
      <w:proofErr w:type="spellStart"/>
      <w:proofErr w:type="gramStart"/>
      <w:r>
        <w:rPr>
          <w:rStyle w:val="hps"/>
          <w:rFonts w:eastAsiaTheme="minorEastAsia" w:cs="Times New Roman" w:hint="eastAsia"/>
          <w:szCs w:val="24"/>
        </w:rPr>
        <w:t>Computationla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Engineering in Systems Application.</w:t>
      </w:r>
      <w:proofErr w:type="gramEnd"/>
      <w:r>
        <w:rPr>
          <w:rStyle w:val="hps"/>
          <w:rFonts w:eastAsiaTheme="minorEastAsia" w:cs="Times New Roman" w:hint="eastAsia"/>
          <w:szCs w:val="24"/>
        </w:rPr>
        <w:t xml:space="preserve"> IMACS </w:t>
      </w:r>
      <w:proofErr w:type="spellStart"/>
      <w:r>
        <w:rPr>
          <w:rStyle w:val="hps"/>
          <w:rFonts w:eastAsiaTheme="minorEastAsia" w:cs="Times New Roman" w:hint="eastAsia"/>
          <w:szCs w:val="24"/>
        </w:rPr>
        <w:t>Multiconference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on </w:t>
      </w:r>
      <w:proofErr w:type="spellStart"/>
      <w:r>
        <w:rPr>
          <w:rStyle w:val="hps"/>
          <w:rFonts w:eastAsiaTheme="minorEastAsia" w:cs="Times New Roman" w:hint="eastAsia"/>
          <w:szCs w:val="24"/>
        </w:rPr>
        <w:t>Vol</w:t>
      </w:r>
      <w:proofErr w:type="spellEnd"/>
      <w:r>
        <w:rPr>
          <w:rFonts w:eastAsiaTheme="minorEastAsia" w:cs="Times New Roman" w:hint="eastAsia"/>
          <w:szCs w:val="24"/>
        </w:rPr>
        <w:t xml:space="preserve"> (2)</w:t>
      </w:r>
      <w:r w:rsidRPr="00C5756C">
        <w:rPr>
          <w:rFonts w:cs="Times New Roman"/>
          <w:szCs w:val="24"/>
        </w:rPr>
        <w:t xml:space="preserve">: </w:t>
      </w:r>
      <w:r>
        <w:rPr>
          <w:rFonts w:eastAsiaTheme="minorEastAsia" w:cs="Times New Roman" w:hint="eastAsia"/>
          <w:szCs w:val="24"/>
        </w:rPr>
        <w:t>2028-2032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>
        <w:rPr>
          <w:rFonts w:eastAsiaTheme="minorEastAsia" w:cs="Times New Roman" w:hint="eastAsia"/>
          <w:szCs w:val="24"/>
        </w:rPr>
        <w:t>O</w:t>
      </w:r>
      <w:r>
        <w:rPr>
          <w:rFonts w:eastAsiaTheme="minorEastAsia" w:cs="Times New Roman"/>
          <w:szCs w:val="24"/>
        </w:rPr>
        <w:t>c</w:t>
      </w:r>
      <w:r>
        <w:rPr>
          <w:rFonts w:eastAsiaTheme="minorEastAsia" w:cs="Times New Roman" w:hint="eastAsia"/>
          <w:szCs w:val="24"/>
        </w:rPr>
        <w:t xml:space="preserve">t. </w:t>
      </w:r>
      <w:r w:rsidRPr="00C5756C">
        <w:rPr>
          <w:rFonts w:cs="Times New Roman"/>
          <w:szCs w:val="24"/>
        </w:rPr>
        <w:t>200</w:t>
      </w:r>
      <w:r>
        <w:rPr>
          <w:rFonts w:eastAsiaTheme="minorEastAsia" w:cs="Times New Roman" w:hint="eastAsia"/>
          <w:szCs w:val="24"/>
        </w:rPr>
        <w:t>6.</w:t>
      </w:r>
      <w:r w:rsidRPr="00C87ED0">
        <w:rPr>
          <w:rFonts w:eastAsiaTheme="minorEastAsia" w:cs="Times New Roman"/>
          <w:kern w:val="0"/>
          <w:szCs w:val="24"/>
        </w:rPr>
        <w:t xml:space="preserve"> </w:t>
      </w:r>
    </w:p>
  </w:endnote>
  <w:endnote w:id="3">
    <w:p w:rsidR="005A48E8" w:rsidRPr="00C87ED0" w:rsidRDefault="005A48E8" w:rsidP="00250A6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C87ED0">
        <w:rPr>
          <w:rStyle w:val="af5"/>
          <w:rFonts w:cs="Times New Roman"/>
          <w:szCs w:val="24"/>
          <w:vertAlign w:val="baseline"/>
        </w:rPr>
        <w:t>[</w:t>
      </w:r>
      <w:r w:rsidRPr="00C87ED0">
        <w:rPr>
          <w:rStyle w:val="af5"/>
          <w:rFonts w:cs="Times New Roman"/>
          <w:szCs w:val="24"/>
          <w:vertAlign w:val="baseline"/>
        </w:rPr>
        <w:endnoteRef/>
      </w:r>
      <w:r w:rsidRPr="00C87ED0">
        <w:rPr>
          <w:rStyle w:val="af5"/>
          <w:rFonts w:cs="Times New Roman"/>
          <w:szCs w:val="24"/>
          <w:vertAlign w:val="baseline"/>
        </w:rPr>
        <w:t>]</w:t>
      </w:r>
      <w:r w:rsidRPr="00C87ED0"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>
        <w:rPr>
          <w:rFonts w:eastAsiaTheme="minorEastAsia" w:cs="Times New Roman"/>
          <w:kern w:val="0"/>
          <w:szCs w:val="24"/>
        </w:rPr>
        <w:t>N.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eastAsiaTheme="minorEastAsia" w:cs="Times New Roman"/>
          <w:kern w:val="0"/>
          <w:szCs w:val="24"/>
        </w:rPr>
        <w:t>Kehtarnavaz</w:t>
      </w:r>
      <w:proofErr w:type="spellEnd"/>
      <w:r>
        <w:rPr>
          <w:rFonts w:eastAsiaTheme="minorEastAsia" w:cs="Times New Roman"/>
          <w:kern w:val="0"/>
          <w:szCs w:val="24"/>
        </w:rPr>
        <w:t>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eastAsiaTheme="minorEastAsia" w:cs="Times New Roman"/>
          <w:kern w:val="0"/>
          <w:szCs w:val="24"/>
        </w:rPr>
        <w:t>N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C87ED0">
        <w:rPr>
          <w:rFonts w:eastAsiaTheme="minorEastAsia" w:cs="Times New Roman"/>
          <w:kern w:val="0"/>
          <w:szCs w:val="24"/>
        </w:rPr>
        <w:t>Griswold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eastAsiaTheme="minorEastAsia" w:cs="Times New Roman"/>
          <w:kern w:val="0"/>
          <w:szCs w:val="24"/>
        </w:rPr>
        <w:t>and D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>
        <w:rPr>
          <w:rFonts w:eastAsiaTheme="minorEastAsia" w:cs="Times New Roman"/>
          <w:kern w:val="0"/>
          <w:szCs w:val="24"/>
        </w:rPr>
        <w:t>Kang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gramStart"/>
      <w:r w:rsidRPr="00C87ED0">
        <w:rPr>
          <w:rFonts w:eastAsiaTheme="minorEastAsia" w:cs="Times New Roman"/>
          <w:kern w:val="0"/>
          <w:szCs w:val="24"/>
        </w:rPr>
        <w:t>Stop-sign recognition based on color</w:t>
      </w:r>
      <w:r>
        <w:rPr>
          <w:rFonts w:eastAsiaTheme="minorEastAsia" w:cs="Times New Roman" w:hint="eastAsia"/>
          <w:kern w:val="0"/>
          <w:szCs w:val="24"/>
        </w:rPr>
        <w:t>-</w:t>
      </w:r>
      <w:r w:rsidRPr="00C87ED0">
        <w:rPr>
          <w:rFonts w:eastAsiaTheme="minorEastAsia" w:cs="Times New Roman"/>
          <w:kern w:val="0"/>
          <w:szCs w:val="24"/>
        </w:rPr>
        <w:t>shape processing</w:t>
      </w:r>
      <w:r>
        <w:rPr>
          <w:rFonts w:eastAsiaTheme="minorEastAsia" w:cs="Times New Roman" w:hint="eastAsia"/>
          <w:kern w:val="0"/>
          <w:szCs w:val="24"/>
        </w:rPr>
        <w:t>.</w:t>
      </w:r>
      <w:proofErr w:type="gramEnd"/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C87ED0">
        <w:rPr>
          <w:rFonts w:eastAsiaTheme="minorEastAsia" w:cs="Times New Roman"/>
          <w:kern w:val="0"/>
          <w:szCs w:val="24"/>
        </w:rPr>
        <w:t xml:space="preserve"> M</w:t>
      </w:r>
      <w:r>
        <w:rPr>
          <w:rFonts w:eastAsiaTheme="minorEastAsia" w:cs="Times New Roman"/>
          <w:kern w:val="0"/>
          <w:szCs w:val="24"/>
        </w:rPr>
        <w:t>achine Vision and Applications,</w:t>
      </w:r>
      <w:r>
        <w:rPr>
          <w:rFonts w:eastAsiaTheme="minorEastAsia" w:cs="Times New Roman" w:hint="eastAsia"/>
          <w:kern w:val="0"/>
          <w:szCs w:val="24"/>
        </w:rPr>
        <w:t xml:space="preserve"> 6(4): </w:t>
      </w:r>
      <w:r>
        <w:rPr>
          <w:rFonts w:eastAsiaTheme="minorEastAsia" w:cs="Times New Roman"/>
          <w:kern w:val="0"/>
          <w:szCs w:val="24"/>
        </w:rPr>
        <w:t>206-208</w:t>
      </w:r>
      <w:r>
        <w:rPr>
          <w:rFonts w:eastAsiaTheme="minorEastAsia" w:cs="Times New Roman" w:hint="eastAsia"/>
          <w:kern w:val="0"/>
          <w:szCs w:val="24"/>
        </w:rPr>
        <w:t>, 1993.</w:t>
      </w:r>
    </w:p>
  </w:endnote>
  <w:endnote w:id="4">
    <w:p w:rsidR="005A48E8" w:rsidRPr="00C87ED0" w:rsidRDefault="005A48E8" w:rsidP="00250A6E">
      <w:pPr>
        <w:autoSpaceDE w:val="0"/>
        <w:autoSpaceDN w:val="0"/>
        <w:adjustRightInd w:val="0"/>
        <w:ind w:left="600" w:hangingChars="250" w:hanging="600"/>
        <w:rPr>
          <w:rFonts w:eastAsia="宋体" w:cs="Times New Roman"/>
          <w:kern w:val="0"/>
          <w:szCs w:val="24"/>
        </w:rPr>
      </w:pPr>
      <w:r w:rsidRPr="00C87ED0">
        <w:rPr>
          <w:rStyle w:val="af5"/>
          <w:rFonts w:cs="Times New Roman"/>
          <w:szCs w:val="24"/>
          <w:vertAlign w:val="baseline"/>
        </w:rPr>
        <w:t>[</w:t>
      </w:r>
      <w:r w:rsidRPr="00C87ED0">
        <w:rPr>
          <w:rStyle w:val="af5"/>
          <w:rFonts w:cs="Times New Roman"/>
          <w:szCs w:val="24"/>
          <w:vertAlign w:val="baseline"/>
        </w:rPr>
        <w:endnoteRef/>
      </w:r>
      <w:r w:rsidRPr="00C87ED0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C87ED0">
        <w:rPr>
          <w:rFonts w:eastAsia="宋体" w:cs="Times New Roman"/>
          <w:kern w:val="0"/>
          <w:szCs w:val="24"/>
        </w:rPr>
        <w:t xml:space="preserve">De Saint </w:t>
      </w:r>
      <w:proofErr w:type="spellStart"/>
      <w:r w:rsidRPr="00C87ED0">
        <w:rPr>
          <w:rFonts w:eastAsia="宋体" w:cs="Times New Roman"/>
          <w:kern w:val="0"/>
          <w:szCs w:val="24"/>
        </w:rPr>
        <w:t>Blancard</w:t>
      </w:r>
      <w:proofErr w:type="spellEnd"/>
      <w:r w:rsidRPr="00C87ED0">
        <w:rPr>
          <w:rFonts w:eastAsia="宋体" w:cs="Times New Roman"/>
          <w:kern w:val="0"/>
          <w:szCs w:val="24"/>
        </w:rPr>
        <w:t xml:space="preserve"> M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C87ED0">
        <w:rPr>
          <w:rFonts w:eastAsia="宋体" w:cs="Times New Roman"/>
          <w:kern w:val="0"/>
          <w:szCs w:val="24"/>
        </w:rPr>
        <w:t xml:space="preserve">Road sign recognition: </w:t>
      </w:r>
      <w:r>
        <w:rPr>
          <w:rFonts w:eastAsia="宋体" w:cs="Times New Roman" w:hint="eastAsia"/>
          <w:kern w:val="0"/>
          <w:szCs w:val="24"/>
        </w:rPr>
        <w:t>A</w:t>
      </w:r>
      <w:r w:rsidRPr="00C87ED0">
        <w:rPr>
          <w:rFonts w:eastAsia="宋体" w:cs="Times New Roman"/>
          <w:kern w:val="0"/>
          <w:szCs w:val="24"/>
        </w:rPr>
        <w:t xml:space="preserve"> study of vision based decision making for road environment recognition.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C87ED0">
        <w:rPr>
          <w:rFonts w:eastAsia="宋体" w:cs="Times New Roman"/>
          <w:kern w:val="0"/>
          <w:szCs w:val="24"/>
        </w:rPr>
        <w:t xml:space="preserve">Springer Series in Perception </w:t>
      </w:r>
      <w:r w:rsidRPr="00C87ED0">
        <w:rPr>
          <w:rFonts w:eastAsia="宋体" w:cs="Times New Roman" w:hint="eastAsia"/>
          <w:kern w:val="0"/>
          <w:szCs w:val="24"/>
        </w:rPr>
        <w:t xml:space="preserve">  </w:t>
      </w:r>
      <w:r w:rsidRPr="00C87ED0">
        <w:rPr>
          <w:rFonts w:eastAsia="宋体" w:cs="Times New Roman"/>
          <w:kern w:val="0"/>
          <w:szCs w:val="24"/>
        </w:rPr>
        <w:t>Engineering: in Vision-based Vehicle Guidance,</w:t>
      </w:r>
      <w:r>
        <w:rPr>
          <w:rFonts w:eastAsia="宋体" w:cs="Times New Roman" w:hint="eastAsia"/>
          <w:kern w:val="0"/>
          <w:szCs w:val="24"/>
        </w:rPr>
        <w:t xml:space="preserve"> 162 -172, </w:t>
      </w:r>
      <w:r w:rsidRPr="00C87ED0">
        <w:rPr>
          <w:rFonts w:eastAsia="宋体" w:cs="Times New Roman"/>
          <w:kern w:val="0"/>
          <w:szCs w:val="24"/>
        </w:rPr>
        <w:t>1992.</w:t>
      </w:r>
    </w:p>
  </w:endnote>
  <w:endnote w:id="5">
    <w:p w:rsidR="005A48E8" w:rsidRPr="00DB17B0" w:rsidRDefault="005A48E8" w:rsidP="00250A6E">
      <w:pPr>
        <w:pStyle w:val="af1"/>
        <w:ind w:left="600" w:hangingChars="250" w:hanging="600"/>
        <w:jc w:val="both"/>
        <w:rPr>
          <w:rFonts w:eastAsiaTheme="minorEastAsia"/>
        </w:rPr>
      </w:pPr>
      <w:proofErr w:type="gramStart"/>
      <w:r>
        <w:rPr>
          <w:rFonts w:eastAsiaTheme="minorEastAsia" w:hint="eastAsia"/>
        </w:rPr>
        <w:t>[</w:t>
      </w:r>
      <w:r w:rsidRPr="00DB17B0">
        <w:rPr>
          <w:rStyle w:val="af5"/>
          <w:vertAlign w:val="baseline"/>
        </w:rPr>
        <w:endnoteRef/>
      </w:r>
      <w:r>
        <w:rPr>
          <w:rFonts w:eastAsiaTheme="minorEastAsia" w:hint="eastAsia"/>
        </w:rPr>
        <w:t xml:space="preserve">] </w:t>
      </w:r>
      <w:r>
        <w:rPr>
          <w:rFonts w:eastAsiaTheme="minorEastAsia" w:hint="eastAsia"/>
        </w:rPr>
        <w:tab/>
        <w:t xml:space="preserve">S. </w:t>
      </w:r>
      <w:proofErr w:type="spellStart"/>
      <w:r>
        <w:rPr>
          <w:rFonts w:eastAsiaTheme="minorEastAsia" w:hint="eastAsia"/>
        </w:rPr>
        <w:t>Estable</w:t>
      </w:r>
      <w:proofErr w:type="spellEnd"/>
      <w:r>
        <w:rPr>
          <w:rFonts w:eastAsiaTheme="minorEastAsia" w:hint="eastAsia"/>
        </w:rPr>
        <w:t>, J. Schick and F. Stein.</w:t>
      </w:r>
      <w:proofErr w:type="gramEnd"/>
      <w:r>
        <w:rPr>
          <w:rFonts w:eastAsiaTheme="minorEastAsia" w:hint="eastAsia"/>
        </w:rPr>
        <w:t xml:space="preserve"> A real time traffic sign recognition system. </w:t>
      </w:r>
      <w:proofErr w:type="spellStart"/>
      <w:r>
        <w:rPr>
          <w:rFonts w:eastAsiaTheme="minorEastAsia" w:hint="eastAsia"/>
        </w:rPr>
        <w:t>Proceedingof</w:t>
      </w:r>
      <w:proofErr w:type="spellEnd"/>
      <w:r>
        <w:rPr>
          <w:rFonts w:eastAsiaTheme="minorEastAsia" w:hint="eastAsia"/>
        </w:rPr>
        <w:t xml:space="preserve"> the Intelligent Vehicles, IEEE, 213-218</w:t>
      </w:r>
      <w:proofErr w:type="gramStart"/>
      <w:r>
        <w:rPr>
          <w:rFonts w:eastAsiaTheme="minorEastAsia" w:hint="eastAsia"/>
        </w:rPr>
        <w:t>,1994</w:t>
      </w:r>
      <w:proofErr w:type="gramEnd"/>
      <w:r>
        <w:rPr>
          <w:rFonts w:eastAsiaTheme="minorEastAsia" w:hint="eastAsia"/>
        </w:rPr>
        <w:t>.</w:t>
      </w:r>
    </w:p>
  </w:endnote>
  <w:endnote w:id="6">
    <w:p w:rsidR="005A48E8" w:rsidRPr="00DB17B0" w:rsidRDefault="005A48E8" w:rsidP="00250A6E">
      <w:pPr>
        <w:pStyle w:val="af1"/>
        <w:ind w:left="600" w:hangingChars="250" w:hanging="600"/>
        <w:jc w:val="both"/>
        <w:rPr>
          <w:rFonts w:eastAsiaTheme="minorEastAsia"/>
        </w:rPr>
      </w:pPr>
      <w:proofErr w:type="gramStart"/>
      <w:r w:rsidRPr="00DB17B0">
        <w:rPr>
          <w:rFonts w:eastAsiaTheme="minorEastAsia" w:hint="eastAsia"/>
        </w:rPr>
        <w:t>[</w:t>
      </w:r>
      <w:r w:rsidRPr="00DB17B0">
        <w:rPr>
          <w:rStyle w:val="af5"/>
          <w:vertAlign w:val="baseline"/>
        </w:rPr>
        <w:endnoteRef/>
      </w:r>
      <w:r w:rsidRPr="00DB17B0">
        <w:rPr>
          <w:rFonts w:eastAsiaTheme="minorEastAsia" w:hint="eastAsia"/>
        </w:rPr>
        <w:t>]</w:t>
      </w:r>
      <w:r>
        <w:rPr>
          <w:rFonts w:eastAsiaTheme="minorEastAsia" w:hint="eastAsia"/>
        </w:rPr>
        <w:tab/>
        <w:t xml:space="preserve">G. </w:t>
      </w:r>
      <w:proofErr w:type="spellStart"/>
      <w:r>
        <w:rPr>
          <w:rFonts w:eastAsiaTheme="minorEastAsia" w:hint="eastAsia"/>
        </w:rPr>
        <w:t>Piccioli</w:t>
      </w:r>
      <w:proofErr w:type="spellEnd"/>
      <w:r>
        <w:rPr>
          <w:rFonts w:eastAsiaTheme="minorEastAsia" w:hint="eastAsia"/>
        </w:rPr>
        <w:t xml:space="preserve">, E. De </w:t>
      </w:r>
      <w:proofErr w:type="spellStart"/>
      <w:r>
        <w:rPr>
          <w:rFonts w:eastAsiaTheme="minorEastAsia" w:hint="eastAsia"/>
        </w:rPr>
        <w:t>Michelli</w:t>
      </w:r>
      <w:proofErr w:type="spellEnd"/>
      <w:r>
        <w:rPr>
          <w:rFonts w:eastAsiaTheme="minorEastAsia" w:hint="eastAsia"/>
        </w:rPr>
        <w:t xml:space="preserve"> and P. </w:t>
      </w:r>
      <w:proofErr w:type="spellStart"/>
      <w:r>
        <w:rPr>
          <w:rFonts w:eastAsiaTheme="minorEastAsia" w:hint="eastAsia"/>
        </w:rPr>
        <w:t>Camapani</w:t>
      </w:r>
      <w:proofErr w:type="spellEnd"/>
      <w:r>
        <w:rPr>
          <w:rFonts w:eastAsiaTheme="minorEastAsia" w:hint="eastAsia"/>
        </w:rPr>
        <w:t>.</w:t>
      </w:r>
      <w:proofErr w:type="gramEnd"/>
      <w:r>
        <w:rPr>
          <w:rFonts w:eastAsiaTheme="minorEastAsia" w:hint="eastAsia"/>
        </w:rPr>
        <w:t xml:space="preserve"> </w:t>
      </w:r>
      <w:proofErr w:type="gramStart"/>
      <w:r>
        <w:rPr>
          <w:rFonts w:eastAsiaTheme="minorEastAsia" w:hint="eastAsia"/>
        </w:rPr>
        <w:t xml:space="preserve">A robust </w:t>
      </w:r>
      <w:proofErr w:type="spellStart"/>
      <w:r>
        <w:rPr>
          <w:rFonts w:eastAsiaTheme="minorEastAsia" w:hint="eastAsia"/>
        </w:rPr>
        <w:t>mothod</w:t>
      </w:r>
      <w:proofErr w:type="spellEnd"/>
      <w:r>
        <w:rPr>
          <w:rFonts w:eastAsiaTheme="minorEastAsia" w:hint="eastAsia"/>
        </w:rPr>
        <w:t xml:space="preserve"> for road sign detection and </w:t>
      </w:r>
      <w:r>
        <w:rPr>
          <w:rFonts w:eastAsiaTheme="minorEastAsia"/>
        </w:rPr>
        <w:t>recognition</w:t>
      </w:r>
      <w:r>
        <w:rPr>
          <w:rFonts w:eastAsiaTheme="minorEastAsia" w:hint="eastAsia"/>
        </w:rPr>
        <w:t>.</w:t>
      </w:r>
      <w:proofErr w:type="gramEnd"/>
      <w:r>
        <w:rPr>
          <w:rFonts w:eastAsiaTheme="minorEastAsia" w:hint="eastAsia"/>
        </w:rPr>
        <w:t xml:space="preserve"> </w:t>
      </w:r>
      <w:proofErr w:type="gramStart"/>
      <w:r>
        <w:rPr>
          <w:rFonts w:eastAsiaTheme="minorEastAsia" w:hint="eastAsia"/>
        </w:rPr>
        <w:t>Proceeding of European Conference on Computer Vision, 495-500, 1994.</w:t>
      </w:r>
      <w:proofErr w:type="gramEnd"/>
    </w:p>
  </w:endnote>
  <w:endnote w:id="7">
    <w:p w:rsidR="005A48E8" w:rsidRPr="003057E5" w:rsidRDefault="005A48E8" w:rsidP="003057E5">
      <w:pPr>
        <w:pStyle w:val="af1"/>
        <w:ind w:left="600" w:hangingChars="250" w:hanging="600"/>
        <w:rPr>
          <w:rFonts w:eastAsiaTheme="minorEastAsia"/>
        </w:rPr>
      </w:pPr>
      <w:proofErr w:type="gramStart"/>
      <w:r w:rsidRPr="003057E5">
        <w:rPr>
          <w:rFonts w:eastAsiaTheme="minorEastAsia" w:hint="eastAsia"/>
        </w:rPr>
        <w:t>[</w:t>
      </w:r>
      <w:r w:rsidRPr="003057E5">
        <w:rPr>
          <w:rStyle w:val="af5"/>
          <w:vertAlign w:val="baseline"/>
        </w:rPr>
        <w:endnoteRef/>
      </w:r>
      <w:r w:rsidRPr="003057E5">
        <w:rPr>
          <w:rFonts w:eastAsiaTheme="minorEastAsia" w:hint="eastAsia"/>
        </w:rPr>
        <w:t xml:space="preserve">] </w:t>
      </w:r>
      <w:r>
        <w:rPr>
          <w:rFonts w:eastAsiaTheme="minorEastAsia" w:hint="eastAsia"/>
        </w:rPr>
        <w:t xml:space="preserve">  G. Wei and S. Ma.</w:t>
      </w:r>
      <w:proofErr w:type="gramEnd"/>
      <w:r>
        <w:rPr>
          <w:rFonts w:eastAsiaTheme="minorEastAsia" w:hint="eastAsia"/>
        </w:rPr>
        <w:t xml:space="preserve"> Implicit and Explicit Camera Calibration: Theory and Experiments. IEEE Transactions on Pattern Analysis and Machine Intelligence, 16(5): 469-481, May, 1994.</w:t>
      </w:r>
    </w:p>
  </w:endnote>
  <w:endnote w:id="8">
    <w:p w:rsidR="005A48E8" w:rsidRPr="00AD52FA" w:rsidRDefault="005A48E8" w:rsidP="00AD52FA">
      <w:pPr>
        <w:pStyle w:val="af1"/>
        <w:ind w:left="600" w:hangingChars="250" w:hanging="600"/>
        <w:rPr>
          <w:rFonts w:eastAsiaTheme="minorEastAsia"/>
        </w:rPr>
      </w:pPr>
      <w:proofErr w:type="gramStart"/>
      <w:r w:rsidRPr="00AD52FA">
        <w:rPr>
          <w:rFonts w:eastAsiaTheme="minorEastAsia" w:hint="eastAsia"/>
        </w:rPr>
        <w:t>[</w:t>
      </w:r>
      <w:r w:rsidRPr="00AD52FA">
        <w:rPr>
          <w:rStyle w:val="af5"/>
          <w:vertAlign w:val="baseline"/>
        </w:rPr>
        <w:endnoteRef/>
      </w:r>
      <w:r w:rsidRPr="00AD52FA">
        <w:rPr>
          <w:rFonts w:eastAsiaTheme="minorEastAsia" w:hint="eastAsia"/>
        </w:rPr>
        <w:t>]</w:t>
      </w:r>
      <w:r>
        <w:t xml:space="preserve"> </w:t>
      </w:r>
      <w:r>
        <w:rPr>
          <w:rFonts w:eastAsiaTheme="minorEastAsia" w:hint="eastAsia"/>
        </w:rPr>
        <w:t xml:space="preserve">  M. </w:t>
      </w:r>
      <w:proofErr w:type="spellStart"/>
      <w:r>
        <w:rPr>
          <w:rFonts w:eastAsiaTheme="minorEastAsia" w:hint="eastAsia"/>
        </w:rPr>
        <w:t>Qiu</w:t>
      </w:r>
      <w:proofErr w:type="spellEnd"/>
      <w:r>
        <w:rPr>
          <w:rFonts w:eastAsiaTheme="minorEastAsia" w:hint="eastAsia"/>
        </w:rPr>
        <w:t>, S. Ma and Y. Li. Overview of Camera Calibration for Computer Vision.</w:t>
      </w:r>
      <w:proofErr w:type="gramEnd"/>
      <w:r>
        <w:rPr>
          <w:rFonts w:eastAsiaTheme="minorEastAsia" w:hint="eastAsia"/>
        </w:rPr>
        <w:t xml:space="preserve"> </w:t>
      </w:r>
      <w:proofErr w:type="gramStart"/>
      <w:r>
        <w:rPr>
          <w:rFonts w:eastAsiaTheme="minorEastAsia" w:hint="eastAsia"/>
        </w:rPr>
        <w:t>ACTA .</w:t>
      </w:r>
      <w:proofErr w:type="gramEnd"/>
      <w:r>
        <w:rPr>
          <w:rFonts w:eastAsiaTheme="minorEastAsia" w:hint="eastAsia"/>
        </w:rPr>
        <w:t xml:space="preserve"> </w:t>
      </w:r>
      <w:proofErr w:type="spellStart"/>
      <w:r>
        <w:rPr>
          <w:rFonts w:eastAsiaTheme="minorEastAsia" w:hint="eastAsia"/>
        </w:rPr>
        <w:t>Automatica</w:t>
      </w:r>
      <w:proofErr w:type="spellEnd"/>
      <w:r>
        <w:rPr>
          <w:rFonts w:eastAsiaTheme="minorEastAsia" w:hint="eastAsia"/>
        </w:rPr>
        <w:t xml:space="preserve"> </w:t>
      </w:r>
      <w:proofErr w:type="spellStart"/>
      <w:r>
        <w:rPr>
          <w:rFonts w:eastAsiaTheme="minorEastAsia" w:hint="eastAsia"/>
        </w:rPr>
        <w:t>Sinica</w:t>
      </w:r>
      <w:proofErr w:type="spellEnd"/>
      <w:r>
        <w:rPr>
          <w:rFonts w:eastAsiaTheme="minorEastAsia" w:hint="eastAsia"/>
        </w:rPr>
        <w:t>. 26(1):43-55, 2000.</w:t>
      </w:r>
    </w:p>
  </w:endnote>
  <w:endnote w:id="9">
    <w:p w:rsidR="005A48E8" w:rsidRPr="00AD52FA" w:rsidRDefault="005A48E8">
      <w:pPr>
        <w:pStyle w:val="af1"/>
        <w:rPr>
          <w:rFonts w:eastAsiaTheme="minorEastAsia"/>
        </w:rPr>
      </w:pPr>
      <w:proofErr w:type="gramStart"/>
      <w:r w:rsidRPr="00AD52FA">
        <w:rPr>
          <w:rFonts w:eastAsiaTheme="minorEastAsia" w:hint="eastAsia"/>
        </w:rPr>
        <w:t>[</w:t>
      </w:r>
      <w:r w:rsidRPr="00AD52FA">
        <w:rPr>
          <w:rStyle w:val="af5"/>
          <w:vertAlign w:val="baseline"/>
        </w:rPr>
        <w:endnoteRef/>
      </w:r>
      <w:r w:rsidRPr="00AD52FA">
        <w:rPr>
          <w:rFonts w:eastAsiaTheme="minorEastAsia" w:hint="eastAsia"/>
        </w:rPr>
        <w:t>]</w:t>
      </w:r>
      <w:r>
        <w:rPr>
          <w:rFonts w:eastAsiaTheme="minorEastAsia" w:hint="eastAsia"/>
        </w:rPr>
        <w:t xml:space="preserve">   </w:t>
      </w:r>
      <w:r w:rsidRPr="00AD52FA">
        <w:rPr>
          <w:rFonts w:eastAsiaTheme="minorEastAsia"/>
        </w:rPr>
        <w:t>http://nlpr-web.ia.ac.cn/course/calibration.pdf</w:t>
      </w:r>
      <w:r>
        <w:rPr>
          <w:rFonts w:eastAsiaTheme="minorEastAsia" w:hint="eastAsia"/>
        </w:rPr>
        <w:t>.</w:t>
      </w:r>
      <w:proofErr w:type="gramEnd"/>
    </w:p>
  </w:endnote>
  <w:endnote w:id="10">
    <w:p w:rsidR="005A48E8" w:rsidRPr="00EB0BC5" w:rsidRDefault="005A48E8" w:rsidP="00EB0BC5">
      <w:pPr>
        <w:pStyle w:val="af1"/>
        <w:ind w:left="600" w:hangingChars="250" w:hanging="600"/>
        <w:rPr>
          <w:rFonts w:eastAsiaTheme="minorEastAsia"/>
        </w:rPr>
      </w:pPr>
      <w:r w:rsidRPr="00EB0BC5">
        <w:rPr>
          <w:rFonts w:eastAsiaTheme="minorEastAsia" w:hint="eastAsia"/>
        </w:rPr>
        <w:t>[</w:t>
      </w:r>
      <w:r w:rsidRPr="00EB0BC5">
        <w:rPr>
          <w:rStyle w:val="af5"/>
          <w:vertAlign w:val="baseline"/>
        </w:rPr>
        <w:endnoteRef/>
      </w:r>
      <w:proofErr w:type="gramStart"/>
      <w:r w:rsidRPr="00EB0BC5">
        <w:rPr>
          <w:rFonts w:eastAsiaTheme="minorEastAsia" w:hint="eastAsia"/>
        </w:rPr>
        <w:t>]</w:t>
      </w:r>
      <w:r w:rsidRPr="00EB0BC5">
        <w:t xml:space="preserve"> </w:t>
      </w:r>
      <w:r w:rsidRPr="00EB0BC5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R</w:t>
      </w:r>
      <w:proofErr w:type="gramEnd"/>
      <w:r>
        <w:rPr>
          <w:rFonts w:eastAsiaTheme="minorEastAsia" w:hint="eastAsia"/>
        </w:rPr>
        <w:t xml:space="preserve">. Y. Tsai. A Versatile Camera Calibration Technique for High-Accuracy 3D machine Vision Metrology Using Off-the-Shelf TV Cameras and Lenses. </w:t>
      </w:r>
      <w:proofErr w:type="gramStart"/>
      <w:r>
        <w:rPr>
          <w:rFonts w:eastAsiaTheme="minorEastAsia" w:hint="eastAsia"/>
        </w:rPr>
        <w:t>IEEE Journal of Robotics and Automation.</w:t>
      </w:r>
      <w:proofErr w:type="gramEnd"/>
      <w:r>
        <w:rPr>
          <w:rFonts w:eastAsiaTheme="minorEastAsia" w:hint="eastAsia"/>
        </w:rPr>
        <w:t xml:space="preserve"> 3(4):323-345, 1987.</w:t>
      </w:r>
    </w:p>
  </w:endnote>
  <w:endnote w:id="11">
    <w:p w:rsidR="005A48E8" w:rsidRPr="00EB0BC5" w:rsidRDefault="005A48E8" w:rsidP="00817850">
      <w:pPr>
        <w:pStyle w:val="af1"/>
        <w:rPr>
          <w:rFonts w:eastAsiaTheme="minorEastAsia"/>
        </w:rPr>
      </w:pPr>
      <w:r w:rsidRPr="00EB0BC5">
        <w:rPr>
          <w:rFonts w:eastAsiaTheme="minorEastAsia" w:hint="eastAsia"/>
        </w:rPr>
        <w:t>[</w:t>
      </w:r>
      <w:r w:rsidRPr="00EB0BC5">
        <w:rPr>
          <w:rStyle w:val="af5"/>
          <w:vertAlign w:val="baseline"/>
        </w:rPr>
        <w:endnoteRef/>
      </w:r>
      <w:proofErr w:type="gramStart"/>
      <w:r w:rsidRPr="00EB0BC5">
        <w:rPr>
          <w:rFonts w:eastAsiaTheme="minorEastAsia" w:hint="eastAsia"/>
        </w:rPr>
        <w:t>]</w:t>
      </w:r>
      <w:r w:rsidRPr="00EB0BC5">
        <w:t xml:space="preserve"> </w:t>
      </w:r>
      <w:r>
        <w:rPr>
          <w:rFonts w:eastAsiaTheme="minorEastAsia" w:hint="eastAsia"/>
        </w:rPr>
        <w:t xml:space="preserve"> </w:t>
      </w:r>
      <w:r w:rsidRPr="00EB0BC5">
        <w:rPr>
          <w:rFonts w:eastAsiaTheme="minorEastAsia"/>
        </w:rPr>
        <w:t>http</w:t>
      </w:r>
      <w:proofErr w:type="gramEnd"/>
      <w:r w:rsidRPr="00EB0BC5">
        <w:rPr>
          <w:rFonts w:eastAsiaTheme="minorEastAsia"/>
        </w:rPr>
        <w:t>://baike.baidu.com/view/380491.htm?fr=aladdin</w:t>
      </w:r>
      <w:r>
        <w:rPr>
          <w:rFonts w:eastAsiaTheme="minorEastAsia" w:hint="eastAsia"/>
        </w:rPr>
        <w:t>.</w:t>
      </w:r>
    </w:p>
  </w:endnote>
  <w:endnote w:id="12">
    <w:p w:rsidR="005A48E8" w:rsidRPr="00FA430B" w:rsidRDefault="005A48E8" w:rsidP="00FA430B">
      <w:pPr>
        <w:pStyle w:val="af1"/>
        <w:ind w:left="600" w:hangingChars="250" w:hanging="600"/>
        <w:jc w:val="both"/>
        <w:rPr>
          <w:rFonts w:eastAsiaTheme="minorEastAsia"/>
        </w:rPr>
      </w:pPr>
      <w:proofErr w:type="gramStart"/>
      <w:r w:rsidRPr="00FA430B">
        <w:rPr>
          <w:rFonts w:eastAsiaTheme="minorEastAsia" w:hint="eastAsia"/>
        </w:rPr>
        <w:t>[</w:t>
      </w:r>
      <w:r w:rsidRPr="00FA430B">
        <w:rPr>
          <w:rStyle w:val="af5"/>
          <w:vertAlign w:val="baseline"/>
        </w:rPr>
        <w:endnoteRef/>
      </w:r>
      <w:r w:rsidRPr="00FA430B">
        <w:rPr>
          <w:rFonts w:eastAsiaTheme="minorEastAsia" w:hint="eastAsia"/>
        </w:rPr>
        <w:t>]</w:t>
      </w:r>
      <w:r>
        <w:rPr>
          <w:rFonts w:eastAsiaTheme="minorEastAsia" w:hint="eastAsia"/>
        </w:rPr>
        <w:t xml:space="preserve"> P. </w:t>
      </w:r>
      <w:proofErr w:type="spellStart"/>
      <w:r>
        <w:rPr>
          <w:rFonts w:eastAsiaTheme="minorEastAsia" w:hint="eastAsia"/>
        </w:rPr>
        <w:t>Eisert</w:t>
      </w:r>
      <w:proofErr w:type="spellEnd"/>
      <w:r>
        <w:rPr>
          <w:rFonts w:eastAsiaTheme="minorEastAsia" w:hint="eastAsia"/>
        </w:rPr>
        <w:t xml:space="preserve">, E. Steinbach and B. </w:t>
      </w:r>
      <w:proofErr w:type="spellStart"/>
      <w:r>
        <w:rPr>
          <w:rFonts w:eastAsiaTheme="minorEastAsia" w:hint="eastAsia"/>
        </w:rPr>
        <w:t>Girod</w:t>
      </w:r>
      <w:proofErr w:type="spellEnd"/>
      <w:r>
        <w:rPr>
          <w:rFonts w:eastAsiaTheme="minorEastAsia" w:hint="eastAsia"/>
        </w:rPr>
        <w:t>.</w:t>
      </w:r>
      <w:proofErr w:type="gramEnd"/>
      <w:r>
        <w:rPr>
          <w:rFonts w:eastAsiaTheme="minorEastAsia" w:hint="eastAsia"/>
        </w:rPr>
        <w:t xml:space="preserve"> </w:t>
      </w:r>
      <w:proofErr w:type="gramStart"/>
      <w:r>
        <w:rPr>
          <w:rFonts w:eastAsiaTheme="minorEastAsia" w:hint="eastAsia"/>
        </w:rPr>
        <w:t xml:space="preserve">Multi-Hypothesis </w:t>
      </w:r>
      <w:r>
        <w:rPr>
          <w:rFonts w:eastAsiaTheme="minorEastAsia"/>
        </w:rPr>
        <w:t>Volumetric</w:t>
      </w:r>
      <w:r>
        <w:rPr>
          <w:rFonts w:eastAsiaTheme="minorEastAsia" w:hint="eastAsia"/>
        </w:rPr>
        <w:t xml:space="preserve"> Reconstruction of 3-D Objects </w:t>
      </w:r>
      <w:r>
        <w:rPr>
          <w:rFonts w:eastAsiaTheme="minorEastAsia"/>
        </w:rPr>
        <w:t>from</w:t>
      </w:r>
      <w:r>
        <w:rPr>
          <w:rFonts w:eastAsiaTheme="minorEastAsia" w:hint="eastAsia"/>
        </w:rPr>
        <w:t xml:space="preserve"> Multiple Calibrated Camera Views.</w:t>
      </w:r>
      <w:proofErr w:type="gramEnd"/>
      <w:r>
        <w:rPr>
          <w:rFonts w:eastAsiaTheme="minorEastAsia" w:hint="eastAsia"/>
        </w:rPr>
        <w:t xml:space="preserve"> </w:t>
      </w:r>
      <w:proofErr w:type="gramStart"/>
      <w:r>
        <w:rPr>
          <w:rFonts w:eastAsiaTheme="minorEastAsia" w:hint="eastAsia"/>
        </w:rPr>
        <w:t xml:space="preserve">Acoustics, Speech, and Signal Processing, IEEE </w:t>
      </w:r>
      <w:r>
        <w:rPr>
          <w:rFonts w:eastAsiaTheme="minorEastAsia"/>
        </w:rPr>
        <w:t>International</w:t>
      </w:r>
      <w:r>
        <w:rPr>
          <w:rFonts w:eastAsiaTheme="minorEastAsia" w:hint="eastAsia"/>
        </w:rPr>
        <w:t xml:space="preserve"> Conference on vol.6, 3509-3512, Mar. 1999.</w:t>
      </w:r>
      <w:proofErr w:type="gramEnd"/>
    </w:p>
  </w:endnote>
  <w:endnote w:id="13">
    <w:p w:rsidR="005A48E8" w:rsidRPr="00896B0F" w:rsidRDefault="005A48E8" w:rsidP="00896B0F">
      <w:pPr>
        <w:pStyle w:val="af1"/>
        <w:ind w:left="600" w:hangingChars="250" w:hanging="600"/>
        <w:rPr>
          <w:rFonts w:eastAsiaTheme="minorEastAsia"/>
        </w:rPr>
      </w:pPr>
      <w:proofErr w:type="gramStart"/>
      <w:r w:rsidRPr="00896B0F">
        <w:rPr>
          <w:rFonts w:eastAsiaTheme="minorEastAsia" w:hint="eastAsia"/>
        </w:rPr>
        <w:t>[</w:t>
      </w:r>
      <w:r w:rsidRPr="00896B0F">
        <w:rPr>
          <w:rStyle w:val="af5"/>
          <w:vertAlign w:val="baseline"/>
        </w:rPr>
        <w:endnoteRef/>
      </w:r>
      <w:r w:rsidRPr="00896B0F">
        <w:rPr>
          <w:rFonts w:eastAsiaTheme="minorEastAsia" w:hint="eastAsia"/>
        </w:rPr>
        <w:t>]</w:t>
      </w:r>
      <w:r w:rsidRPr="00896B0F">
        <w:t xml:space="preserve"> </w:t>
      </w:r>
      <w:r>
        <w:rPr>
          <w:rFonts w:eastAsiaTheme="minorEastAsia" w:hint="eastAsia"/>
        </w:rPr>
        <w:t xml:space="preserve">  O. D. </w:t>
      </w:r>
      <w:proofErr w:type="spellStart"/>
      <w:r>
        <w:rPr>
          <w:rFonts w:eastAsiaTheme="minorEastAsia" w:hint="eastAsia"/>
        </w:rPr>
        <w:t>Faugeras</w:t>
      </w:r>
      <w:proofErr w:type="spellEnd"/>
      <w:r>
        <w:rPr>
          <w:rFonts w:eastAsiaTheme="minorEastAsia" w:hint="eastAsia"/>
        </w:rPr>
        <w:t xml:space="preserve">, Q. </w:t>
      </w:r>
      <w:r>
        <w:rPr>
          <w:rFonts w:eastAsiaTheme="minorEastAsia"/>
        </w:rPr>
        <w:t>–</w:t>
      </w:r>
      <w:r>
        <w:rPr>
          <w:rFonts w:eastAsiaTheme="minorEastAsia" w:hint="eastAsia"/>
        </w:rPr>
        <w:t xml:space="preserve">T. </w:t>
      </w:r>
      <w:proofErr w:type="spellStart"/>
      <w:r>
        <w:rPr>
          <w:rFonts w:eastAsiaTheme="minorEastAsia" w:hint="eastAsia"/>
        </w:rPr>
        <w:t>Luong</w:t>
      </w:r>
      <w:proofErr w:type="spellEnd"/>
      <w:r>
        <w:rPr>
          <w:rFonts w:eastAsiaTheme="minorEastAsia" w:hint="eastAsia"/>
        </w:rPr>
        <w:t xml:space="preserve"> and S. J. </w:t>
      </w:r>
      <w:proofErr w:type="spellStart"/>
      <w:r>
        <w:rPr>
          <w:rFonts w:eastAsiaTheme="minorEastAsia" w:hint="eastAsia"/>
        </w:rPr>
        <w:t>Maybank</w:t>
      </w:r>
      <w:proofErr w:type="spellEnd"/>
      <w:r>
        <w:rPr>
          <w:rFonts w:eastAsiaTheme="minorEastAsia" w:hint="eastAsia"/>
        </w:rPr>
        <w:t>.</w:t>
      </w:r>
      <w:proofErr w:type="gramEnd"/>
      <w:r>
        <w:rPr>
          <w:rFonts w:eastAsiaTheme="minorEastAsia" w:hint="eastAsia"/>
        </w:rPr>
        <w:t xml:space="preserve"> Camera self-calibration: Theory and Experiments. Computer Vision: EECV</w:t>
      </w:r>
      <w:r>
        <w:rPr>
          <w:rFonts w:eastAsiaTheme="minorEastAsia"/>
        </w:rPr>
        <w:t>’</w:t>
      </w:r>
      <w:r>
        <w:rPr>
          <w:rFonts w:eastAsiaTheme="minorEastAsia" w:hint="eastAsia"/>
        </w:rPr>
        <w:t>92. Lecture Notes in Computer Science Vol.588, 321-334</w:t>
      </w:r>
      <w:proofErr w:type="gramStart"/>
      <w:r>
        <w:rPr>
          <w:rFonts w:eastAsiaTheme="minorEastAsia" w:hint="eastAsia"/>
        </w:rPr>
        <w:t>,1992</w:t>
      </w:r>
      <w:proofErr w:type="gramEnd"/>
      <w:r>
        <w:rPr>
          <w:rFonts w:eastAsiaTheme="minorEastAsia" w:hint="eastAsia"/>
        </w:rPr>
        <w:t>.</w:t>
      </w:r>
    </w:p>
  </w:endnote>
  <w:endnote w:id="14">
    <w:p w:rsidR="005A48E8" w:rsidRPr="00A724A3" w:rsidRDefault="005A48E8" w:rsidP="007840CC">
      <w:pPr>
        <w:pStyle w:val="af1"/>
        <w:ind w:left="600" w:hangingChars="250" w:hanging="600"/>
        <w:rPr>
          <w:rFonts w:eastAsiaTheme="minorEastAsia"/>
        </w:rPr>
      </w:pPr>
      <w:proofErr w:type="gramStart"/>
      <w:r w:rsidRPr="00A724A3">
        <w:rPr>
          <w:rFonts w:eastAsiaTheme="minorEastAsia" w:hint="eastAsia"/>
        </w:rPr>
        <w:t>[</w:t>
      </w:r>
      <w:r w:rsidRPr="00A724A3">
        <w:rPr>
          <w:rStyle w:val="af5"/>
          <w:vertAlign w:val="baseline"/>
        </w:rPr>
        <w:endnoteRef/>
      </w:r>
      <w:r w:rsidRPr="00A724A3">
        <w:rPr>
          <w:rFonts w:eastAsiaTheme="minorEastAsia" w:hint="eastAsia"/>
        </w:rPr>
        <w:t>]</w:t>
      </w:r>
      <w:r>
        <w:t xml:space="preserve"> </w:t>
      </w:r>
      <w:r>
        <w:rPr>
          <w:rFonts w:eastAsiaTheme="minorEastAsia" w:hint="eastAsia"/>
        </w:rPr>
        <w:t xml:space="preserve">  M. </w:t>
      </w:r>
      <w:proofErr w:type="spellStart"/>
      <w:r>
        <w:rPr>
          <w:rFonts w:eastAsiaTheme="minorEastAsia" w:hint="eastAsia"/>
        </w:rPr>
        <w:t>Pollefeys</w:t>
      </w:r>
      <w:proofErr w:type="spellEnd"/>
      <w:r>
        <w:rPr>
          <w:rFonts w:eastAsiaTheme="minorEastAsia" w:hint="eastAsia"/>
        </w:rPr>
        <w:t xml:space="preserve">, R. Koch and L. V. </w:t>
      </w:r>
      <w:proofErr w:type="spellStart"/>
      <w:r>
        <w:rPr>
          <w:rFonts w:eastAsiaTheme="minorEastAsia" w:hint="eastAsia"/>
        </w:rPr>
        <w:t>Gool</w:t>
      </w:r>
      <w:proofErr w:type="spellEnd"/>
      <w:r>
        <w:rPr>
          <w:rFonts w:eastAsiaTheme="minorEastAsia" w:hint="eastAsia"/>
        </w:rPr>
        <w:t>.</w:t>
      </w:r>
      <w:proofErr w:type="gramEnd"/>
      <w:r>
        <w:rPr>
          <w:rFonts w:eastAsiaTheme="minorEastAsia" w:hint="eastAsia"/>
        </w:rPr>
        <w:t xml:space="preserve"> Self=Calibration and Metric Reconstruction </w:t>
      </w:r>
      <w:proofErr w:type="spellStart"/>
      <w:r>
        <w:rPr>
          <w:rFonts w:eastAsiaTheme="minorEastAsia" w:hint="eastAsia"/>
        </w:rPr>
        <w:t>Inspite</w:t>
      </w:r>
      <w:proofErr w:type="spellEnd"/>
      <w:r>
        <w:rPr>
          <w:rFonts w:eastAsiaTheme="minorEastAsia" w:hint="eastAsia"/>
        </w:rPr>
        <w:t xml:space="preserve"> of Varying and Unknown Intrinsic Camera parameters. </w:t>
      </w:r>
      <w:proofErr w:type="gramStart"/>
      <w:r>
        <w:rPr>
          <w:rFonts w:eastAsiaTheme="minorEastAsia" w:hint="eastAsia"/>
        </w:rPr>
        <w:t>International Journal of Computer Vision.</w:t>
      </w:r>
      <w:proofErr w:type="gramEnd"/>
      <w:r>
        <w:rPr>
          <w:rFonts w:eastAsiaTheme="minorEastAsia" w:hint="eastAsia"/>
        </w:rPr>
        <w:t xml:space="preserve"> 32(1): 7-25. August, 1999.</w:t>
      </w:r>
    </w:p>
  </w:endnote>
  <w:endnote w:id="15">
    <w:p w:rsidR="005A48E8" w:rsidRPr="000F3331" w:rsidRDefault="005A48E8" w:rsidP="000F3331">
      <w:pPr>
        <w:pStyle w:val="af1"/>
        <w:ind w:left="600" w:hangingChars="250" w:hanging="600"/>
        <w:rPr>
          <w:rFonts w:eastAsiaTheme="minorEastAsia"/>
        </w:rPr>
      </w:pPr>
      <w:r w:rsidRPr="000F3331">
        <w:rPr>
          <w:rFonts w:eastAsiaTheme="minorEastAsia" w:hint="eastAsia"/>
        </w:rPr>
        <w:t>[</w:t>
      </w:r>
      <w:r w:rsidRPr="000F3331">
        <w:rPr>
          <w:rStyle w:val="af5"/>
          <w:vertAlign w:val="baseline"/>
        </w:rPr>
        <w:endnoteRef/>
      </w:r>
      <w:proofErr w:type="gramStart"/>
      <w:r w:rsidRPr="000F3331">
        <w:rPr>
          <w:rFonts w:eastAsiaTheme="minorEastAsia" w:hint="eastAsia"/>
        </w:rPr>
        <w:t>]</w:t>
      </w:r>
      <w:r w:rsidRPr="000F3331">
        <w:t xml:space="preserve"> </w:t>
      </w:r>
      <w:r>
        <w:rPr>
          <w:rFonts w:eastAsiaTheme="minorEastAsia" w:hint="eastAsia"/>
        </w:rPr>
        <w:t xml:space="preserve"> P</w:t>
      </w:r>
      <w:proofErr w:type="gramEnd"/>
      <w:r>
        <w:rPr>
          <w:rFonts w:eastAsiaTheme="minorEastAsia" w:hint="eastAsia"/>
        </w:rPr>
        <w:t xml:space="preserve">. </w:t>
      </w:r>
      <w:proofErr w:type="spellStart"/>
      <w:r>
        <w:rPr>
          <w:rFonts w:eastAsiaTheme="minorEastAsia" w:hint="eastAsia"/>
        </w:rPr>
        <w:t>Hu</w:t>
      </w:r>
      <w:proofErr w:type="spellEnd"/>
      <w:r>
        <w:rPr>
          <w:rFonts w:eastAsiaTheme="minorEastAsia" w:hint="eastAsia"/>
        </w:rPr>
        <w:t>, N. Li and L. Zhao. A Novel Approach for Camera calibration based on Vanishing points.</w:t>
      </w:r>
      <w:r w:rsidRPr="007840CC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T</w:t>
      </w:r>
      <w:r>
        <w:t xml:space="preserve">he </w:t>
      </w:r>
      <w:r>
        <w:rPr>
          <w:rFonts w:eastAsiaTheme="minorEastAsia" w:hint="eastAsia"/>
        </w:rPr>
        <w:t>13</w:t>
      </w:r>
      <w:r>
        <w:t>th National Academic Conference on image and graphics</w:t>
      </w:r>
      <w:r>
        <w:rPr>
          <w:rFonts w:eastAsiaTheme="minorEastAsia" w:hint="eastAsia"/>
        </w:rPr>
        <w:t>, Nanjing, China.</w:t>
      </w:r>
    </w:p>
  </w:endnote>
  <w:endnote w:id="16">
    <w:p w:rsidR="005A48E8" w:rsidRPr="005D33F6" w:rsidRDefault="005A48E8" w:rsidP="005D33F6">
      <w:pPr>
        <w:pStyle w:val="af1"/>
        <w:ind w:left="600" w:hangingChars="250" w:hanging="600"/>
        <w:rPr>
          <w:rFonts w:eastAsiaTheme="minorEastAsia"/>
        </w:rPr>
      </w:pPr>
      <w:r w:rsidRPr="005D33F6">
        <w:rPr>
          <w:rFonts w:eastAsiaTheme="minorEastAsia" w:hint="eastAsia"/>
        </w:rPr>
        <w:t>[</w:t>
      </w:r>
      <w:r w:rsidRPr="005D33F6">
        <w:rPr>
          <w:rStyle w:val="af5"/>
          <w:vertAlign w:val="baseline"/>
        </w:rPr>
        <w:endnoteRef/>
      </w:r>
      <w:proofErr w:type="gramStart"/>
      <w:r w:rsidRPr="005D33F6">
        <w:rPr>
          <w:rFonts w:eastAsiaTheme="minorEastAsia" w:hint="eastAsia"/>
        </w:rPr>
        <w:t>]</w:t>
      </w:r>
      <w:r w:rsidRPr="005D33F6">
        <w:t xml:space="preserve"> </w:t>
      </w:r>
      <w:r>
        <w:rPr>
          <w:rFonts w:eastAsiaTheme="minorEastAsia" w:hint="eastAsia"/>
        </w:rPr>
        <w:t xml:space="preserve"> S</w:t>
      </w:r>
      <w:proofErr w:type="gramEnd"/>
      <w:r>
        <w:rPr>
          <w:rFonts w:eastAsiaTheme="minorEastAsia" w:hint="eastAsia"/>
        </w:rPr>
        <w:t xml:space="preserve">. Ma. </w:t>
      </w:r>
      <w:proofErr w:type="gramStart"/>
      <w:r>
        <w:rPr>
          <w:rFonts w:eastAsiaTheme="minorEastAsia" w:hint="eastAsia"/>
        </w:rPr>
        <w:t>A self-calibration Technique for Active Vision Systems.</w:t>
      </w:r>
      <w:proofErr w:type="gramEnd"/>
      <w:r>
        <w:rPr>
          <w:rFonts w:eastAsiaTheme="minorEastAsia" w:hint="eastAsia"/>
        </w:rPr>
        <w:t xml:space="preserve"> IEEE Transactions on Robotics and Automation, 12(1):114-121. Feb., 1996.</w:t>
      </w:r>
    </w:p>
  </w:endnote>
  <w:endnote w:id="17">
    <w:p w:rsidR="005A48E8" w:rsidRPr="0018610D" w:rsidRDefault="005A48E8" w:rsidP="00250A6E">
      <w:pPr>
        <w:pStyle w:val="af1"/>
        <w:ind w:left="600" w:hangingChars="250" w:hanging="600"/>
        <w:jc w:val="both"/>
        <w:rPr>
          <w:rFonts w:eastAsiaTheme="minorEastAsia"/>
        </w:rPr>
      </w:pPr>
      <w:proofErr w:type="gramStart"/>
      <w:r>
        <w:rPr>
          <w:rFonts w:eastAsiaTheme="minorEastAsia" w:hint="eastAsia"/>
        </w:rPr>
        <w:t>[</w:t>
      </w:r>
      <w:r w:rsidRPr="0018610D">
        <w:rPr>
          <w:rStyle w:val="af5"/>
          <w:vertAlign w:val="baseline"/>
        </w:rPr>
        <w:endnoteRef/>
      </w:r>
      <w:r>
        <w:rPr>
          <w:rFonts w:eastAsiaTheme="minorEastAsia" w:hint="eastAsia"/>
        </w:rPr>
        <w:t>]</w:t>
      </w:r>
      <w:r>
        <w:t xml:space="preserve"> </w:t>
      </w:r>
      <w:r>
        <w:rPr>
          <w:rFonts w:eastAsiaTheme="minorEastAsia" w:hint="eastAsia"/>
        </w:rPr>
        <w:tab/>
        <w:t xml:space="preserve">Z. Zhang and A. </w:t>
      </w:r>
      <w:proofErr w:type="spellStart"/>
      <w:r>
        <w:rPr>
          <w:rFonts w:eastAsiaTheme="minorEastAsia" w:hint="eastAsia"/>
        </w:rPr>
        <w:t>Flecible</w:t>
      </w:r>
      <w:proofErr w:type="spellEnd"/>
      <w:r>
        <w:rPr>
          <w:rFonts w:eastAsiaTheme="minorEastAsia" w:hint="eastAsia"/>
        </w:rPr>
        <w:t>.</w:t>
      </w:r>
      <w:proofErr w:type="gramEnd"/>
      <w:r>
        <w:rPr>
          <w:rFonts w:eastAsiaTheme="minorEastAsia" w:hint="eastAsia"/>
        </w:rPr>
        <w:t xml:space="preserve"> </w:t>
      </w:r>
      <w:proofErr w:type="gramStart"/>
      <w:r>
        <w:rPr>
          <w:rFonts w:eastAsiaTheme="minorEastAsia" w:hint="eastAsia"/>
        </w:rPr>
        <w:t>New Technique for Camera Calibration, IEEE Transaction on pattern analysis and machine intelligence, 22(11), November 2000.</w:t>
      </w:r>
      <w:proofErr w:type="gramEnd"/>
    </w:p>
  </w:endnote>
  <w:endnote w:id="18">
    <w:p w:rsidR="005A48E8" w:rsidRPr="00C87ED0" w:rsidRDefault="005A48E8" w:rsidP="00250A6E">
      <w:pPr>
        <w:pStyle w:val="af1"/>
        <w:ind w:left="600" w:hangingChars="250" w:hanging="600"/>
        <w:jc w:val="both"/>
        <w:rPr>
          <w:rFonts w:cs="Times New Roman"/>
          <w:szCs w:val="24"/>
        </w:rPr>
      </w:pPr>
      <w:r w:rsidRPr="00C87ED0">
        <w:rPr>
          <w:rStyle w:val="af5"/>
          <w:rFonts w:cs="Times New Roman"/>
          <w:szCs w:val="24"/>
          <w:vertAlign w:val="baseline"/>
        </w:rPr>
        <w:t>[</w:t>
      </w:r>
      <w:r w:rsidRPr="00C87ED0">
        <w:rPr>
          <w:rStyle w:val="af5"/>
          <w:rFonts w:cs="Times New Roman"/>
          <w:szCs w:val="24"/>
          <w:vertAlign w:val="baseline"/>
        </w:rPr>
        <w:endnoteRef/>
      </w:r>
      <w:r w:rsidRPr="00C87ED0">
        <w:rPr>
          <w:rStyle w:val="af5"/>
          <w:rFonts w:cs="Times New Roman"/>
          <w:szCs w:val="24"/>
          <w:vertAlign w:val="baseline"/>
        </w:rPr>
        <w:t>]</w:t>
      </w:r>
      <w:r w:rsidRPr="00C87ED0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proofErr w:type="gramStart"/>
      <w:r>
        <w:rPr>
          <w:rFonts w:cs="Times New Roman"/>
          <w:kern w:val="0"/>
          <w:szCs w:val="24"/>
        </w:rPr>
        <w:t>A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Ruta</w:t>
      </w:r>
      <w:proofErr w:type="spellEnd"/>
      <w:r>
        <w:rPr>
          <w:rFonts w:cs="Times New Roman"/>
          <w:kern w:val="0"/>
          <w:szCs w:val="24"/>
        </w:rPr>
        <w:t>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Y.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C87ED0">
        <w:rPr>
          <w:rFonts w:cs="Times New Roman"/>
          <w:kern w:val="0"/>
          <w:szCs w:val="24"/>
        </w:rPr>
        <w:t xml:space="preserve">Li </w:t>
      </w:r>
      <w:r>
        <w:rPr>
          <w:rFonts w:eastAsiaTheme="minorEastAsia" w:cs="Times New Roman" w:hint="eastAsia"/>
          <w:kern w:val="0"/>
          <w:szCs w:val="24"/>
        </w:rPr>
        <w:t>and</w:t>
      </w:r>
      <w:r>
        <w:rPr>
          <w:rFonts w:cs="Times New Roman"/>
          <w:kern w:val="0"/>
          <w:szCs w:val="24"/>
        </w:rPr>
        <w:t xml:space="preserve"> X.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C87ED0">
        <w:rPr>
          <w:rFonts w:cs="Times New Roman"/>
          <w:kern w:val="0"/>
          <w:szCs w:val="24"/>
        </w:rPr>
        <w:t>Liu</w:t>
      </w:r>
      <w:r>
        <w:rPr>
          <w:rFonts w:eastAsiaTheme="minorEastAsia" w:cs="Times New Roman" w:hint="eastAsia"/>
          <w:kern w:val="0"/>
          <w:szCs w:val="24"/>
        </w:rPr>
        <w:t>.</w:t>
      </w:r>
      <w:proofErr w:type="gramEnd"/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C87ED0">
        <w:rPr>
          <w:rFonts w:cs="Times New Roman"/>
          <w:kern w:val="0"/>
          <w:szCs w:val="24"/>
        </w:rPr>
        <w:t>Real-time traffic sign recognition from video by class-specific discriminative features. Pa</w:t>
      </w:r>
      <w:r>
        <w:rPr>
          <w:rFonts w:cs="Times New Roman"/>
          <w:kern w:val="0"/>
          <w:szCs w:val="24"/>
        </w:rPr>
        <w:t>ttern Recognition, 43</w:t>
      </w:r>
      <w:r>
        <w:rPr>
          <w:rFonts w:eastAsiaTheme="minorEastAsia" w:cs="Times New Roman" w:hint="eastAsia"/>
          <w:kern w:val="0"/>
          <w:szCs w:val="24"/>
        </w:rPr>
        <w:t>(</w:t>
      </w:r>
      <w:r w:rsidRPr="00C87ED0">
        <w:rPr>
          <w:rFonts w:cs="Times New Roman"/>
          <w:kern w:val="0"/>
          <w:szCs w:val="24"/>
        </w:rPr>
        <w:t>1</w:t>
      </w:r>
      <w:r>
        <w:rPr>
          <w:rFonts w:eastAsiaTheme="minorEastAsia" w:cs="Times New Roman" w:hint="eastAsia"/>
          <w:kern w:val="0"/>
          <w:szCs w:val="24"/>
        </w:rPr>
        <w:t>):</w:t>
      </w:r>
      <w:r w:rsidRPr="00C87ED0">
        <w:rPr>
          <w:rFonts w:cs="Times New Roman"/>
          <w:kern w:val="0"/>
          <w:szCs w:val="24"/>
        </w:rPr>
        <w:t>416</w:t>
      </w:r>
      <w:r>
        <w:rPr>
          <w:rFonts w:eastAsiaTheme="minorEastAsia" w:cs="Times New Roman" w:hint="eastAsia"/>
          <w:kern w:val="0"/>
          <w:szCs w:val="24"/>
        </w:rPr>
        <w:t xml:space="preserve"> - </w:t>
      </w:r>
      <w:r w:rsidRPr="00C87ED0">
        <w:rPr>
          <w:rFonts w:cs="Times New Roman"/>
          <w:kern w:val="0"/>
          <w:szCs w:val="24"/>
        </w:rPr>
        <w:t>430, 2010.</w:t>
      </w:r>
    </w:p>
  </w:endnote>
  <w:endnote w:id="19">
    <w:p w:rsidR="005A48E8" w:rsidRPr="004E02B2" w:rsidRDefault="005A48E8" w:rsidP="003057E5">
      <w:pPr>
        <w:pStyle w:val="af1"/>
        <w:ind w:left="600" w:hangingChars="250" w:hanging="600"/>
        <w:jc w:val="both"/>
        <w:rPr>
          <w:rFonts w:eastAsiaTheme="minorEastAsia" w:cs="Times New Roman"/>
          <w:color w:val="000000" w:themeColor="text1"/>
          <w:kern w:val="0"/>
          <w:szCs w:val="24"/>
        </w:rPr>
      </w:pPr>
      <w:r w:rsidRPr="00C87ED0">
        <w:rPr>
          <w:rStyle w:val="af5"/>
          <w:rFonts w:cs="Times New Roman"/>
          <w:szCs w:val="24"/>
          <w:vertAlign w:val="baseline"/>
        </w:rPr>
        <w:t>[</w:t>
      </w:r>
      <w:r w:rsidRPr="00C87ED0">
        <w:rPr>
          <w:rStyle w:val="af5"/>
          <w:rFonts w:cs="Times New Roman"/>
          <w:szCs w:val="24"/>
          <w:vertAlign w:val="baseline"/>
        </w:rPr>
        <w:endnoteRef/>
      </w:r>
      <w:r w:rsidRPr="00C87ED0">
        <w:rPr>
          <w:rStyle w:val="af5"/>
          <w:rFonts w:cs="Times New Roman"/>
          <w:szCs w:val="24"/>
          <w:vertAlign w:val="baseline"/>
        </w:rPr>
        <w:t>]</w:t>
      </w:r>
      <w:r w:rsidRPr="00C87ED0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color w:val="000000" w:themeColor="text1"/>
          <w:kern w:val="0"/>
          <w:szCs w:val="24"/>
        </w:rPr>
        <w:t>S.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proofErr w:type="spellStart"/>
      <w:r w:rsidRPr="00C87ED0">
        <w:rPr>
          <w:rFonts w:cs="Times New Roman"/>
          <w:color w:val="000000" w:themeColor="text1"/>
          <w:kern w:val="0"/>
          <w:szCs w:val="24"/>
        </w:rPr>
        <w:t>M</w:t>
      </w:r>
      <w:r>
        <w:rPr>
          <w:rFonts w:cs="Times New Roman"/>
          <w:color w:val="000000" w:themeColor="text1"/>
          <w:kern w:val="0"/>
          <w:szCs w:val="24"/>
        </w:rPr>
        <w:t>arsi</w:t>
      </w:r>
      <w:proofErr w:type="spellEnd"/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, G. </w:t>
      </w:r>
      <w:proofErr w:type="spellStart"/>
      <w:r>
        <w:rPr>
          <w:rFonts w:eastAsiaTheme="minorEastAsia" w:cs="Times New Roman" w:hint="eastAsia"/>
          <w:color w:val="000000" w:themeColor="text1"/>
          <w:kern w:val="0"/>
          <w:szCs w:val="24"/>
        </w:rPr>
        <w:t>Impoco</w:t>
      </w:r>
      <w:proofErr w:type="spellEnd"/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and A. </w:t>
      </w:r>
      <w:proofErr w:type="spellStart"/>
      <w:r>
        <w:rPr>
          <w:rFonts w:eastAsiaTheme="minorEastAsia" w:cs="Times New Roman" w:hint="eastAsia"/>
          <w:color w:val="000000" w:themeColor="text1"/>
          <w:kern w:val="0"/>
          <w:szCs w:val="24"/>
        </w:rPr>
        <w:t>Ukovich</w:t>
      </w:r>
      <w:proofErr w:type="spellEnd"/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. </w:t>
      </w:r>
      <w:r w:rsidRPr="00C87ED0">
        <w:rPr>
          <w:rFonts w:cs="Times New Roman"/>
          <w:color w:val="000000" w:themeColor="text1"/>
          <w:kern w:val="0"/>
          <w:szCs w:val="24"/>
        </w:rPr>
        <w:t xml:space="preserve">Video 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e</w:t>
      </w:r>
      <w:r w:rsidRPr="00C87ED0">
        <w:rPr>
          <w:rFonts w:cs="Times New Roman"/>
          <w:color w:val="000000" w:themeColor="text1"/>
          <w:kern w:val="0"/>
          <w:szCs w:val="24"/>
        </w:rPr>
        <w:t>nhancement and</w:t>
      </w:r>
      <w:r>
        <w:rPr>
          <w:rFonts w:cs="Times New Roman"/>
          <w:color w:val="000000" w:themeColor="text1"/>
          <w:kern w:val="0"/>
          <w:szCs w:val="24"/>
        </w:rPr>
        <w:t xml:space="preserve"> 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d</w:t>
      </w:r>
      <w:r>
        <w:rPr>
          <w:rFonts w:cs="Times New Roman"/>
          <w:color w:val="000000" w:themeColor="text1"/>
          <w:kern w:val="0"/>
          <w:szCs w:val="24"/>
        </w:rPr>
        <w:t xml:space="preserve">ynamic 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r</w:t>
      </w:r>
      <w:r>
        <w:rPr>
          <w:rFonts w:cs="Times New Roman"/>
          <w:color w:val="000000" w:themeColor="text1"/>
          <w:kern w:val="0"/>
          <w:szCs w:val="24"/>
        </w:rPr>
        <w:t>ange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c</w:t>
      </w:r>
      <w:r>
        <w:rPr>
          <w:rFonts w:cs="Times New Roman"/>
          <w:color w:val="000000" w:themeColor="text1"/>
          <w:kern w:val="0"/>
          <w:szCs w:val="24"/>
        </w:rPr>
        <w:t>ontrol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 w:rsidRPr="00C87ED0">
        <w:rPr>
          <w:rFonts w:cs="Times New Roman"/>
          <w:color w:val="000000" w:themeColor="text1"/>
          <w:kern w:val="0"/>
          <w:szCs w:val="24"/>
        </w:rPr>
        <w:t xml:space="preserve">of HDR 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s</w:t>
      </w:r>
      <w:r w:rsidRPr="00C87ED0">
        <w:rPr>
          <w:rFonts w:cs="Times New Roman"/>
          <w:color w:val="000000" w:themeColor="text1"/>
          <w:kern w:val="0"/>
          <w:szCs w:val="24"/>
        </w:rPr>
        <w:t xml:space="preserve">equences for 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a</w:t>
      </w:r>
      <w:r w:rsidRPr="00C87ED0">
        <w:rPr>
          <w:rFonts w:cs="Times New Roman"/>
          <w:color w:val="000000" w:themeColor="text1"/>
          <w:kern w:val="0"/>
          <w:szCs w:val="24"/>
        </w:rPr>
        <w:t xml:space="preserve">utomotive 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a</w:t>
      </w:r>
      <w:r w:rsidRPr="00C87ED0">
        <w:rPr>
          <w:rFonts w:cs="Times New Roman"/>
          <w:color w:val="000000" w:themeColor="text1"/>
          <w:kern w:val="0"/>
          <w:szCs w:val="24"/>
        </w:rPr>
        <w:t>pplications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. </w:t>
      </w:r>
      <w:proofErr w:type="gramStart"/>
      <w:r w:rsidRPr="00C87ED0">
        <w:rPr>
          <w:rFonts w:cs="Times New Roman"/>
          <w:iCs/>
          <w:color w:val="000000" w:themeColor="text1"/>
          <w:kern w:val="0"/>
          <w:szCs w:val="24"/>
        </w:rPr>
        <w:t>EURASIP</w:t>
      </w:r>
      <w:r>
        <w:rPr>
          <w:rFonts w:eastAsiaTheme="minorEastAsia" w:cs="Times New Roman" w:hint="eastAsia"/>
          <w:iCs/>
          <w:color w:val="000000" w:themeColor="text1"/>
          <w:kern w:val="0"/>
          <w:szCs w:val="24"/>
        </w:rPr>
        <w:t>.</w:t>
      </w:r>
      <w:proofErr w:type="gramEnd"/>
      <w:r>
        <w:rPr>
          <w:rFonts w:eastAsiaTheme="minorEastAsia" w:cs="Times New Roman" w:hint="eastAsia"/>
          <w:iCs/>
          <w:color w:val="000000" w:themeColor="text1"/>
          <w:kern w:val="0"/>
          <w:szCs w:val="24"/>
        </w:rPr>
        <w:t xml:space="preserve"> </w:t>
      </w:r>
      <w:proofErr w:type="gramStart"/>
      <w:r>
        <w:rPr>
          <w:rFonts w:cs="Times New Roman"/>
          <w:iCs/>
          <w:color w:val="000000" w:themeColor="text1"/>
          <w:kern w:val="0"/>
          <w:szCs w:val="24"/>
        </w:rPr>
        <w:t>Advances</w:t>
      </w:r>
      <w:r>
        <w:rPr>
          <w:rFonts w:eastAsiaTheme="minorEastAsia" w:cs="Times New Roman" w:hint="eastAsia"/>
          <w:iCs/>
          <w:color w:val="000000" w:themeColor="text1"/>
          <w:kern w:val="0"/>
          <w:szCs w:val="24"/>
        </w:rPr>
        <w:t xml:space="preserve"> </w:t>
      </w:r>
      <w:r w:rsidRPr="00C87ED0">
        <w:rPr>
          <w:rFonts w:cs="Times New Roman"/>
          <w:iCs/>
          <w:color w:val="000000" w:themeColor="text1"/>
          <w:kern w:val="0"/>
          <w:szCs w:val="24"/>
        </w:rPr>
        <w:t>in Signal Processing</w:t>
      </w:r>
      <w:r w:rsidRPr="00C87ED0">
        <w:rPr>
          <w:rFonts w:cs="Times New Roman"/>
          <w:color w:val="000000" w:themeColor="text1"/>
          <w:kern w:val="0"/>
          <w:szCs w:val="24"/>
        </w:rPr>
        <w:t>, p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age </w:t>
      </w:r>
      <w:r>
        <w:rPr>
          <w:rFonts w:cs="Times New Roman"/>
          <w:color w:val="000000" w:themeColor="text1"/>
          <w:kern w:val="0"/>
          <w:szCs w:val="24"/>
        </w:rPr>
        <w:t>9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, 2007.</w:t>
      </w:r>
      <w:proofErr w:type="gramEnd"/>
    </w:p>
  </w:endnote>
  <w:endnote w:id="20">
    <w:p w:rsidR="005A48E8" w:rsidRPr="00AE67BA" w:rsidRDefault="005A48E8" w:rsidP="00250A6E">
      <w:pPr>
        <w:pStyle w:val="af1"/>
        <w:ind w:left="600" w:hangingChars="250" w:hanging="600"/>
        <w:jc w:val="both"/>
        <w:rPr>
          <w:rFonts w:eastAsiaTheme="minorEastAsia"/>
        </w:rPr>
      </w:pPr>
      <w:r w:rsidRPr="00AE67BA">
        <w:rPr>
          <w:rFonts w:eastAsiaTheme="minorEastAsia" w:hint="eastAsia"/>
        </w:rPr>
        <w:t>[</w:t>
      </w:r>
      <w:r w:rsidRPr="00AE67BA">
        <w:rPr>
          <w:rStyle w:val="af5"/>
          <w:vertAlign w:val="baseline"/>
        </w:rPr>
        <w:endnoteRef/>
      </w:r>
      <w:r w:rsidRPr="00AE67BA">
        <w:rPr>
          <w:rFonts w:eastAsiaTheme="minorEastAsia" w:hint="eastAsia"/>
        </w:rPr>
        <w:t>]</w:t>
      </w:r>
      <w:r>
        <w:rPr>
          <w:rFonts w:eastAsiaTheme="minorEastAsia" w:hint="eastAsia"/>
        </w:rPr>
        <w:tab/>
        <w:t xml:space="preserve">E. </w:t>
      </w:r>
      <w:proofErr w:type="spellStart"/>
      <w:r>
        <w:rPr>
          <w:rFonts w:eastAsiaTheme="minorEastAsia" w:hint="eastAsia"/>
        </w:rPr>
        <w:t>Reinhard</w:t>
      </w:r>
      <w:proofErr w:type="spellEnd"/>
      <w:r>
        <w:rPr>
          <w:rFonts w:eastAsiaTheme="minorEastAsia" w:hint="eastAsia"/>
        </w:rPr>
        <w:t xml:space="preserve">, W. </w:t>
      </w:r>
      <w:proofErr w:type="spellStart"/>
      <w:r>
        <w:rPr>
          <w:rFonts w:eastAsiaTheme="minorEastAsia" w:hint="eastAsia"/>
        </w:rPr>
        <w:t>Heidrich</w:t>
      </w:r>
      <w:proofErr w:type="spellEnd"/>
      <w:r>
        <w:rPr>
          <w:rFonts w:eastAsiaTheme="minorEastAsia" w:hint="eastAsia"/>
        </w:rPr>
        <w:t xml:space="preserve">, P. </w:t>
      </w:r>
      <w:proofErr w:type="spellStart"/>
      <w:r>
        <w:rPr>
          <w:rFonts w:eastAsiaTheme="minorEastAsia" w:hint="eastAsia"/>
        </w:rPr>
        <w:t>Debevec</w:t>
      </w:r>
      <w:proofErr w:type="spellEnd"/>
      <w:r>
        <w:rPr>
          <w:rFonts w:eastAsiaTheme="minorEastAsia" w:hint="eastAsia"/>
        </w:rPr>
        <w:t xml:space="preserve">, S. </w:t>
      </w:r>
      <w:proofErr w:type="spellStart"/>
      <w:r>
        <w:rPr>
          <w:rFonts w:eastAsiaTheme="minorEastAsia" w:hint="eastAsia"/>
        </w:rPr>
        <w:t>Pattanaik</w:t>
      </w:r>
      <w:proofErr w:type="spellEnd"/>
      <w:r>
        <w:rPr>
          <w:rFonts w:eastAsiaTheme="minorEastAsia" w:hint="eastAsia"/>
        </w:rPr>
        <w:t xml:space="preserve">, G. Ward and K. </w:t>
      </w:r>
      <w:proofErr w:type="spellStart"/>
      <w:r>
        <w:rPr>
          <w:rFonts w:eastAsiaTheme="minorEastAsia" w:hint="eastAsia"/>
        </w:rPr>
        <w:t>Myszkowski</w:t>
      </w:r>
      <w:proofErr w:type="spellEnd"/>
      <w:r>
        <w:rPr>
          <w:rFonts w:eastAsiaTheme="minorEastAsia" w:hint="eastAsia"/>
        </w:rPr>
        <w:t xml:space="preserve">. </w:t>
      </w:r>
      <w:r w:rsidRPr="00AE67BA">
        <w:rPr>
          <w:rFonts w:eastAsiaTheme="minorEastAsia" w:hint="eastAsia"/>
          <w:i/>
        </w:rPr>
        <w:t xml:space="preserve">High </w:t>
      </w:r>
      <w:r>
        <w:rPr>
          <w:rFonts w:eastAsiaTheme="minorEastAsia" w:hint="eastAsia"/>
          <w:i/>
        </w:rPr>
        <w:t>D</w:t>
      </w:r>
      <w:r w:rsidRPr="00AE67BA">
        <w:rPr>
          <w:rFonts w:eastAsiaTheme="minorEastAsia" w:hint="eastAsia"/>
          <w:i/>
        </w:rPr>
        <w:t>ynamic Range Imaging</w:t>
      </w:r>
      <w:r>
        <w:rPr>
          <w:rFonts w:eastAsiaTheme="minorEastAsia" w:hint="eastAsia"/>
        </w:rPr>
        <w:t xml:space="preserve">, </w:t>
      </w:r>
      <w:r>
        <w:t>Morgan Kaufmann</w:t>
      </w:r>
      <w:r>
        <w:rPr>
          <w:rFonts w:eastAsiaTheme="minorEastAsia"/>
        </w:rPr>
        <w:t>, 2010</w:t>
      </w:r>
      <w:r>
        <w:rPr>
          <w:rFonts w:eastAsiaTheme="minorEastAsia" w:hint="eastAsia"/>
        </w:rPr>
        <w:t>.</w:t>
      </w:r>
    </w:p>
  </w:endnote>
  <w:endnote w:id="21">
    <w:p w:rsidR="005A48E8" w:rsidRPr="00347584" w:rsidRDefault="005A48E8" w:rsidP="00250A6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bCs/>
          <w:color w:val="000000" w:themeColor="text1"/>
          <w:kern w:val="0"/>
          <w:szCs w:val="24"/>
        </w:rPr>
      </w:pPr>
      <w:proofErr w:type="gramStart"/>
      <w:r w:rsidRPr="00347584">
        <w:rPr>
          <w:rFonts w:eastAsiaTheme="minorEastAsia" w:hint="eastAsia"/>
        </w:rPr>
        <w:t>[</w:t>
      </w:r>
      <w:r w:rsidRPr="00347584">
        <w:rPr>
          <w:rStyle w:val="af5"/>
          <w:vertAlign w:val="baseline"/>
        </w:rPr>
        <w:endnoteRef/>
      </w:r>
      <w:r w:rsidRPr="00347584">
        <w:rPr>
          <w:rFonts w:eastAsiaTheme="minorEastAsia" w:hint="eastAsia"/>
        </w:rPr>
        <w:t>]</w:t>
      </w:r>
      <w:r>
        <w:rPr>
          <w:rFonts w:eastAsiaTheme="minorEastAsia" w:hint="eastAsia"/>
        </w:rPr>
        <w:tab/>
      </w:r>
      <w:proofErr w:type="spellStart"/>
      <w:r w:rsidRPr="00347584">
        <w:rPr>
          <w:rFonts w:ascii="NimbusSanL-Bold" w:eastAsiaTheme="minorEastAsia" w:hAnsi="NimbusSanL-Bold" w:cs="NimbusSanL-Bold"/>
          <w:bCs/>
          <w:kern w:val="0"/>
          <w:szCs w:val="24"/>
        </w:rPr>
        <w:t>F</w:t>
      </w:r>
      <w:r>
        <w:rPr>
          <w:rFonts w:ascii="NimbusSanL-Bold" w:eastAsiaTheme="minorEastAsia" w:hAnsi="NimbusSanL-Bold" w:cs="NimbusSanL-Bold" w:hint="eastAsia"/>
          <w:bCs/>
          <w:kern w:val="0"/>
          <w:szCs w:val="24"/>
        </w:rPr>
        <w:t>.</w:t>
      </w:r>
      <w:r w:rsidRPr="00347584">
        <w:rPr>
          <w:rFonts w:ascii="NimbusSanL-Bold" w:eastAsiaTheme="minorEastAsia" w:hAnsi="NimbusSanL-Bold" w:cs="NimbusSanL-Bold"/>
          <w:bCs/>
          <w:kern w:val="0"/>
          <w:szCs w:val="24"/>
        </w:rPr>
        <w:t>Z</w:t>
      </w:r>
      <w:r>
        <w:rPr>
          <w:rFonts w:ascii="NimbusSanL-Bold" w:eastAsiaTheme="minorEastAsia" w:hAnsi="NimbusSanL-Bold" w:cs="NimbusSanL-Bold" w:hint="eastAsia"/>
          <w:bCs/>
          <w:kern w:val="0"/>
          <w:szCs w:val="24"/>
        </w:rPr>
        <w:t>aklputa</w:t>
      </w:r>
      <w:proofErr w:type="spellEnd"/>
      <w:r>
        <w:rPr>
          <w:rFonts w:ascii="NimbusSanL-Bold" w:eastAsiaTheme="minorEastAsia" w:hAnsi="NimbusSanL-Bold" w:cs="NimbusSanL-Bold" w:hint="eastAsia"/>
          <w:bCs/>
          <w:kern w:val="0"/>
          <w:szCs w:val="24"/>
        </w:rPr>
        <w:t xml:space="preserve">. </w:t>
      </w:r>
      <w:r w:rsidRPr="00347584">
        <w:rPr>
          <w:rFonts w:eastAsiaTheme="minorEastAsia" w:cs="Times New Roman"/>
          <w:bCs/>
          <w:color w:val="000000" w:themeColor="text1"/>
          <w:kern w:val="0"/>
          <w:szCs w:val="24"/>
        </w:rPr>
        <w:t>Multiclass Object Recognition</w:t>
      </w:r>
      <w:r w:rsidRPr="00347584">
        <w:rPr>
          <w:rFonts w:eastAsiaTheme="minorEastAsia" w:cs="Times New Roman" w:hint="eastAsia"/>
          <w:bCs/>
          <w:color w:val="000000" w:themeColor="text1"/>
          <w:kern w:val="0"/>
          <w:szCs w:val="24"/>
        </w:rPr>
        <w:t xml:space="preserve"> </w:t>
      </w:r>
      <w:r w:rsidRPr="00347584">
        <w:rPr>
          <w:rFonts w:eastAsiaTheme="minorEastAsia" w:cs="Times New Roman"/>
          <w:bCs/>
          <w:color w:val="000000" w:themeColor="text1"/>
          <w:kern w:val="0"/>
          <w:szCs w:val="24"/>
        </w:rPr>
        <w:t>for Driving Assistance Systems and</w:t>
      </w:r>
      <w:r w:rsidRPr="00347584">
        <w:rPr>
          <w:rFonts w:eastAsiaTheme="minorEastAsia" w:cs="Times New Roman" w:hint="eastAsia"/>
          <w:bCs/>
          <w:color w:val="000000" w:themeColor="text1"/>
          <w:kern w:val="0"/>
          <w:szCs w:val="24"/>
        </w:rPr>
        <w:t xml:space="preserve"> </w:t>
      </w:r>
      <w:r w:rsidRPr="00347584">
        <w:rPr>
          <w:rFonts w:eastAsiaTheme="minorEastAsia" w:cs="Times New Roman"/>
          <w:bCs/>
          <w:color w:val="000000" w:themeColor="text1"/>
          <w:kern w:val="0"/>
          <w:szCs w:val="24"/>
        </w:rPr>
        <w:t>Video Surveillance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>, December, 2010.</w:t>
      </w:r>
      <w:proofErr w:type="gramEnd"/>
    </w:p>
  </w:endnote>
  <w:endnote w:id="22">
    <w:p w:rsidR="005A48E8" w:rsidRPr="00C87ED0" w:rsidRDefault="005A48E8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C87ED0">
        <w:rPr>
          <w:rStyle w:val="af5"/>
          <w:rFonts w:cs="Times New Roman"/>
          <w:szCs w:val="24"/>
          <w:vertAlign w:val="baseline"/>
        </w:rPr>
        <w:t>[</w:t>
      </w:r>
      <w:r w:rsidRPr="00C87ED0">
        <w:rPr>
          <w:rStyle w:val="af5"/>
          <w:rFonts w:cs="Times New Roman"/>
          <w:szCs w:val="24"/>
          <w:vertAlign w:val="baseline"/>
        </w:rPr>
        <w:endnoteRef/>
      </w:r>
      <w:r w:rsidRPr="00C87ED0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>
        <w:rPr>
          <w:rFonts w:eastAsia="宋体" w:cs="Times New Roman"/>
          <w:kern w:val="0"/>
          <w:szCs w:val="24"/>
        </w:rPr>
        <w:t>J.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>
        <w:rPr>
          <w:rFonts w:eastAsia="宋体" w:cs="Times New Roman"/>
          <w:kern w:val="0"/>
          <w:szCs w:val="24"/>
        </w:rPr>
        <w:t>Arens</w:t>
      </w:r>
      <w:proofErr w:type="spellEnd"/>
      <w:r>
        <w:rPr>
          <w:rFonts w:eastAsia="宋体" w:cs="Times New Roman"/>
          <w:kern w:val="0"/>
          <w:szCs w:val="24"/>
        </w:rPr>
        <w:t>,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A.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>
        <w:rPr>
          <w:rFonts w:eastAsia="宋体" w:cs="Times New Roman"/>
          <w:kern w:val="0"/>
          <w:szCs w:val="24"/>
        </w:rPr>
        <w:t>Saremi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 and </w:t>
      </w:r>
      <w:r>
        <w:rPr>
          <w:rFonts w:eastAsia="宋体" w:cs="Times New Roman"/>
          <w:kern w:val="0"/>
          <w:szCs w:val="24"/>
        </w:rPr>
        <w:t>C.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Simmons</w:t>
      </w:r>
      <w:r>
        <w:rPr>
          <w:rFonts w:eastAsia="宋体" w:cs="Times New Roman" w:hint="eastAsia"/>
          <w:kern w:val="0"/>
          <w:szCs w:val="24"/>
        </w:rPr>
        <w:t>.</w:t>
      </w:r>
      <w:r w:rsidRPr="00C87ED0">
        <w:rPr>
          <w:rFonts w:eastAsia="宋体" w:cs="Times New Roman"/>
          <w:kern w:val="0"/>
          <w:szCs w:val="24"/>
        </w:rPr>
        <w:t xml:space="preserve"> Color recognition of retro reflective traffic signs under various lighting conditions.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Public Roads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C87ED0">
        <w:rPr>
          <w:rFonts w:eastAsia="宋体" w:cs="Times New Roman"/>
          <w:kern w:val="0"/>
          <w:szCs w:val="24"/>
        </w:rPr>
        <w:t xml:space="preserve">Federal Highway Administration, </w:t>
      </w:r>
      <w:r>
        <w:rPr>
          <w:rFonts w:eastAsia="宋体" w:cs="Times New Roman" w:hint="eastAsia"/>
          <w:kern w:val="0"/>
          <w:szCs w:val="24"/>
        </w:rPr>
        <w:t xml:space="preserve">55(1): </w:t>
      </w:r>
      <w:r>
        <w:rPr>
          <w:rFonts w:eastAsia="宋体" w:cs="Times New Roman"/>
          <w:kern w:val="0"/>
          <w:szCs w:val="24"/>
        </w:rPr>
        <w:t>1</w:t>
      </w:r>
      <w:r>
        <w:rPr>
          <w:rFonts w:eastAsia="宋体" w:cs="Times New Roman" w:hint="eastAsia"/>
          <w:kern w:val="0"/>
          <w:szCs w:val="24"/>
        </w:rPr>
        <w:t>-</w:t>
      </w:r>
      <w:r w:rsidRPr="00C87ED0">
        <w:rPr>
          <w:rFonts w:eastAsia="宋体" w:cs="Times New Roman"/>
          <w:kern w:val="0"/>
          <w:szCs w:val="24"/>
        </w:rPr>
        <w:t>7</w:t>
      </w:r>
      <w:r>
        <w:rPr>
          <w:rFonts w:eastAsia="宋体" w:cs="Times New Roman" w:hint="eastAsia"/>
          <w:kern w:val="0"/>
          <w:szCs w:val="24"/>
        </w:rPr>
        <w:t>,</w:t>
      </w:r>
      <w:r w:rsidRPr="00D27A00">
        <w:rPr>
          <w:rFonts w:eastAsia="宋体" w:cs="Times New Roman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199l</w:t>
      </w:r>
      <w:r>
        <w:rPr>
          <w:rFonts w:eastAsia="宋体" w:cs="Times New Roman" w:hint="eastAsia"/>
          <w:kern w:val="0"/>
          <w:szCs w:val="24"/>
        </w:rPr>
        <w:t>.</w:t>
      </w:r>
    </w:p>
  </w:endnote>
  <w:endnote w:id="23">
    <w:p w:rsidR="005A48E8" w:rsidRPr="00C87ED0" w:rsidRDefault="005A48E8" w:rsidP="00250A6E">
      <w:pPr>
        <w:ind w:left="600" w:hangingChars="250" w:hanging="600"/>
        <w:rPr>
          <w:rFonts w:cs="Times New Roman"/>
          <w:szCs w:val="24"/>
        </w:rPr>
      </w:pPr>
      <w:r w:rsidRPr="00C87ED0">
        <w:rPr>
          <w:rStyle w:val="af5"/>
          <w:rFonts w:cs="Times New Roman"/>
          <w:szCs w:val="24"/>
          <w:vertAlign w:val="baseline"/>
        </w:rPr>
        <w:t>[</w:t>
      </w:r>
      <w:r w:rsidRPr="00C87ED0">
        <w:rPr>
          <w:rStyle w:val="af5"/>
          <w:rFonts w:cs="Times New Roman"/>
          <w:szCs w:val="24"/>
          <w:vertAlign w:val="baseline"/>
        </w:rPr>
        <w:endnoteRef/>
      </w:r>
      <w:r w:rsidRPr="00C87ED0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C87ED0">
        <w:rPr>
          <w:rStyle w:val="hps"/>
          <w:rFonts w:eastAsia="宋体" w:cs="Times New Roman"/>
          <w:szCs w:val="24"/>
        </w:rPr>
        <w:t>L.</w:t>
      </w:r>
      <w:r>
        <w:rPr>
          <w:rStyle w:val="hps"/>
          <w:rFonts w:eastAsia="宋体" w:cs="Times New Roman" w:hint="eastAsia"/>
          <w:szCs w:val="24"/>
        </w:rPr>
        <w:t xml:space="preserve"> </w:t>
      </w:r>
      <w:proofErr w:type="spellStart"/>
      <w:r w:rsidRPr="00C87ED0">
        <w:rPr>
          <w:rStyle w:val="hps"/>
          <w:rFonts w:eastAsia="宋体" w:cs="Times New Roman"/>
          <w:szCs w:val="24"/>
        </w:rPr>
        <w:t>Sekanina</w:t>
      </w:r>
      <w:proofErr w:type="spellEnd"/>
      <w:r w:rsidRPr="00C87ED0">
        <w:rPr>
          <w:rStyle w:val="hps"/>
          <w:rFonts w:eastAsia="宋体" w:cs="Times New Roman" w:hint="eastAsia"/>
          <w:szCs w:val="24"/>
        </w:rPr>
        <w:t xml:space="preserve"> and </w:t>
      </w:r>
      <w:r w:rsidRPr="00C87ED0">
        <w:rPr>
          <w:rStyle w:val="hps"/>
          <w:rFonts w:eastAsia="宋体" w:cs="Times New Roman"/>
          <w:szCs w:val="24"/>
        </w:rPr>
        <w:t>J.</w:t>
      </w:r>
      <w:r>
        <w:rPr>
          <w:rStyle w:val="hps"/>
          <w:rFonts w:eastAsia="宋体" w:cs="Times New Roman" w:hint="eastAsia"/>
          <w:szCs w:val="24"/>
        </w:rPr>
        <w:t xml:space="preserve"> </w:t>
      </w:r>
      <w:proofErr w:type="spellStart"/>
      <w:r w:rsidRPr="00C87ED0">
        <w:rPr>
          <w:rStyle w:val="hps"/>
          <w:rFonts w:eastAsia="宋体" w:cs="Times New Roman"/>
          <w:szCs w:val="24"/>
        </w:rPr>
        <w:t>Torresen</w:t>
      </w:r>
      <w:proofErr w:type="spellEnd"/>
      <w:r>
        <w:rPr>
          <w:rStyle w:val="hps"/>
          <w:rFonts w:eastAsia="宋体" w:cs="Times New Roman" w:hint="eastAsia"/>
          <w:szCs w:val="24"/>
        </w:rPr>
        <w:t>.</w:t>
      </w:r>
      <w:r w:rsidRPr="00C87ED0">
        <w:rPr>
          <w:rStyle w:val="hps"/>
          <w:rFonts w:eastAsia="宋体" w:cs="Times New Roman"/>
          <w:szCs w:val="24"/>
        </w:rPr>
        <w:t xml:space="preserve"> </w:t>
      </w:r>
      <w:proofErr w:type="gramStart"/>
      <w:r w:rsidRPr="00C87ED0">
        <w:rPr>
          <w:rStyle w:val="hps"/>
          <w:rFonts w:eastAsia="宋体" w:cs="Times New Roman"/>
          <w:szCs w:val="24"/>
        </w:rPr>
        <w:t>Detection o</w:t>
      </w:r>
      <w:r>
        <w:rPr>
          <w:rStyle w:val="hps"/>
          <w:rFonts w:eastAsia="宋体" w:cs="Times New Roman"/>
          <w:szCs w:val="24"/>
        </w:rPr>
        <w:t>f Norwegian Speed ​​Limit Signs</w:t>
      </w:r>
      <w:r>
        <w:rPr>
          <w:rStyle w:val="hps"/>
          <w:rFonts w:eastAsia="宋体" w:cs="Times New Roman" w:hint="eastAsia"/>
          <w:szCs w:val="24"/>
        </w:rPr>
        <w:t>.</w:t>
      </w:r>
      <w:proofErr w:type="gramEnd"/>
      <w:r w:rsidRPr="00C87ED0">
        <w:rPr>
          <w:rStyle w:val="hps"/>
          <w:rFonts w:eastAsia="宋体" w:cs="Times New Roman"/>
          <w:szCs w:val="24"/>
        </w:rPr>
        <w:t xml:space="preserve"> Proc of 16 European Simulati</w:t>
      </w:r>
      <w:r>
        <w:rPr>
          <w:rStyle w:val="hps"/>
          <w:rFonts w:eastAsia="宋体" w:cs="Times New Roman"/>
          <w:szCs w:val="24"/>
        </w:rPr>
        <w:t xml:space="preserve">on </w:t>
      </w:r>
      <w:proofErr w:type="spellStart"/>
      <w:r>
        <w:rPr>
          <w:rStyle w:val="hps"/>
          <w:rFonts w:eastAsia="宋体" w:cs="Times New Roman"/>
          <w:szCs w:val="24"/>
        </w:rPr>
        <w:t>Multiconferences</w:t>
      </w:r>
      <w:proofErr w:type="spellEnd"/>
      <w:r>
        <w:rPr>
          <w:rStyle w:val="hps"/>
          <w:rFonts w:eastAsia="宋体" w:cs="Times New Roman" w:hint="eastAsia"/>
          <w:szCs w:val="24"/>
        </w:rPr>
        <w:t xml:space="preserve">, page </w:t>
      </w:r>
      <w:r>
        <w:rPr>
          <w:rStyle w:val="hps"/>
          <w:rFonts w:eastAsia="宋体" w:cs="Times New Roman"/>
          <w:szCs w:val="24"/>
        </w:rPr>
        <w:t>337-340</w:t>
      </w:r>
      <w:r>
        <w:rPr>
          <w:rStyle w:val="hps"/>
          <w:rFonts w:eastAsia="宋体" w:cs="Times New Roman" w:hint="eastAsia"/>
          <w:szCs w:val="24"/>
        </w:rPr>
        <w:t>, 2002.</w:t>
      </w:r>
    </w:p>
  </w:endnote>
  <w:endnote w:id="24">
    <w:p w:rsidR="005A48E8" w:rsidRPr="00C87ED0" w:rsidRDefault="005A48E8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C87ED0">
        <w:rPr>
          <w:rStyle w:val="af5"/>
          <w:rFonts w:cs="Times New Roman"/>
          <w:szCs w:val="24"/>
          <w:vertAlign w:val="baseline"/>
        </w:rPr>
        <w:t>[</w:t>
      </w:r>
      <w:r w:rsidRPr="00C87ED0">
        <w:rPr>
          <w:rStyle w:val="af5"/>
          <w:rFonts w:cs="Times New Roman"/>
          <w:szCs w:val="24"/>
          <w:vertAlign w:val="baseline"/>
        </w:rPr>
        <w:endnoteRef/>
      </w:r>
      <w:r w:rsidRPr="00C87ED0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  <w:t xml:space="preserve"> </w:t>
      </w:r>
      <w:proofErr w:type="spellStart"/>
      <w:proofErr w:type="gramStart"/>
      <w:r w:rsidRPr="00C87ED0">
        <w:rPr>
          <w:rStyle w:val="hps"/>
          <w:rFonts w:cs="Times New Roman"/>
          <w:szCs w:val="24"/>
        </w:rPr>
        <w:t>C.L.Liu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</w:t>
      </w:r>
      <w:proofErr w:type="spellStart"/>
      <w:r w:rsidRPr="00C87ED0">
        <w:rPr>
          <w:rStyle w:val="hps"/>
          <w:rFonts w:cs="Times New Roman"/>
          <w:szCs w:val="24"/>
        </w:rPr>
        <w:t>S.Huang</w:t>
      </w:r>
      <w:proofErr w:type="spellEnd"/>
      <w:r w:rsidRPr="00C87ED0">
        <w:rPr>
          <w:rStyle w:val="hps"/>
          <w:rFonts w:cs="Times New Roman"/>
          <w:szCs w:val="24"/>
        </w:rPr>
        <w:t>.</w:t>
      </w:r>
      <w:proofErr w:type="gramEnd"/>
      <w:r w:rsidRPr="00C87ED0">
        <w:rPr>
          <w:rFonts w:cs="Times New Roman"/>
          <w:szCs w:val="24"/>
        </w:rPr>
        <w:t xml:space="preserve"> </w:t>
      </w:r>
      <w:proofErr w:type="gramStart"/>
      <w:r w:rsidRPr="00C87ED0">
        <w:rPr>
          <w:rStyle w:val="hps"/>
          <w:rFonts w:cs="Times New Roman"/>
          <w:szCs w:val="24"/>
        </w:rPr>
        <w:t xml:space="preserve">Traffic sign recognition in disturbing </w:t>
      </w:r>
      <w:r>
        <w:rPr>
          <w:rStyle w:val="hps"/>
          <w:rFonts w:eastAsiaTheme="minorEastAsia" w:cs="Times New Roman" w:hint="eastAsia"/>
          <w:szCs w:val="24"/>
        </w:rPr>
        <w:t>e</w:t>
      </w:r>
      <w:r w:rsidRPr="00C87ED0">
        <w:rPr>
          <w:rStyle w:val="hps"/>
          <w:rFonts w:cs="Times New Roman"/>
          <w:szCs w:val="24"/>
        </w:rPr>
        <w:t>nvironments</w:t>
      </w:r>
      <w:r>
        <w:rPr>
          <w:rStyle w:val="hps"/>
          <w:rFonts w:eastAsiaTheme="minorEastAsia" w:cs="Times New Roman" w:hint="eastAsia"/>
          <w:szCs w:val="24"/>
        </w:rPr>
        <w:t>.</w:t>
      </w:r>
      <w:proofErr w:type="gramEnd"/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C87ED0">
        <w:rPr>
          <w:rStyle w:val="hps"/>
          <w:rFonts w:cs="Times New Roman"/>
          <w:szCs w:val="24"/>
        </w:rPr>
        <w:t>Proc.</w:t>
      </w:r>
      <w:r w:rsidRPr="00C87ED0">
        <w:rPr>
          <w:rFonts w:cs="Times New Roman"/>
          <w:szCs w:val="24"/>
        </w:rPr>
        <w:t xml:space="preserve"> </w:t>
      </w:r>
      <w:r w:rsidRPr="00C87ED0">
        <w:rPr>
          <w:rStyle w:val="hps"/>
          <w:rFonts w:cs="Times New Roman"/>
          <w:szCs w:val="24"/>
        </w:rPr>
        <w:t>of ISMIS’03,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C87ED0">
        <w:rPr>
          <w:rStyle w:val="hps"/>
          <w:rFonts w:cs="Times New Roman"/>
          <w:szCs w:val="24"/>
        </w:rPr>
        <w:t>28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C87ED0">
        <w:rPr>
          <w:rStyle w:val="hps"/>
          <w:rFonts w:cs="Times New Roman"/>
          <w:szCs w:val="24"/>
        </w:rPr>
        <w:t>-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C87ED0">
        <w:rPr>
          <w:rStyle w:val="hps"/>
          <w:rFonts w:cs="Times New Roman"/>
          <w:szCs w:val="24"/>
        </w:rPr>
        <w:t>31</w:t>
      </w:r>
      <w:proofErr w:type="gramStart"/>
      <w:r>
        <w:rPr>
          <w:rStyle w:val="hps"/>
          <w:rFonts w:eastAsiaTheme="minorEastAsia" w:cs="Times New Roman" w:hint="eastAsia"/>
          <w:szCs w:val="24"/>
        </w:rPr>
        <w:t>,2003</w:t>
      </w:r>
      <w:proofErr w:type="gramEnd"/>
      <w:r>
        <w:rPr>
          <w:rStyle w:val="hps"/>
          <w:rFonts w:eastAsiaTheme="minorEastAsia" w:cs="Times New Roman" w:hint="eastAsia"/>
          <w:szCs w:val="24"/>
        </w:rPr>
        <w:t>.</w:t>
      </w:r>
    </w:p>
  </w:endnote>
  <w:endnote w:id="25">
    <w:p w:rsidR="005A48E8" w:rsidRPr="002704F4" w:rsidRDefault="005A48E8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 </w:t>
      </w:r>
      <w:proofErr w:type="gramStart"/>
      <w:r>
        <w:rPr>
          <w:rFonts w:eastAsia="宋体" w:cs="Times New Roman"/>
          <w:kern w:val="0"/>
          <w:szCs w:val="24"/>
        </w:rPr>
        <w:t>J.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T.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Jorgen</w:t>
      </w:r>
      <w:r>
        <w:rPr>
          <w:rFonts w:eastAsia="宋体" w:cs="Times New Roman" w:hint="eastAsia"/>
          <w:kern w:val="0"/>
          <w:szCs w:val="24"/>
        </w:rPr>
        <w:t xml:space="preserve">, </w:t>
      </w:r>
      <w:r>
        <w:rPr>
          <w:rFonts w:eastAsia="宋体" w:cs="Times New Roman"/>
          <w:kern w:val="0"/>
          <w:szCs w:val="24"/>
        </w:rPr>
        <w:t>W.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>
        <w:rPr>
          <w:rFonts w:eastAsia="宋体" w:cs="Times New Roman"/>
          <w:kern w:val="0"/>
          <w:szCs w:val="24"/>
        </w:rPr>
        <w:t>Bakke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 and</w:t>
      </w:r>
      <w:r>
        <w:rPr>
          <w:rFonts w:eastAsia="宋体" w:cs="Times New Roman"/>
          <w:kern w:val="0"/>
          <w:szCs w:val="24"/>
        </w:rPr>
        <w:t xml:space="preserve"> L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spellStart"/>
      <w:r w:rsidRPr="002704F4">
        <w:rPr>
          <w:rFonts w:eastAsia="宋体" w:cs="Times New Roman"/>
          <w:kern w:val="0"/>
          <w:szCs w:val="24"/>
        </w:rPr>
        <w:t>Sekanina</w:t>
      </w:r>
      <w:proofErr w:type="spellEnd"/>
      <w:r>
        <w:rPr>
          <w:rFonts w:eastAsia="宋体" w:cs="Times New Roman" w:hint="eastAsia"/>
          <w:kern w:val="0"/>
          <w:szCs w:val="24"/>
        </w:rPr>
        <w:t>.</w:t>
      </w:r>
      <w:proofErr w:type="gramEnd"/>
      <w:r w:rsidRPr="002704F4">
        <w:rPr>
          <w:rFonts w:eastAsia="宋体" w:cs="Times New Roman"/>
          <w:kern w:val="0"/>
          <w:szCs w:val="24"/>
        </w:rPr>
        <w:t xml:space="preserve"> </w:t>
      </w:r>
      <w:proofErr w:type="gramStart"/>
      <w:r w:rsidRPr="002704F4">
        <w:rPr>
          <w:rFonts w:eastAsia="宋体" w:cs="Times New Roman"/>
          <w:kern w:val="0"/>
          <w:szCs w:val="24"/>
        </w:rPr>
        <w:t xml:space="preserve">Efficient </w:t>
      </w:r>
      <w:r>
        <w:rPr>
          <w:rFonts w:eastAsia="宋体" w:cs="Times New Roman" w:hint="eastAsia"/>
          <w:kern w:val="0"/>
          <w:szCs w:val="24"/>
        </w:rPr>
        <w:t>r</w:t>
      </w:r>
      <w:r w:rsidRPr="002704F4">
        <w:rPr>
          <w:rFonts w:eastAsia="宋体" w:cs="Times New Roman"/>
          <w:kern w:val="0"/>
          <w:szCs w:val="24"/>
        </w:rPr>
        <w:t xml:space="preserve">ecognition of Speed </w:t>
      </w:r>
      <w:r w:rsidRPr="002704F4">
        <w:rPr>
          <w:rFonts w:eastAsia="MS Mincho" w:cs="Times New Roman"/>
          <w:kern w:val="0"/>
          <w:szCs w:val="24"/>
        </w:rPr>
        <w:t>​​</w:t>
      </w:r>
      <w:r>
        <w:rPr>
          <w:rFonts w:eastAsia="宋体" w:cs="Times New Roman"/>
          <w:kern w:val="0"/>
          <w:szCs w:val="24"/>
        </w:rPr>
        <w:t>Limit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Signs</w:t>
      </w:r>
      <w:r>
        <w:rPr>
          <w:rFonts w:eastAsia="宋体" w:cs="Times New Roman" w:hint="eastAsia"/>
          <w:kern w:val="0"/>
          <w:szCs w:val="24"/>
        </w:rPr>
        <w:t>.</w:t>
      </w:r>
      <w:proofErr w:type="gramEnd"/>
      <w:r>
        <w:rPr>
          <w:rFonts w:eastAsia="宋体" w:cs="Times New Roman" w:hint="eastAsia"/>
          <w:kern w:val="0"/>
          <w:szCs w:val="24"/>
        </w:rPr>
        <w:t xml:space="preserve"> </w:t>
      </w:r>
      <w:proofErr w:type="gramStart"/>
      <w:r w:rsidRPr="002704F4">
        <w:rPr>
          <w:rFonts w:eastAsia="宋体" w:cs="Times New Roman"/>
          <w:kern w:val="0"/>
          <w:szCs w:val="24"/>
        </w:rPr>
        <w:t>IEEE Intelligent Transportation Systems Conference.</w:t>
      </w:r>
      <w:proofErr w:type="gramEnd"/>
      <w:r w:rsidRPr="002704F4">
        <w:rPr>
          <w:rFonts w:eastAsia="宋体" w:cs="Times New Roman"/>
          <w:kern w:val="0"/>
          <w:szCs w:val="24"/>
        </w:rPr>
        <w:t xml:space="preserve"> </w:t>
      </w:r>
      <w:proofErr w:type="gramStart"/>
      <w:r>
        <w:rPr>
          <w:rFonts w:eastAsia="宋体" w:cs="Times New Roman"/>
          <w:kern w:val="0"/>
          <w:szCs w:val="24"/>
        </w:rPr>
        <w:t>653-656</w:t>
      </w:r>
      <w:r>
        <w:rPr>
          <w:rFonts w:eastAsia="宋体" w:cs="Times New Roman" w:hint="eastAsia"/>
          <w:kern w:val="0"/>
          <w:szCs w:val="24"/>
        </w:rPr>
        <w:t>, 2004.</w:t>
      </w:r>
      <w:proofErr w:type="gramEnd"/>
    </w:p>
  </w:endnote>
  <w:endnote w:id="26">
    <w:p w:rsidR="005A48E8" w:rsidRPr="002704F4" w:rsidRDefault="005A48E8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proofErr w:type="gramStart"/>
      <w:r>
        <w:rPr>
          <w:rFonts w:eastAsia="宋体" w:cs="Times New Roman"/>
          <w:kern w:val="0"/>
          <w:szCs w:val="24"/>
        </w:rPr>
        <w:t>D.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L.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eastAsia="宋体" w:cs="Times New Roman"/>
          <w:kern w:val="0"/>
          <w:szCs w:val="24"/>
        </w:rPr>
        <w:t>Escalera</w:t>
      </w:r>
      <w:proofErr w:type="spellEnd"/>
      <w:r w:rsidRPr="002704F4">
        <w:rPr>
          <w:rFonts w:eastAsia="宋体" w:cs="Times New Roman"/>
          <w:kern w:val="0"/>
          <w:szCs w:val="24"/>
        </w:rPr>
        <w:t xml:space="preserve">, </w:t>
      </w:r>
      <w:r>
        <w:rPr>
          <w:rFonts w:eastAsia="宋体" w:cs="Times New Roman"/>
          <w:kern w:val="0"/>
          <w:szCs w:val="24"/>
        </w:rPr>
        <w:t>E.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 xml:space="preserve">Moreno, </w:t>
      </w:r>
      <w:r>
        <w:rPr>
          <w:rFonts w:eastAsia="宋体" w:cs="Times New Roman" w:hint="eastAsia"/>
          <w:kern w:val="0"/>
          <w:szCs w:val="24"/>
        </w:rPr>
        <w:t xml:space="preserve">L. </w:t>
      </w:r>
      <w:r>
        <w:rPr>
          <w:rFonts w:eastAsia="宋体" w:cs="Times New Roman"/>
          <w:kern w:val="0"/>
          <w:szCs w:val="24"/>
        </w:rPr>
        <w:t>A.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>
        <w:rPr>
          <w:rFonts w:eastAsia="宋体" w:cs="Times New Roman"/>
          <w:kern w:val="0"/>
          <w:szCs w:val="24"/>
        </w:rPr>
        <w:t>Salichs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 and </w:t>
      </w:r>
      <w:r w:rsidRPr="002704F4">
        <w:rPr>
          <w:rFonts w:eastAsia="宋体" w:cs="Times New Roman"/>
          <w:kern w:val="0"/>
          <w:szCs w:val="24"/>
        </w:rPr>
        <w:t>J. Mediums</w:t>
      </w:r>
      <w:r>
        <w:rPr>
          <w:rFonts w:eastAsia="宋体" w:cs="Times New Roman" w:hint="eastAsia"/>
          <w:kern w:val="0"/>
          <w:szCs w:val="24"/>
        </w:rPr>
        <w:t>.</w:t>
      </w:r>
      <w:proofErr w:type="gramEnd"/>
      <w:r w:rsidRPr="002704F4">
        <w:rPr>
          <w:rFonts w:eastAsia="宋体" w:cs="Times New Roman"/>
          <w:kern w:val="0"/>
          <w:szCs w:val="24"/>
        </w:rPr>
        <w:t xml:space="preserve"> Road traffic sign detection and classification</w:t>
      </w:r>
      <w:r>
        <w:rPr>
          <w:rFonts w:eastAsia="宋体" w:cs="Times New Roman" w:hint="eastAsia"/>
          <w:kern w:val="0"/>
          <w:szCs w:val="24"/>
        </w:rPr>
        <w:t>.</w:t>
      </w:r>
      <w:r w:rsidRPr="002704F4">
        <w:rPr>
          <w:rFonts w:eastAsia="宋体" w:cs="Times New Roman"/>
          <w:kern w:val="0"/>
          <w:szCs w:val="24"/>
        </w:rPr>
        <w:t xml:space="preserve"> IEEE Transactions Indus</w:t>
      </w:r>
      <w:r>
        <w:rPr>
          <w:rFonts w:eastAsia="宋体" w:cs="Times New Roman"/>
          <w:kern w:val="0"/>
          <w:szCs w:val="24"/>
        </w:rPr>
        <w:t>trial Electronics,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44(6)</w:t>
      </w:r>
      <w:r>
        <w:rPr>
          <w:rFonts w:eastAsia="宋体" w:cs="Times New Roman" w:hint="eastAsia"/>
          <w:kern w:val="0"/>
          <w:szCs w:val="24"/>
        </w:rPr>
        <w:t xml:space="preserve">: </w:t>
      </w:r>
      <w:r>
        <w:rPr>
          <w:rFonts w:eastAsia="宋体" w:cs="Times New Roman"/>
          <w:kern w:val="0"/>
          <w:szCs w:val="24"/>
        </w:rPr>
        <w:t>848-859</w:t>
      </w:r>
      <w:proofErr w:type="gramStart"/>
      <w:r>
        <w:rPr>
          <w:rFonts w:eastAsia="宋体" w:cs="Times New Roman" w:hint="eastAsia"/>
          <w:kern w:val="0"/>
          <w:szCs w:val="24"/>
        </w:rPr>
        <w:t>,1997</w:t>
      </w:r>
      <w:proofErr w:type="gramEnd"/>
      <w:r>
        <w:rPr>
          <w:rFonts w:eastAsia="宋体" w:cs="Times New Roman" w:hint="eastAsia"/>
          <w:kern w:val="0"/>
          <w:szCs w:val="24"/>
        </w:rPr>
        <w:t>.</w:t>
      </w:r>
    </w:p>
  </w:endnote>
  <w:endnote w:id="27">
    <w:p w:rsidR="005A48E8" w:rsidRPr="002704F4" w:rsidRDefault="005A48E8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eastAsia="宋体" w:cs="Times New Roman"/>
          <w:kern w:val="0"/>
          <w:szCs w:val="24"/>
        </w:rPr>
        <w:t>S.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Zhu</w:t>
      </w:r>
      <w:r>
        <w:rPr>
          <w:rFonts w:eastAsia="宋体" w:cs="Times New Roman"/>
          <w:kern w:val="0"/>
          <w:szCs w:val="24"/>
        </w:rPr>
        <w:t>, Y.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Zhang</w:t>
      </w:r>
      <w:r>
        <w:rPr>
          <w:rFonts w:eastAsia="宋体" w:cs="Times New Roman" w:hint="eastAsia"/>
          <w:kern w:val="0"/>
          <w:szCs w:val="24"/>
        </w:rPr>
        <w:t xml:space="preserve"> and </w:t>
      </w:r>
      <w:r>
        <w:rPr>
          <w:rFonts w:eastAsia="宋体" w:cs="Times New Roman"/>
          <w:kern w:val="0"/>
          <w:szCs w:val="24"/>
        </w:rPr>
        <w:t>X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Lu</w:t>
      </w:r>
      <w:r>
        <w:rPr>
          <w:rFonts w:eastAsia="宋体" w:cs="Times New Roman" w:hint="eastAsia"/>
          <w:kern w:val="0"/>
          <w:szCs w:val="24"/>
        </w:rPr>
        <w:t>.</w:t>
      </w:r>
      <w:r w:rsidRPr="002704F4">
        <w:rPr>
          <w:rFonts w:eastAsia="宋体" w:cs="Times New Roman"/>
          <w:kern w:val="0"/>
          <w:szCs w:val="24"/>
        </w:rPr>
        <w:t xml:space="preserve"> Detection for triangle traffic sign based neural network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 xml:space="preserve">IEEE International Conference Vehicular Electronics and Safety, </w:t>
      </w:r>
      <w:r>
        <w:rPr>
          <w:rFonts w:eastAsia="宋体" w:cs="Times New Roman" w:hint="eastAsia"/>
          <w:kern w:val="0"/>
          <w:szCs w:val="24"/>
        </w:rPr>
        <w:t xml:space="preserve">page </w:t>
      </w:r>
      <w:r>
        <w:rPr>
          <w:rFonts w:eastAsia="宋体" w:cs="Times New Roman"/>
          <w:kern w:val="0"/>
          <w:szCs w:val="24"/>
        </w:rPr>
        <w:t>25-28</w:t>
      </w:r>
      <w:r>
        <w:rPr>
          <w:rFonts w:eastAsia="宋体" w:cs="Times New Roman" w:hint="eastAsia"/>
          <w:kern w:val="0"/>
          <w:szCs w:val="24"/>
        </w:rPr>
        <w:t>, 2005.</w:t>
      </w:r>
    </w:p>
  </w:endnote>
  <w:endnote w:id="28">
    <w:p w:rsidR="005A48E8" w:rsidRPr="002704F4" w:rsidRDefault="005A48E8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eastAsia="宋体" w:cs="Times New Roman"/>
          <w:kern w:val="0"/>
          <w:szCs w:val="24"/>
        </w:rPr>
        <w:t>J.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 xml:space="preserve">Miura, </w:t>
      </w:r>
      <w:r>
        <w:rPr>
          <w:rFonts w:eastAsia="宋体" w:cs="Times New Roman"/>
          <w:kern w:val="0"/>
          <w:szCs w:val="24"/>
        </w:rPr>
        <w:t>T.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Kanda</w:t>
      </w:r>
      <w:r>
        <w:rPr>
          <w:rFonts w:eastAsia="宋体" w:cs="Times New Roman" w:hint="eastAsia"/>
          <w:kern w:val="0"/>
          <w:szCs w:val="24"/>
        </w:rPr>
        <w:t xml:space="preserve"> and </w:t>
      </w:r>
      <w:r>
        <w:rPr>
          <w:rFonts w:eastAsia="宋体" w:cs="Times New Roman"/>
          <w:kern w:val="0"/>
          <w:szCs w:val="24"/>
        </w:rPr>
        <w:t>Y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spellStart"/>
      <w:r w:rsidRPr="002704F4">
        <w:rPr>
          <w:rFonts w:eastAsia="宋体" w:cs="Times New Roman"/>
          <w:kern w:val="0"/>
          <w:szCs w:val="24"/>
        </w:rPr>
        <w:t>Shirai</w:t>
      </w:r>
      <w:proofErr w:type="spellEnd"/>
      <w:r w:rsidRPr="002704F4">
        <w:rPr>
          <w:rFonts w:eastAsia="宋体" w:cs="Times New Roman"/>
          <w:kern w:val="0"/>
          <w:szCs w:val="24"/>
        </w:rPr>
        <w:t>. An active vision system for real-time traffic sign recognition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gramStart"/>
      <w:r w:rsidRPr="002704F4">
        <w:rPr>
          <w:rFonts w:eastAsia="宋体" w:cs="Times New Roman"/>
          <w:kern w:val="0"/>
          <w:szCs w:val="24"/>
        </w:rPr>
        <w:t>Proceedings of 2000 IEEE Conference on Inte</w:t>
      </w:r>
      <w:r>
        <w:rPr>
          <w:rFonts w:eastAsia="宋体" w:cs="Times New Roman"/>
          <w:kern w:val="0"/>
          <w:szCs w:val="24"/>
        </w:rPr>
        <w:t>lligent Transportation Systems</w:t>
      </w:r>
      <w:r>
        <w:rPr>
          <w:rFonts w:eastAsia="宋体" w:cs="Times New Roman" w:hint="eastAsia"/>
          <w:kern w:val="0"/>
          <w:szCs w:val="24"/>
        </w:rPr>
        <w:t xml:space="preserve">, page </w:t>
      </w:r>
      <w:r>
        <w:rPr>
          <w:rFonts w:eastAsia="宋体" w:cs="Times New Roman"/>
          <w:kern w:val="0"/>
          <w:szCs w:val="24"/>
        </w:rPr>
        <w:t>52-57,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2000</w:t>
      </w:r>
      <w:r>
        <w:rPr>
          <w:rFonts w:eastAsia="宋体" w:cs="Times New Roman" w:hint="eastAsia"/>
          <w:kern w:val="0"/>
          <w:szCs w:val="24"/>
        </w:rPr>
        <w:t>.</w:t>
      </w:r>
      <w:proofErr w:type="gramEnd"/>
    </w:p>
  </w:endnote>
  <w:endnote w:id="29">
    <w:p w:rsidR="005A48E8" w:rsidRPr="008C3541" w:rsidRDefault="005A48E8" w:rsidP="00250A6E">
      <w:pPr>
        <w:pStyle w:val="af1"/>
        <w:ind w:left="600" w:hangingChars="250" w:hanging="600"/>
        <w:jc w:val="both"/>
        <w:rPr>
          <w:rFonts w:eastAsia="宋体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proofErr w:type="spellStart"/>
      <w:proofErr w:type="gramStart"/>
      <w:r>
        <w:rPr>
          <w:rFonts w:eastAsia="宋体" w:cs="Times New Roman"/>
          <w:kern w:val="0"/>
          <w:szCs w:val="24"/>
        </w:rPr>
        <w:t>S.</w:t>
      </w:r>
      <w:r w:rsidRPr="002704F4">
        <w:rPr>
          <w:rFonts w:eastAsia="宋体" w:cs="Times New Roman"/>
          <w:kern w:val="0"/>
          <w:szCs w:val="24"/>
        </w:rPr>
        <w:t>Vitabile</w:t>
      </w:r>
      <w:proofErr w:type="spellEnd"/>
      <w:r w:rsidRPr="002704F4">
        <w:rPr>
          <w:rFonts w:eastAsia="宋体" w:cs="Times New Roman"/>
          <w:kern w:val="0"/>
          <w:szCs w:val="24"/>
        </w:rPr>
        <w:t xml:space="preserve">, </w:t>
      </w:r>
      <w:proofErr w:type="spellStart"/>
      <w:r>
        <w:rPr>
          <w:rFonts w:eastAsia="宋体" w:cs="Times New Roman" w:hint="eastAsia"/>
          <w:kern w:val="0"/>
          <w:szCs w:val="24"/>
        </w:rPr>
        <w:t>A.</w:t>
      </w:r>
      <w:r w:rsidRPr="002704F4">
        <w:rPr>
          <w:rFonts w:eastAsia="宋体" w:cs="Times New Roman"/>
          <w:kern w:val="0"/>
          <w:szCs w:val="24"/>
        </w:rPr>
        <w:t>Gentile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 and </w:t>
      </w:r>
      <w:proofErr w:type="spellStart"/>
      <w:r>
        <w:rPr>
          <w:rFonts w:eastAsia="宋体" w:cs="Times New Roman"/>
          <w:kern w:val="0"/>
          <w:szCs w:val="24"/>
        </w:rPr>
        <w:t>F.</w:t>
      </w:r>
      <w:r w:rsidRPr="002704F4">
        <w:rPr>
          <w:rFonts w:eastAsia="宋体" w:cs="Times New Roman"/>
          <w:kern w:val="0"/>
          <w:szCs w:val="24"/>
        </w:rPr>
        <w:t>Sorbello</w:t>
      </w:r>
      <w:proofErr w:type="spellEnd"/>
      <w:r>
        <w:rPr>
          <w:rFonts w:eastAsia="宋体" w:cs="Times New Roman" w:hint="eastAsia"/>
          <w:kern w:val="0"/>
          <w:szCs w:val="24"/>
        </w:rPr>
        <w:t>.</w:t>
      </w:r>
      <w:proofErr w:type="gramEnd"/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A neural network bas</w:t>
      </w:r>
      <w:r>
        <w:rPr>
          <w:rFonts w:eastAsia="宋体" w:cs="Times New Roman"/>
          <w:kern w:val="0"/>
          <w:szCs w:val="24"/>
        </w:rPr>
        <w:t>ed automatic road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signs recogni</w:t>
      </w:r>
      <w:r w:rsidRPr="002704F4">
        <w:rPr>
          <w:rFonts w:eastAsia="宋体" w:cs="Times New Roman"/>
          <w:kern w:val="0"/>
          <w:szCs w:val="24"/>
        </w:rPr>
        <w:t>zer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gramStart"/>
      <w:r w:rsidRPr="002704F4">
        <w:rPr>
          <w:rFonts w:eastAsia="宋体" w:cs="Times New Roman"/>
          <w:kern w:val="0"/>
          <w:szCs w:val="24"/>
        </w:rPr>
        <w:t>P</w:t>
      </w:r>
      <w:r>
        <w:rPr>
          <w:rFonts w:eastAsia="宋体" w:cs="Times New Roman"/>
          <w:kern w:val="0"/>
          <w:szCs w:val="24"/>
        </w:rPr>
        <w:t>roceedings of the 2002 Internat</w:t>
      </w:r>
      <w:r w:rsidRPr="002704F4">
        <w:rPr>
          <w:rFonts w:eastAsia="宋体" w:cs="Times New Roman"/>
          <w:kern w:val="0"/>
          <w:szCs w:val="24"/>
        </w:rPr>
        <w:t>ional Joint Confer</w:t>
      </w:r>
      <w:r>
        <w:rPr>
          <w:rFonts w:eastAsia="宋体" w:cs="Times New Roman"/>
          <w:kern w:val="0"/>
          <w:szCs w:val="24"/>
        </w:rPr>
        <w:t>ence Neural Networks.</w:t>
      </w:r>
      <w:proofErr w:type="gramEnd"/>
      <w:r>
        <w:rPr>
          <w:rFonts w:eastAsia="宋体" w:cs="Times New Roman"/>
          <w:kern w:val="0"/>
          <w:szCs w:val="24"/>
        </w:rPr>
        <w:t xml:space="preserve"> </w:t>
      </w:r>
      <w:proofErr w:type="gramStart"/>
      <w:r>
        <w:rPr>
          <w:rFonts w:eastAsia="宋体" w:cs="Times New Roman"/>
          <w:kern w:val="0"/>
          <w:szCs w:val="24"/>
        </w:rPr>
        <w:t>IJCNN'02</w:t>
      </w:r>
      <w:r>
        <w:rPr>
          <w:rFonts w:eastAsia="宋体" w:cs="Times New Roman" w:hint="eastAsia"/>
          <w:kern w:val="0"/>
          <w:szCs w:val="24"/>
        </w:rPr>
        <w:t xml:space="preserve">, vol. </w:t>
      </w:r>
      <w:r w:rsidRPr="002704F4">
        <w:rPr>
          <w:rFonts w:eastAsia="宋体" w:cs="Times New Roman"/>
          <w:kern w:val="0"/>
          <w:szCs w:val="24"/>
        </w:rPr>
        <w:t>3</w:t>
      </w:r>
      <w:r>
        <w:rPr>
          <w:rFonts w:eastAsia="宋体" w:cs="Times New Roman" w:hint="eastAsia"/>
          <w:kern w:val="0"/>
          <w:szCs w:val="24"/>
        </w:rPr>
        <w:t xml:space="preserve">, </w:t>
      </w:r>
      <w:r w:rsidRPr="002704F4">
        <w:rPr>
          <w:rFonts w:eastAsia="宋体" w:cs="Times New Roman"/>
          <w:kern w:val="0"/>
          <w:szCs w:val="24"/>
        </w:rPr>
        <w:t>2315-2320</w:t>
      </w:r>
      <w:r>
        <w:rPr>
          <w:rFonts w:eastAsia="宋体" w:cs="Times New Roman" w:hint="eastAsia"/>
          <w:kern w:val="0"/>
          <w:szCs w:val="24"/>
        </w:rPr>
        <w:t>, 2002</w:t>
      </w:r>
      <w:r w:rsidRPr="002704F4">
        <w:rPr>
          <w:rFonts w:eastAsia="宋体" w:cs="Times New Roman"/>
          <w:kern w:val="0"/>
          <w:szCs w:val="24"/>
        </w:rPr>
        <w:t>.</w:t>
      </w:r>
      <w:proofErr w:type="gramEnd"/>
    </w:p>
  </w:endnote>
  <w:endnote w:id="30">
    <w:p w:rsidR="005A48E8" w:rsidRPr="002704F4" w:rsidRDefault="005A48E8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eastAsia="宋体" w:cs="Times New Roman"/>
          <w:kern w:val="0"/>
          <w:szCs w:val="24"/>
        </w:rPr>
        <w:t>Y</w:t>
      </w:r>
      <w:r>
        <w:rPr>
          <w:rFonts w:eastAsia="宋体" w:cs="Times New Roman" w:hint="eastAsia"/>
          <w:kern w:val="0"/>
          <w:szCs w:val="24"/>
        </w:rPr>
        <w:t xml:space="preserve">. </w:t>
      </w:r>
      <w:r>
        <w:rPr>
          <w:rFonts w:eastAsia="宋体" w:cs="Times New Roman"/>
          <w:kern w:val="0"/>
          <w:szCs w:val="24"/>
        </w:rPr>
        <w:t>Ming,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L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spellStart"/>
      <w:r w:rsidRPr="002704F4">
        <w:rPr>
          <w:rFonts w:eastAsia="宋体" w:cs="Times New Roman"/>
          <w:kern w:val="0"/>
          <w:szCs w:val="24"/>
        </w:rPr>
        <w:t>Hao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 and </w:t>
      </w:r>
      <w:r w:rsidRPr="002704F4">
        <w:rPr>
          <w:rFonts w:eastAsia="宋体" w:cs="Times New Roman"/>
          <w:kern w:val="0"/>
          <w:szCs w:val="24"/>
        </w:rPr>
        <w:t>Z</w:t>
      </w:r>
      <w:r>
        <w:rPr>
          <w:rFonts w:eastAsia="宋体" w:cs="Times New Roman" w:hint="eastAsia"/>
          <w:kern w:val="0"/>
          <w:szCs w:val="24"/>
        </w:rPr>
        <w:t>.</w:t>
      </w:r>
      <w:r w:rsidRPr="002704F4">
        <w:rPr>
          <w:rFonts w:eastAsia="宋体" w:cs="Times New Roman"/>
          <w:kern w:val="0"/>
          <w:szCs w:val="24"/>
        </w:rPr>
        <w:t xml:space="preserve"> Liu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Traffic sign detection and interference conditions under discern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gramStart"/>
      <w:r w:rsidRPr="002704F4">
        <w:rPr>
          <w:rFonts w:eastAsia="宋体" w:cs="Times New Roman"/>
          <w:kern w:val="0"/>
          <w:szCs w:val="24"/>
        </w:rPr>
        <w:t>7th Symposium on Artificial Intelligence and Applications (TAAI'02), Taichung, Taiwan,</w:t>
      </w:r>
      <w:r>
        <w:rPr>
          <w:rFonts w:eastAsia="宋体" w:cs="Times New Roman" w:hint="eastAsia"/>
          <w:kern w:val="0"/>
          <w:szCs w:val="24"/>
        </w:rPr>
        <w:t xml:space="preserve"> page </w:t>
      </w:r>
      <w:r>
        <w:rPr>
          <w:rFonts w:eastAsia="宋体" w:cs="Times New Roman"/>
          <w:kern w:val="0"/>
          <w:szCs w:val="24"/>
        </w:rPr>
        <w:t>555-560</w:t>
      </w:r>
      <w:r>
        <w:rPr>
          <w:rFonts w:eastAsia="宋体" w:cs="Times New Roman" w:hint="eastAsia"/>
          <w:kern w:val="0"/>
          <w:szCs w:val="24"/>
        </w:rPr>
        <w:t>, 2002.</w:t>
      </w:r>
      <w:proofErr w:type="gramEnd"/>
    </w:p>
  </w:endnote>
  <w:endnote w:id="31">
    <w:p w:rsidR="005A48E8" w:rsidRPr="002704F4" w:rsidRDefault="005A48E8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eastAsia="宋体" w:cs="Times New Roman"/>
          <w:kern w:val="0"/>
          <w:szCs w:val="24"/>
        </w:rPr>
        <w:t>N.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eastAsia="宋体" w:cs="Times New Roman"/>
          <w:kern w:val="0"/>
          <w:szCs w:val="24"/>
        </w:rPr>
        <w:t>Kehtarnavaz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 and </w:t>
      </w:r>
      <w:r>
        <w:rPr>
          <w:rFonts w:eastAsia="宋体" w:cs="Times New Roman"/>
          <w:kern w:val="0"/>
          <w:szCs w:val="24"/>
        </w:rPr>
        <w:t>A.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Ahead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gramStart"/>
      <w:r w:rsidRPr="002704F4">
        <w:rPr>
          <w:rFonts w:eastAsia="宋体" w:cs="Times New Roman"/>
          <w:kern w:val="0"/>
          <w:szCs w:val="24"/>
        </w:rPr>
        <w:t>Traffic sign reco</w:t>
      </w:r>
      <w:r>
        <w:rPr>
          <w:rFonts w:eastAsia="宋体" w:cs="Times New Roman"/>
          <w:kern w:val="0"/>
          <w:szCs w:val="24"/>
        </w:rPr>
        <w:t>gnition in noisy outdoor scenes</w:t>
      </w:r>
      <w:r>
        <w:rPr>
          <w:rFonts w:eastAsia="宋体" w:cs="Times New Roman" w:hint="eastAsia"/>
          <w:kern w:val="0"/>
          <w:szCs w:val="24"/>
        </w:rPr>
        <w:t>.</w:t>
      </w:r>
      <w:proofErr w:type="gramEnd"/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Proceedings of the Intelligent Vehicles'95 Symposium</w:t>
      </w:r>
      <w:r>
        <w:rPr>
          <w:rFonts w:eastAsia="宋体" w:cs="Times New Roman" w:hint="eastAsia"/>
          <w:kern w:val="0"/>
          <w:szCs w:val="24"/>
        </w:rPr>
        <w:t xml:space="preserve">, page </w:t>
      </w:r>
      <w:r>
        <w:rPr>
          <w:rFonts w:eastAsia="宋体" w:cs="Times New Roman"/>
          <w:kern w:val="0"/>
          <w:szCs w:val="24"/>
        </w:rPr>
        <w:t>460-465,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1995</w:t>
      </w:r>
      <w:r>
        <w:rPr>
          <w:rFonts w:eastAsia="宋体" w:cs="Times New Roman" w:hint="eastAsia"/>
          <w:kern w:val="0"/>
          <w:szCs w:val="24"/>
        </w:rPr>
        <w:t>.</w:t>
      </w:r>
    </w:p>
  </w:endnote>
  <w:endnote w:id="32">
    <w:p w:rsidR="005A48E8" w:rsidRPr="002704F4" w:rsidRDefault="005A48E8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eastAsia="宋体" w:cs="Times New Roman"/>
          <w:kern w:val="0"/>
          <w:szCs w:val="24"/>
        </w:rPr>
        <w:t>H.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>
        <w:rPr>
          <w:rFonts w:eastAsia="宋体" w:cs="Times New Roman"/>
          <w:kern w:val="0"/>
          <w:szCs w:val="24"/>
        </w:rPr>
        <w:t>Ohara</w:t>
      </w:r>
      <w:proofErr w:type="spellEnd"/>
      <w:r>
        <w:rPr>
          <w:rFonts w:eastAsia="宋体" w:cs="Times New Roman"/>
          <w:kern w:val="0"/>
          <w:szCs w:val="24"/>
        </w:rPr>
        <w:t>, I.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Nishikawa, S.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Miki</w:t>
      </w:r>
      <w:r>
        <w:rPr>
          <w:rFonts w:eastAsia="宋体" w:cs="Times New Roman" w:hint="eastAsia"/>
          <w:kern w:val="0"/>
          <w:szCs w:val="24"/>
        </w:rPr>
        <w:t xml:space="preserve"> and </w:t>
      </w:r>
      <w:r>
        <w:rPr>
          <w:rFonts w:eastAsia="宋体" w:cs="Times New Roman"/>
          <w:kern w:val="0"/>
          <w:szCs w:val="24"/>
        </w:rPr>
        <w:t>N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spellStart"/>
      <w:r w:rsidRPr="002704F4">
        <w:rPr>
          <w:rFonts w:eastAsia="宋体" w:cs="Times New Roman"/>
          <w:kern w:val="0"/>
          <w:szCs w:val="24"/>
        </w:rPr>
        <w:t>Yabuki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. </w:t>
      </w:r>
      <w:proofErr w:type="gramStart"/>
      <w:r w:rsidRPr="002704F4">
        <w:rPr>
          <w:rFonts w:eastAsia="宋体" w:cs="Times New Roman"/>
          <w:kern w:val="0"/>
          <w:szCs w:val="24"/>
        </w:rPr>
        <w:t xml:space="preserve">Detection and recognition of road signs using </w:t>
      </w:r>
      <w:r>
        <w:rPr>
          <w:rFonts w:eastAsia="宋体" w:cs="Times New Roman"/>
          <w:kern w:val="0"/>
          <w:szCs w:val="24"/>
        </w:rPr>
        <w:t>simple layered neural networks.</w:t>
      </w:r>
      <w:proofErr w:type="gramEnd"/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Proceedings of the 9th International Conference on Neural Information</w:t>
      </w:r>
      <w:r>
        <w:rPr>
          <w:rFonts w:eastAsia="宋体" w:cs="Times New Roman" w:hint="eastAsia"/>
          <w:kern w:val="0"/>
          <w:szCs w:val="24"/>
        </w:rPr>
        <w:t>,</w:t>
      </w:r>
      <w:r w:rsidRPr="002704F4">
        <w:rPr>
          <w:rFonts w:eastAsia="宋体" w:cs="Times New Roman"/>
          <w:kern w:val="0"/>
          <w:szCs w:val="24"/>
        </w:rPr>
        <w:t xml:space="preserve"> </w:t>
      </w:r>
      <w:r>
        <w:rPr>
          <w:rFonts w:eastAsia="宋体" w:cs="Times New Roman" w:hint="eastAsia"/>
          <w:kern w:val="0"/>
          <w:szCs w:val="24"/>
        </w:rPr>
        <w:t>vol.</w:t>
      </w:r>
      <w:r>
        <w:rPr>
          <w:rFonts w:eastAsia="宋体" w:cs="Times New Roman"/>
          <w:kern w:val="0"/>
          <w:szCs w:val="24"/>
        </w:rPr>
        <w:t>2</w:t>
      </w:r>
      <w:r>
        <w:rPr>
          <w:rFonts w:eastAsia="宋体" w:cs="Times New Roman" w:hint="eastAsia"/>
          <w:kern w:val="0"/>
          <w:szCs w:val="24"/>
        </w:rPr>
        <w:t xml:space="preserve">: </w:t>
      </w:r>
      <w:r>
        <w:rPr>
          <w:rFonts w:eastAsia="宋体" w:cs="Times New Roman"/>
          <w:kern w:val="0"/>
          <w:szCs w:val="24"/>
        </w:rPr>
        <w:t>626-630, 2002</w:t>
      </w:r>
      <w:r>
        <w:rPr>
          <w:rFonts w:eastAsia="宋体" w:cs="Times New Roman" w:hint="eastAsia"/>
          <w:kern w:val="0"/>
          <w:szCs w:val="24"/>
        </w:rPr>
        <w:t>.</w:t>
      </w:r>
    </w:p>
  </w:endnote>
  <w:endnote w:id="33">
    <w:p w:rsidR="005A48E8" w:rsidRPr="002704F4" w:rsidRDefault="005A48E8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eastAsia="宋体" w:cs="Times New Roman"/>
          <w:kern w:val="0"/>
          <w:szCs w:val="24"/>
        </w:rPr>
        <w:t>S. Zhu</w:t>
      </w:r>
      <w:r>
        <w:rPr>
          <w:rFonts w:eastAsia="宋体" w:cs="Times New Roman" w:hint="eastAsia"/>
          <w:kern w:val="0"/>
          <w:szCs w:val="24"/>
        </w:rPr>
        <w:t xml:space="preserve"> and </w:t>
      </w:r>
      <w:r w:rsidRPr="002704F4">
        <w:rPr>
          <w:rFonts w:eastAsia="宋体" w:cs="Times New Roman"/>
          <w:kern w:val="0"/>
          <w:szCs w:val="24"/>
        </w:rPr>
        <w:t>T</w:t>
      </w:r>
      <w:r>
        <w:rPr>
          <w:rFonts w:eastAsia="宋体" w:cs="Times New Roman"/>
          <w:kern w:val="0"/>
          <w:szCs w:val="24"/>
        </w:rPr>
        <w:t>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Jiang</w:t>
      </w:r>
      <w:r>
        <w:rPr>
          <w:rFonts w:eastAsia="宋体" w:cs="Times New Roman" w:hint="eastAsia"/>
          <w:kern w:val="0"/>
          <w:szCs w:val="24"/>
        </w:rPr>
        <w:t>.</w:t>
      </w:r>
      <w:r w:rsidRPr="002704F4">
        <w:rPr>
          <w:rFonts w:eastAsia="宋体" w:cs="Times New Roman"/>
          <w:kern w:val="0"/>
          <w:szCs w:val="24"/>
        </w:rPr>
        <w:t xml:space="preserve"> Intelligence approach of traffic sign recognition based color standardization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gramStart"/>
      <w:r w:rsidRPr="002704F4">
        <w:rPr>
          <w:rFonts w:eastAsia="宋体" w:cs="Times New Roman"/>
          <w:kern w:val="0"/>
          <w:szCs w:val="24"/>
        </w:rPr>
        <w:t>Processing of IEEE International Conference V</w:t>
      </w:r>
      <w:r>
        <w:rPr>
          <w:rFonts w:eastAsia="宋体" w:cs="Times New Roman"/>
          <w:kern w:val="0"/>
          <w:szCs w:val="24"/>
        </w:rPr>
        <w:t>ehicular Electronics and Safety</w:t>
      </w:r>
      <w:r>
        <w:rPr>
          <w:rFonts w:eastAsia="宋体" w:cs="Times New Roman" w:hint="eastAsia"/>
          <w:kern w:val="0"/>
          <w:szCs w:val="24"/>
        </w:rPr>
        <w:t xml:space="preserve">, </w:t>
      </w:r>
      <w:r w:rsidRPr="002704F4">
        <w:rPr>
          <w:rFonts w:eastAsia="宋体" w:cs="Times New Roman"/>
          <w:kern w:val="0"/>
          <w:szCs w:val="24"/>
        </w:rPr>
        <w:t>296-300</w:t>
      </w:r>
      <w:r>
        <w:rPr>
          <w:rFonts w:eastAsia="宋体" w:cs="Times New Roman" w:hint="eastAsia"/>
          <w:kern w:val="0"/>
          <w:szCs w:val="24"/>
        </w:rPr>
        <w:t>, 2005.</w:t>
      </w:r>
      <w:proofErr w:type="gramEnd"/>
    </w:p>
  </w:endnote>
  <w:endnote w:id="34">
    <w:p w:rsidR="005A48E8" w:rsidRPr="002704F4" w:rsidRDefault="005A48E8" w:rsidP="00C438D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C0EC1">
        <w:rPr>
          <w:rStyle w:val="af5"/>
          <w:rFonts w:cs="Times New Roman"/>
          <w:szCs w:val="24"/>
          <w:vertAlign w:val="baseline"/>
        </w:rPr>
        <w:t>[</w:t>
      </w:r>
      <w:r w:rsidRPr="002C0EC1">
        <w:rPr>
          <w:rStyle w:val="af5"/>
          <w:rFonts w:cs="Times New Roman"/>
          <w:szCs w:val="24"/>
          <w:vertAlign w:val="baseline"/>
        </w:rPr>
        <w:endnoteRef/>
      </w:r>
      <w:r w:rsidRPr="002C0EC1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eastAsia="宋体" w:cs="Times New Roman"/>
          <w:kern w:val="0"/>
          <w:szCs w:val="24"/>
        </w:rPr>
        <w:t>M.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>
        <w:rPr>
          <w:rFonts w:eastAsia="宋体" w:cs="Times New Roman"/>
          <w:kern w:val="0"/>
          <w:szCs w:val="24"/>
        </w:rPr>
        <w:t>Lalonde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 and </w:t>
      </w:r>
      <w:r>
        <w:rPr>
          <w:rFonts w:eastAsia="宋体" w:cs="Times New Roman"/>
          <w:kern w:val="0"/>
          <w:szCs w:val="24"/>
        </w:rPr>
        <w:t>Y.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Li.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Detection of Road Signs Using Color Indexing [EB / OL] Technical Report CRIM-IT a 95/12-49.</w:t>
      </w:r>
    </w:p>
  </w:endnote>
  <w:endnote w:id="35">
    <w:p w:rsidR="005A48E8" w:rsidRPr="004171EE" w:rsidRDefault="005A48E8" w:rsidP="00C438DE">
      <w:pPr>
        <w:pStyle w:val="af1"/>
        <w:ind w:left="600" w:hangingChars="250" w:hanging="600"/>
        <w:jc w:val="both"/>
        <w:rPr>
          <w:rFonts w:eastAsia="宋体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proofErr w:type="gramStart"/>
      <w:r>
        <w:rPr>
          <w:rFonts w:eastAsia="宋体" w:cs="Times New Roman"/>
          <w:kern w:val="0"/>
          <w:szCs w:val="24"/>
        </w:rPr>
        <w:t>X.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>
        <w:rPr>
          <w:rFonts w:eastAsia="宋体" w:cs="Times New Roman"/>
          <w:kern w:val="0"/>
          <w:szCs w:val="24"/>
        </w:rPr>
        <w:t>Gao</w:t>
      </w:r>
      <w:proofErr w:type="spellEnd"/>
      <w:proofErr w:type="gramEnd"/>
      <w:r>
        <w:rPr>
          <w:rFonts w:eastAsia="宋体" w:cs="Times New Roman"/>
          <w:kern w:val="0"/>
          <w:szCs w:val="24"/>
        </w:rPr>
        <w:t>,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L.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>
        <w:rPr>
          <w:rFonts w:eastAsia="宋体" w:cs="Times New Roman"/>
          <w:kern w:val="0"/>
          <w:szCs w:val="24"/>
        </w:rPr>
        <w:t>Podladchikova</w:t>
      </w:r>
      <w:proofErr w:type="spellEnd"/>
      <w:r>
        <w:rPr>
          <w:rFonts w:eastAsia="宋体" w:cs="Times New Roman"/>
          <w:kern w:val="0"/>
          <w:szCs w:val="24"/>
        </w:rPr>
        <w:t>,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D.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>
        <w:rPr>
          <w:rFonts w:eastAsia="宋体" w:cs="Times New Roman"/>
          <w:kern w:val="0"/>
          <w:szCs w:val="24"/>
        </w:rPr>
        <w:t>Shaposhnikov</w:t>
      </w:r>
      <w:proofErr w:type="spellEnd"/>
      <w:r>
        <w:rPr>
          <w:rFonts w:eastAsia="宋体" w:cs="Times New Roman"/>
          <w:kern w:val="0"/>
          <w:szCs w:val="24"/>
        </w:rPr>
        <w:t>,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K.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Hong</w:t>
      </w:r>
      <w:r>
        <w:rPr>
          <w:rFonts w:eastAsia="宋体" w:cs="Times New Roman" w:hint="eastAsia"/>
          <w:kern w:val="0"/>
          <w:szCs w:val="24"/>
        </w:rPr>
        <w:t xml:space="preserve"> and</w:t>
      </w:r>
      <w:r>
        <w:rPr>
          <w:rFonts w:eastAsia="宋体" w:cs="Times New Roman"/>
          <w:kern w:val="0"/>
          <w:szCs w:val="24"/>
        </w:rPr>
        <w:t xml:space="preserve"> N.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eastAsia="宋体" w:cs="Times New Roman"/>
          <w:kern w:val="0"/>
          <w:szCs w:val="24"/>
        </w:rPr>
        <w:t>Shevtso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Recognition of traffic signs based on their color and shape features extracted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using human vision models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Journal of Visual Communication and Image repre</w:t>
      </w:r>
      <w:r>
        <w:rPr>
          <w:rFonts w:eastAsia="宋体" w:cs="Times New Roman"/>
          <w:kern w:val="0"/>
          <w:szCs w:val="24"/>
        </w:rPr>
        <w:t>sentation, 17(4):675-685</w:t>
      </w:r>
      <w:r>
        <w:rPr>
          <w:rFonts w:eastAsia="宋体" w:cs="Times New Roman" w:hint="eastAsia"/>
          <w:kern w:val="0"/>
          <w:szCs w:val="24"/>
        </w:rPr>
        <w:t>, 2006</w:t>
      </w:r>
      <w:r w:rsidRPr="002704F4">
        <w:rPr>
          <w:rFonts w:eastAsia="宋体" w:cs="Times New Roman"/>
          <w:kern w:val="0"/>
          <w:szCs w:val="24"/>
        </w:rPr>
        <w:t xml:space="preserve">. </w:t>
      </w:r>
    </w:p>
  </w:endnote>
  <w:endnote w:id="36">
    <w:p w:rsidR="005A48E8" w:rsidRPr="00E7589D" w:rsidRDefault="005A48E8" w:rsidP="00DA67FE">
      <w:pPr>
        <w:pStyle w:val="af1"/>
        <w:ind w:left="480" w:hangingChars="200" w:hanging="480"/>
        <w:jc w:val="both"/>
        <w:rPr>
          <w:rFonts w:eastAsiaTheme="minorEastAsia"/>
        </w:rPr>
      </w:pPr>
      <w:r w:rsidRPr="00E7589D">
        <w:rPr>
          <w:rFonts w:eastAsiaTheme="minorEastAsia" w:hint="eastAsia"/>
        </w:rPr>
        <w:t>[</w:t>
      </w:r>
      <w:r w:rsidRPr="00E7589D">
        <w:rPr>
          <w:rStyle w:val="af5"/>
          <w:vertAlign w:val="baseline"/>
        </w:rPr>
        <w:endnoteRef/>
      </w:r>
      <w:r>
        <w:rPr>
          <w:rFonts w:eastAsiaTheme="minorEastAsia" w:hint="eastAsia"/>
        </w:rPr>
        <w:t>]</w:t>
      </w:r>
      <w:r>
        <w:rPr>
          <w:rFonts w:eastAsiaTheme="minorEastAsia" w:hint="eastAsia"/>
        </w:rPr>
        <w:tab/>
        <w:t xml:space="preserve"> </w:t>
      </w:r>
      <w:r w:rsidRPr="00E7589D">
        <w:rPr>
          <w:color w:val="000000" w:themeColor="text1"/>
        </w:rPr>
        <w:t>http://www.iciba.com/RGB/</w:t>
      </w:r>
    </w:p>
  </w:endnote>
  <w:endnote w:id="37">
    <w:p w:rsidR="005A48E8" w:rsidRPr="002704F4" w:rsidRDefault="005A48E8" w:rsidP="000D6018">
      <w:pPr>
        <w:pStyle w:val="af1"/>
        <w:ind w:left="600" w:hangingChars="250" w:hanging="60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>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Maldonado </w:t>
      </w:r>
      <w:proofErr w:type="spellStart"/>
      <w:r w:rsidRPr="002704F4">
        <w:rPr>
          <w:rFonts w:cs="Times New Roman"/>
          <w:kern w:val="0"/>
          <w:szCs w:val="24"/>
        </w:rPr>
        <w:t>Bascon</w:t>
      </w:r>
      <w:proofErr w:type="spellEnd"/>
      <w:r w:rsidRPr="002704F4">
        <w:rPr>
          <w:rFonts w:cs="Times New Roman"/>
          <w:kern w:val="0"/>
          <w:szCs w:val="24"/>
        </w:rPr>
        <w:t xml:space="preserve">, S. </w:t>
      </w:r>
      <w:proofErr w:type="spellStart"/>
      <w:r w:rsidRPr="002704F4">
        <w:rPr>
          <w:rFonts w:cs="Times New Roman"/>
          <w:kern w:val="0"/>
          <w:szCs w:val="24"/>
        </w:rPr>
        <w:t>Lafuente</w:t>
      </w:r>
      <w:proofErr w:type="spellEnd"/>
      <w:r w:rsidRPr="002704F4">
        <w:rPr>
          <w:rFonts w:cs="Times New Roman"/>
          <w:kern w:val="0"/>
          <w:szCs w:val="24"/>
        </w:rPr>
        <w:t>-Arroyo, P. Gil-Jimenez, H. Gomez-Moreno</w:t>
      </w:r>
      <w:r w:rsidRPr="002704F4">
        <w:rPr>
          <w:rFonts w:eastAsiaTheme="minorEastAsia" w:cs="Times New Roman"/>
          <w:kern w:val="0"/>
          <w:szCs w:val="24"/>
        </w:rPr>
        <w:t>,</w:t>
      </w:r>
      <w:r w:rsidRPr="002704F4">
        <w:rPr>
          <w:rFonts w:cs="Times New Roman"/>
          <w:kern w:val="0"/>
          <w:szCs w:val="24"/>
        </w:rPr>
        <w:t xml:space="preserve"> F. Lopez-</w:t>
      </w:r>
      <w:proofErr w:type="spellStart"/>
      <w:r w:rsidRPr="002704F4">
        <w:rPr>
          <w:rFonts w:cs="Times New Roman"/>
          <w:kern w:val="0"/>
          <w:szCs w:val="24"/>
        </w:rPr>
        <w:t>Ferreras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>Road-sign detection and recognition based on support vector machines. IEEE transactions on intelligent transportation syst</w:t>
      </w:r>
      <w:r>
        <w:rPr>
          <w:rFonts w:cs="Times New Roman"/>
          <w:kern w:val="0"/>
          <w:szCs w:val="24"/>
        </w:rPr>
        <w:t>ems,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8</w:t>
      </w:r>
      <w:r>
        <w:rPr>
          <w:rFonts w:eastAsiaTheme="minorEastAsia" w:cs="Times New Roman" w:hint="eastAsia"/>
          <w:kern w:val="0"/>
          <w:szCs w:val="24"/>
        </w:rPr>
        <w:t>(</w:t>
      </w:r>
      <w:r w:rsidRPr="002704F4">
        <w:rPr>
          <w:rFonts w:cs="Times New Roman"/>
          <w:kern w:val="0"/>
          <w:szCs w:val="24"/>
        </w:rPr>
        <w:t>2</w:t>
      </w:r>
      <w:r>
        <w:rPr>
          <w:rFonts w:eastAsiaTheme="minorEastAsia" w:cs="Times New Roman" w:hint="eastAsia"/>
          <w:kern w:val="0"/>
          <w:szCs w:val="24"/>
        </w:rPr>
        <w:t>):</w:t>
      </w:r>
      <w:r w:rsidRPr="002704F4">
        <w:rPr>
          <w:rFonts w:cs="Times New Roman"/>
          <w:kern w:val="0"/>
          <w:szCs w:val="24"/>
        </w:rPr>
        <w:t xml:space="preserve"> 264–278, 2007.</w:t>
      </w:r>
    </w:p>
  </w:endnote>
  <w:endnote w:id="38">
    <w:p w:rsidR="005A48E8" w:rsidRPr="00FA62B9" w:rsidRDefault="005A48E8" w:rsidP="00C438D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Z. </w:t>
      </w:r>
      <w:r w:rsidRPr="002704F4">
        <w:rPr>
          <w:rStyle w:val="hps"/>
          <w:rFonts w:cs="Times New Roman"/>
          <w:szCs w:val="24"/>
        </w:rPr>
        <w:t>Huang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>and</w:t>
      </w:r>
      <w:r w:rsidRPr="002704F4">
        <w:rPr>
          <w:rStyle w:val="hps"/>
          <w:rFonts w:cs="Times New Roman"/>
          <w:szCs w:val="24"/>
        </w:rPr>
        <w:t xml:space="preserve"> G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r w:rsidRPr="002704F4">
        <w:rPr>
          <w:rStyle w:val="hps"/>
          <w:rFonts w:cs="Times New Roman"/>
          <w:szCs w:val="24"/>
        </w:rPr>
        <w:t>Fang</w:t>
      </w:r>
      <w:r w:rsidRPr="002704F4">
        <w:rPr>
          <w:rFonts w:cs="Times New Roman"/>
          <w:szCs w:val="24"/>
        </w:rPr>
        <w:t xml:space="preserve">. </w:t>
      </w:r>
      <w:r w:rsidRPr="002704F4">
        <w:rPr>
          <w:rStyle w:val="hps"/>
          <w:rFonts w:cs="Times New Roman"/>
          <w:szCs w:val="24"/>
        </w:rPr>
        <w:t>Visual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segmentation based on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traffic signs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RGB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model</w:t>
      </w:r>
      <w:r>
        <w:rPr>
          <w:rFonts w:eastAsiaTheme="minorEastAsia" w:cs="Times New Roman" w:hint="eastAsia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Microelectronics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and Computer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Technology</w:t>
      </w:r>
      <w:r w:rsidRPr="002704F4">
        <w:rPr>
          <w:rFonts w:cs="Times New Roman"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>21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(</w:t>
      </w:r>
      <w:r w:rsidRPr="002704F4">
        <w:rPr>
          <w:rFonts w:cs="Times New Roman"/>
          <w:szCs w:val="24"/>
        </w:rPr>
        <w:t>10)</w:t>
      </w:r>
      <w:r w:rsidRPr="002704F4">
        <w:rPr>
          <w:rStyle w:val="hps"/>
          <w:rFonts w:cs="Times New Roman"/>
          <w:szCs w:val="24"/>
        </w:rPr>
        <w:t>:147</w:t>
      </w:r>
      <w:r>
        <w:rPr>
          <w:rFonts w:cs="Times New Roman"/>
          <w:szCs w:val="24"/>
        </w:rPr>
        <w:t>-152</w:t>
      </w:r>
      <w:r>
        <w:rPr>
          <w:rFonts w:eastAsiaTheme="minorEastAsia" w:cs="Times New Roman" w:hint="eastAsia"/>
          <w:szCs w:val="24"/>
        </w:rPr>
        <w:t>, 2004.</w:t>
      </w:r>
    </w:p>
  </w:endnote>
  <w:endnote w:id="39">
    <w:p w:rsidR="005A48E8" w:rsidRDefault="005A48E8" w:rsidP="00250A6E">
      <w:pPr>
        <w:pStyle w:val="af1"/>
        <w:ind w:left="600" w:hangingChars="250" w:hanging="600"/>
        <w:jc w:val="both"/>
        <w:rPr>
          <w:rFonts w:eastAsiaTheme="minorEastAsia"/>
          <w:color w:val="000000" w:themeColor="text1"/>
        </w:rPr>
      </w:pPr>
      <w:r w:rsidRPr="00DB4C03">
        <w:rPr>
          <w:rFonts w:eastAsiaTheme="minorEastAsia" w:hint="eastAsia"/>
        </w:rPr>
        <w:t>[</w:t>
      </w:r>
      <w:r w:rsidRPr="00DB4C03">
        <w:rPr>
          <w:rStyle w:val="af5"/>
          <w:vertAlign w:val="baseline"/>
        </w:rPr>
        <w:endnoteRef/>
      </w:r>
      <w:r w:rsidRPr="00DB4C03">
        <w:rPr>
          <w:rFonts w:eastAsiaTheme="minorEastAsia" w:hint="eastAsia"/>
        </w:rPr>
        <w:t>]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ab/>
      </w:r>
      <w:r w:rsidRPr="006E42A7">
        <w:rPr>
          <w:color w:val="000000" w:themeColor="text1"/>
        </w:rPr>
        <w:t>http://www.tsi.telecom-paristech.fr</w:t>
      </w:r>
      <w:r w:rsidRPr="006E42A7">
        <w:rPr>
          <w:rFonts w:eastAsiaTheme="minorEastAsia" w:hint="eastAsia"/>
          <w:color w:val="000000" w:themeColor="text1"/>
        </w:rPr>
        <w:t>/</w:t>
      </w:r>
      <w:r w:rsidRPr="006E42A7">
        <w:rPr>
          <w:color w:val="000000" w:themeColor="text1"/>
        </w:rPr>
        <w:t>pages/enseignement/ressources/beti/</w:t>
      </w:r>
    </w:p>
    <w:p w:rsidR="005A48E8" w:rsidRPr="00764085" w:rsidRDefault="005A48E8" w:rsidP="006E42A7">
      <w:pPr>
        <w:pStyle w:val="af1"/>
        <w:ind w:leftChars="50" w:left="120" w:firstLineChars="200" w:firstLine="480"/>
        <w:jc w:val="both"/>
        <w:rPr>
          <w:rFonts w:eastAsiaTheme="minorEastAsia"/>
          <w:color w:val="000000" w:themeColor="text1"/>
        </w:rPr>
      </w:pPr>
      <w:proofErr w:type="spellStart"/>
      <w:r w:rsidRPr="00C438DE">
        <w:rPr>
          <w:color w:val="000000" w:themeColor="text1"/>
        </w:rPr>
        <w:t>correl_co</w:t>
      </w:r>
      <w:r w:rsidRPr="00C57C10">
        <w:rPr>
          <w:color w:val="000000" w:themeColor="text1"/>
        </w:rPr>
        <w:t>uleur</w:t>
      </w:r>
      <w:proofErr w:type="spellEnd"/>
      <w:r w:rsidRPr="00C57C10">
        <w:rPr>
          <w:color w:val="000000" w:themeColor="text1"/>
        </w:rPr>
        <w:t>/images/couleur-HSV2-hexcone.jpg</w:t>
      </w:r>
      <w:r>
        <w:rPr>
          <w:color w:val="000000" w:themeColor="text1"/>
        </w:rPr>
        <w:tab/>
      </w:r>
    </w:p>
  </w:endnote>
  <w:endnote w:id="40">
    <w:p w:rsidR="005A48E8" w:rsidRPr="005B19FE" w:rsidRDefault="005A48E8" w:rsidP="00DA67FE">
      <w:pPr>
        <w:pStyle w:val="af1"/>
        <w:ind w:left="480" w:hangingChars="200" w:hanging="480"/>
        <w:jc w:val="both"/>
        <w:rPr>
          <w:rFonts w:eastAsiaTheme="minorEastAsia"/>
        </w:rPr>
      </w:pPr>
      <w:r w:rsidRPr="005B19FE">
        <w:rPr>
          <w:rFonts w:eastAsiaTheme="minorEastAsia" w:hint="eastAsia"/>
        </w:rPr>
        <w:t>[</w:t>
      </w:r>
      <w:r w:rsidRPr="005B19FE">
        <w:rPr>
          <w:rStyle w:val="af5"/>
          <w:vertAlign w:val="baseline"/>
        </w:rPr>
        <w:endnoteRef/>
      </w:r>
      <w:r w:rsidRPr="005B19FE">
        <w:rPr>
          <w:rFonts w:eastAsiaTheme="minorEastAsia" w:hint="eastAsia"/>
        </w:rPr>
        <w:t>]</w:t>
      </w:r>
      <w:r>
        <w:t xml:space="preserve"> </w:t>
      </w:r>
      <w:r>
        <w:rPr>
          <w:rFonts w:eastAsiaTheme="minorEastAsia" w:hint="eastAsia"/>
        </w:rPr>
        <w:t xml:space="preserve"> </w:t>
      </w:r>
      <w:r w:rsidRPr="005B19FE">
        <w:t>http://viz.aset.psu.edu/gho/sem_notes/color_2d/html/primary_systems.html</w:t>
      </w:r>
    </w:p>
  </w:endnote>
  <w:endnote w:id="41">
    <w:p w:rsidR="005A48E8" w:rsidRPr="005B7C26" w:rsidRDefault="005A48E8" w:rsidP="00C438D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Style w:val="hps"/>
          <w:rFonts w:cs="Times New Roman"/>
          <w:szCs w:val="24"/>
        </w:rPr>
        <w:t>A.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R.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cs="Times New Roman"/>
          <w:szCs w:val="24"/>
        </w:rPr>
        <w:t>Smith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r w:rsidRPr="002704F4">
        <w:rPr>
          <w:rStyle w:val="hps"/>
          <w:rFonts w:cs="Times New Roman"/>
          <w:szCs w:val="24"/>
        </w:rPr>
        <w:t>Color Gamut Transform Pairs.</w:t>
      </w:r>
      <w:r>
        <w:rPr>
          <w:rFonts w:eastAsiaTheme="minorEastAsia" w:cs="Times New Roman" w:hint="eastAsia"/>
          <w:szCs w:val="24"/>
        </w:rPr>
        <w:t xml:space="preserve"> </w:t>
      </w:r>
      <w:proofErr w:type="gramStart"/>
      <w:r w:rsidRPr="002704F4">
        <w:rPr>
          <w:rStyle w:val="hps"/>
          <w:rFonts w:cs="Times New Roman"/>
          <w:szCs w:val="24"/>
        </w:rPr>
        <w:t>Proceedings of the 5th Annual Conference on Computer Graphics and Interactive Techniques, New York, USA.</w:t>
      </w:r>
      <w:proofErr w:type="gramEnd"/>
      <w:r w:rsidRPr="002704F4">
        <w:rPr>
          <w:rFonts w:eastAsiaTheme="minorEastAsia" w:cs="Times New Roman"/>
          <w:szCs w:val="24"/>
        </w:rPr>
        <w:t xml:space="preserve"> </w:t>
      </w:r>
      <w:proofErr w:type="gramStart"/>
      <w:r w:rsidRPr="002704F4">
        <w:rPr>
          <w:rStyle w:val="hps"/>
          <w:rFonts w:cs="Times New Roman"/>
          <w:szCs w:val="24"/>
        </w:rPr>
        <w:t>12</w:t>
      </w:r>
      <w:r>
        <w:rPr>
          <w:rFonts w:eastAsiaTheme="minorEastAsia" w:cs="Times New Roman" w:hint="eastAsia"/>
          <w:szCs w:val="24"/>
        </w:rPr>
        <w:t>-</w:t>
      </w:r>
      <w:r w:rsidRPr="002704F4">
        <w:rPr>
          <w:rStyle w:val="hps"/>
          <w:rFonts w:cs="Times New Roman"/>
          <w:szCs w:val="24"/>
        </w:rPr>
        <w:t>19</w:t>
      </w:r>
      <w:r>
        <w:rPr>
          <w:rStyle w:val="hps"/>
          <w:rFonts w:eastAsiaTheme="minorEastAsia" w:cs="Times New Roman" w:hint="eastAsia"/>
          <w:szCs w:val="24"/>
        </w:rPr>
        <w:t>, 1978.</w:t>
      </w:r>
      <w:proofErr w:type="gramEnd"/>
    </w:p>
  </w:endnote>
  <w:endnote w:id="42">
    <w:p w:rsidR="005A48E8" w:rsidRPr="002704F4" w:rsidRDefault="005A48E8" w:rsidP="00C438D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Style w:val="hps"/>
          <w:rFonts w:cs="Times New Roman"/>
          <w:szCs w:val="24"/>
        </w:rPr>
        <w:t>H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proofErr w:type="spellStart"/>
      <w:r w:rsidRPr="002704F4">
        <w:rPr>
          <w:rStyle w:val="hps"/>
          <w:rFonts w:cs="Times New Roman"/>
          <w:szCs w:val="24"/>
        </w:rPr>
        <w:t>Fleyeh</w:t>
      </w:r>
      <w:proofErr w:type="spellEnd"/>
      <w:r w:rsidRPr="002704F4">
        <w:rPr>
          <w:rStyle w:val="hps"/>
          <w:rFonts w:cs="Times New Roman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Road and traffic sign c</w:t>
      </w:r>
      <w:r>
        <w:rPr>
          <w:rStyle w:val="hps"/>
          <w:rFonts w:cs="Times New Roman"/>
          <w:szCs w:val="24"/>
        </w:rPr>
        <w:t>olor detection and segmentation</w:t>
      </w:r>
      <w:r>
        <w:rPr>
          <w:rStyle w:val="hps"/>
          <w:rFonts w:eastAsiaTheme="minorEastAsia" w:cs="Times New Roman" w:hint="eastAsia"/>
          <w:szCs w:val="24"/>
        </w:rPr>
        <w:t xml:space="preserve"> a</w:t>
      </w:r>
      <w:r w:rsidRPr="002704F4">
        <w:rPr>
          <w:rStyle w:val="hps"/>
          <w:rFonts w:cs="Times New Roman"/>
          <w:szCs w:val="24"/>
        </w:rPr>
        <w:t xml:space="preserve"> fuzzy approach, Conference on Machine</w:t>
      </w:r>
      <w:r w:rsidRPr="002704F4">
        <w:rPr>
          <w:rStyle w:val="hps"/>
          <w:rFonts w:eastAsiaTheme="minorEastAsia"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Vision</w:t>
      </w:r>
      <w:r w:rsidRPr="002704F4">
        <w:rPr>
          <w:rStyle w:val="hps"/>
          <w:rFonts w:eastAsiaTheme="minorEastAsia" w:cs="Times New Roman"/>
          <w:szCs w:val="24"/>
        </w:rPr>
        <w:t xml:space="preserve"> </w:t>
      </w:r>
      <w:r>
        <w:rPr>
          <w:rStyle w:val="hps"/>
          <w:rFonts w:cs="Times New Roman"/>
          <w:szCs w:val="24"/>
        </w:rPr>
        <w:t>Applications, Tsukuba Science City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Japan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>16-18, 2005.</w:t>
      </w:r>
    </w:p>
  </w:endnote>
  <w:endnote w:id="43">
    <w:p w:rsidR="005A48E8" w:rsidRPr="002704F4" w:rsidRDefault="005A48E8" w:rsidP="00C438DE">
      <w:pPr>
        <w:pStyle w:val="af1"/>
        <w:ind w:left="600" w:hangingChars="250" w:hanging="60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cs="Times New Roman"/>
          <w:kern w:val="0"/>
          <w:szCs w:val="24"/>
        </w:rPr>
        <w:t>W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>
        <w:rPr>
          <w:rFonts w:cs="Times New Roman"/>
          <w:kern w:val="0"/>
          <w:szCs w:val="24"/>
        </w:rPr>
        <w:t>Kuo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and </w:t>
      </w:r>
      <w:r w:rsidRPr="002704F4">
        <w:rPr>
          <w:rFonts w:cs="Times New Roman"/>
          <w:kern w:val="0"/>
          <w:szCs w:val="24"/>
        </w:rPr>
        <w:t>C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>
        <w:rPr>
          <w:rFonts w:cs="Times New Roman"/>
          <w:kern w:val="0"/>
          <w:szCs w:val="24"/>
        </w:rPr>
        <w:t>Lin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>Two-Stage Road Sign Detection and Reco</w:t>
      </w:r>
      <w:r>
        <w:rPr>
          <w:rFonts w:cs="Times New Roman"/>
          <w:kern w:val="0"/>
          <w:szCs w:val="24"/>
        </w:rPr>
        <w:t xml:space="preserve">gnition. </w:t>
      </w:r>
      <w:proofErr w:type="gramStart"/>
      <w:r>
        <w:rPr>
          <w:rFonts w:cs="Times New Roman"/>
          <w:kern w:val="0"/>
          <w:szCs w:val="24"/>
        </w:rPr>
        <w:t>In Multimedia and Expo</w:t>
      </w:r>
      <w:r>
        <w:rPr>
          <w:rFonts w:eastAsiaTheme="minorEastAsia" w:cs="Times New Roman" w:hint="eastAsia"/>
          <w:kern w:val="0"/>
          <w:szCs w:val="24"/>
        </w:rPr>
        <w:t xml:space="preserve">, </w:t>
      </w:r>
      <w:r w:rsidRPr="002704F4">
        <w:rPr>
          <w:rFonts w:cs="Times New Roman"/>
          <w:kern w:val="0"/>
          <w:szCs w:val="24"/>
        </w:rPr>
        <w:t>I</w:t>
      </w:r>
      <w:r>
        <w:rPr>
          <w:rFonts w:cs="Times New Roman"/>
          <w:kern w:val="0"/>
          <w:szCs w:val="24"/>
        </w:rPr>
        <w:t>EEE International Conference on</w:t>
      </w:r>
      <w:r w:rsidRPr="002704F4">
        <w:rPr>
          <w:rFonts w:cs="Times New Roman"/>
          <w:kern w:val="0"/>
          <w:szCs w:val="24"/>
        </w:rPr>
        <w:t xml:space="preserve"> page 1427</w:t>
      </w:r>
      <w:r>
        <w:rPr>
          <w:rFonts w:eastAsiaTheme="minorEastAsia" w:cs="Times New Roman" w:hint="eastAsia"/>
          <w:kern w:val="0"/>
          <w:szCs w:val="24"/>
        </w:rPr>
        <w:t>-</w:t>
      </w:r>
      <w:r w:rsidRPr="002704F4">
        <w:rPr>
          <w:rFonts w:cs="Times New Roman"/>
          <w:kern w:val="0"/>
          <w:szCs w:val="24"/>
        </w:rPr>
        <w:t>1430, 2007.</w:t>
      </w:r>
      <w:proofErr w:type="gramEnd"/>
    </w:p>
  </w:endnote>
  <w:endnote w:id="44">
    <w:p w:rsidR="005A48E8" w:rsidRPr="002704F4" w:rsidRDefault="005A48E8" w:rsidP="00C438D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proofErr w:type="gramStart"/>
      <w:r>
        <w:rPr>
          <w:rFonts w:cs="Times New Roman"/>
          <w:kern w:val="0"/>
          <w:szCs w:val="24"/>
        </w:rPr>
        <w:t>A.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De La </w:t>
      </w:r>
      <w:proofErr w:type="spellStart"/>
      <w:r w:rsidRPr="002704F4">
        <w:rPr>
          <w:rFonts w:cs="Times New Roman"/>
          <w:kern w:val="0"/>
          <w:szCs w:val="24"/>
        </w:rPr>
        <w:t>Escalera</w:t>
      </w:r>
      <w:proofErr w:type="spellEnd"/>
      <w:r w:rsidRPr="002704F4">
        <w:rPr>
          <w:rFonts w:cs="Times New Roman"/>
          <w:kern w:val="0"/>
          <w:szCs w:val="24"/>
        </w:rPr>
        <w:t>, L.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E. Moreno, M.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A. </w:t>
      </w:r>
      <w:proofErr w:type="spellStart"/>
      <w:r w:rsidRPr="002704F4">
        <w:rPr>
          <w:rFonts w:cs="Times New Roman"/>
          <w:kern w:val="0"/>
          <w:szCs w:val="24"/>
        </w:rPr>
        <w:t>Salichs</w:t>
      </w:r>
      <w:proofErr w:type="spellEnd"/>
      <w:r w:rsidRPr="002704F4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>and</w:t>
      </w:r>
      <w:r w:rsidRPr="002704F4">
        <w:rPr>
          <w:rFonts w:cs="Times New Roman"/>
          <w:kern w:val="0"/>
          <w:szCs w:val="24"/>
        </w:rPr>
        <w:t xml:space="preserve"> J.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M. </w:t>
      </w:r>
      <w:proofErr w:type="spellStart"/>
      <w:r w:rsidRPr="002704F4">
        <w:rPr>
          <w:rFonts w:cs="Times New Roman"/>
          <w:kern w:val="0"/>
          <w:szCs w:val="24"/>
        </w:rPr>
        <w:t>Armingol</w:t>
      </w:r>
      <w:proofErr w:type="spellEnd"/>
      <w:r>
        <w:rPr>
          <w:rFonts w:eastAsiaTheme="minorEastAsia" w:cs="Times New Roman" w:hint="eastAsia"/>
          <w:kern w:val="0"/>
          <w:szCs w:val="24"/>
        </w:rPr>
        <w:t>.</w:t>
      </w:r>
      <w:proofErr w:type="gramEnd"/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Road traffic sign detection and classification. IEEE Transactions on Industrial Electronics, 44</w:t>
      </w:r>
      <w:r>
        <w:rPr>
          <w:rFonts w:eastAsiaTheme="minorEastAsia" w:cs="Times New Roman" w:hint="eastAsia"/>
          <w:kern w:val="0"/>
          <w:szCs w:val="24"/>
        </w:rPr>
        <w:t>(</w:t>
      </w:r>
      <w:r w:rsidRPr="002704F4">
        <w:rPr>
          <w:rFonts w:cs="Times New Roman"/>
          <w:kern w:val="0"/>
          <w:szCs w:val="24"/>
        </w:rPr>
        <w:t>6</w:t>
      </w:r>
      <w:r>
        <w:rPr>
          <w:rFonts w:eastAsiaTheme="minorEastAsia" w:cs="Times New Roman" w:hint="eastAsia"/>
          <w:kern w:val="0"/>
          <w:szCs w:val="24"/>
        </w:rPr>
        <w:t>):</w:t>
      </w:r>
      <w:r w:rsidRPr="002704F4">
        <w:rPr>
          <w:rFonts w:cs="Times New Roman"/>
          <w:kern w:val="0"/>
          <w:szCs w:val="24"/>
        </w:rPr>
        <w:t xml:space="preserve"> 848–859, 1997.</w:t>
      </w:r>
    </w:p>
  </w:endnote>
  <w:endnote w:id="45">
    <w:p w:rsidR="005A48E8" w:rsidRPr="002704F4" w:rsidRDefault="005A48E8" w:rsidP="00C438D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Fonts w:eastAsiaTheme="minorEastAsia" w:cs="Times New Roman"/>
          <w:szCs w:val="24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Fonts w:eastAsiaTheme="minorEastAsia" w:cs="Times New Roman"/>
          <w:szCs w:val="24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  <w:t xml:space="preserve">M. Yao, Digital image processing, Mechanical </w:t>
      </w:r>
      <w:proofErr w:type="spellStart"/>
      <w:r>
        <w:rPr>
          <w:rFonts w:eastAsiaTheme="minorEastAsia" w:cs="Times New Roman" w:hint="eastAsia"/>
          <w:szCs w:val="24"/>
        </w:rPr>
        <w:t>IndPress</w:t>
      </w:r>
      <w:proofErr w:type="spellEnd"/>
      <w:r>
        <w:rPr>
          <w:rFonts w:eastAsiaTheme="minorEastAsia" w:cs="Times New Roman" w:hint="eastAsia"/>
          <w:szCs w:val="24"/>
        </w:rPr>
        <w:t>, Beijing, 122-124, 2006.</w:t>
      </w:r>
    </w:p>
  </w:endnote>
  <w:endnote w:id="46">
    <w:p w:rsidR="005A48E8" w:rsidRPr="00FA62B9" w:rsidRDefault="005A48E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Style w:val="hps"/>
          <w:rFonts w:eastAsiaTheme="minorEastAsia" w:cs="Times New Roman" w:hint="eastAsia"/>
          <w:szCs w:val="24"/>
        </w:rPr>
        <w:t xml:space="preserve">C. G </w:t>
      </w:r>
      <w:proofErr w:type="spellStart"/>
      <w:r>
        <w:rPr>
          <w:rStyle w:val="hps"/>
          <w:rFonts w:eastAsiaTheme="minorEastAsia" w:cs="Times New Roman" w:hint="eastAsia"/>
          <w:szCs w:val="24"/>
        </w:rPr>
        <w:t>Kiran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, V. </w:t>
      </w:r>
      <w:proofErr w:type="spellStart"/>
      <w:r>
        <w:rPr>
          <w:rStyle w:val="hps"/>
          <w:rFonts w:eastAsiaTheme="minorEastAsia" w:cs="Times New Roman" w:hint="eastAsia"/>
          <w:szCs w:val="24"/>
        </w:rPr>
        <w:t>Prabhu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, A. </w:t>
      </w:r>
      <w:proofErr w:type="spellStart"/>
      <w:r>
        <w:rPr>
          <w:rStyle w:val="hps"/>
          <w:rFonts w:eastAsiaTheme="minorEastAsia" w:cs="Times New Roman" w:hint="eastAsia"/>
          <w:szCs w:val="24"/>
        </w:rPr>
        <w:t>Rahiman</w:t>
      </w:r>
      <w:proofErr w:type="spellEnd"/>
      <w:r>
        <w:rPr>
          <w:rStyle w:val="hps"/>
          <w:rFonts w:eastAsiaTheme="minorEastAsia" w:cs="Times New Roman" w:hint="eastAsia"/>
          <w:szCs w:val="24"/>
        </w:rPr>
        <w:t>, K. Rajeev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and A. </w:t>
      </w:r>
      <w:proofErr w:type="spellStart"/>
      <w:r>
        <w:rPr>
          <w:rFonts w:eastAsiaTheme="minorEastAsia" w:cs="Times New Roman" w:hint="eastAsia"/>
          <w:szCs w:val="24"/>
        </w:rPr>
        <w:t>Sreekumar</w:t>
      </w:r>
      <w:proofErr w:type="spellEnd"/>
      <w:r>
        <w:rPr>
          <w:rFonts w:eastAsiaTheme="minorEastAsia" w:cs="Times New Roman" w:hint="eastAsia"/>
          <w:szCs w:val="24"/>
        </w:rPr>
        <w:t xml:space="preserve">. </w:t>
      </w:r>
      <w:r>
        <w:rPr>
          <w:rStyle w:val="hps"/>
          <w:rFonts w:eastAsiaTheme="minorEastAsia" w:cs="Times New Roman" w:hint="eastAsia"/>
          <w:szCs w:val="24"/>
        </w:rPr>
        <w:t>S</w:t>
      </w:r>
      <w:r w:rsidRPr="002704F4">
        <w:rPr>
          <w:rStyle w:val="hps"/>
          <w:rFonts w:cs="Times New Roman"/>
          <w:szCs w:val="24"/>
        </w:rPr>
        <w:t xml:space="preserve">upport vector machine learning based traffic sign detection and shape classification using </w:t>
      </w:r>
      <w:r>
        <w:rPr>
          <w:rStyle w:val="hps"/>
          <w:rFonts w:eastAsiaTheme="minorEastAsia" w:cs="Times New Roman" w:hint="eastAsia"/>
          <w:szCs w:val="24"/>
        </w:rPr>
        <w:t>d</w:t>
      </w:r>
      <w:r w:rsidRPr="002704F4">
        <w:rPr>
          <w:rStyle w:val="hps"/>
          <w:rFonts w:cs="Times New Roman"/>
          <w:szCs w:val="24"/>
        </w:rPr>
        <w:t xml:space="preserve">istance to </w:t>
      </w:r>
      <w:r>
        <w:rPr>
          <w:rStyle w:val="hps"/>
          <w:rFonts w:eastAsiaTheme="minorEastAsia" w:cs="Times New Roman" w:hint="eastAsia"/>
          <w:szCs w:val="24"/>
        </w:rPr>
        <w:t>b</w:t>
      </w:r>
      <w:r w:rsidRPr="002704F4">
        <w:rPr>
          <w:rStyle w:val="hps"/>
          <w:rFonts w:cs="Times New Roman"/>
          <w:szCs w:val="24"/>
        </w:rPr>
        <w:t xml:space="preserve">orders and </w:t>
      </w:r>
      <w:r>
        <w:rPr>
          <w:rStyle w:val="hps"/>
          <w:rFonts w:eastAsiaTheme="minorEastAsia" w:cs="Times New Roman" w:hint="eastAsia"/>
          <w:szCs w:val="24"/>
        </w:rPr>
        <w:t>d</w:t>
      </w:r>
      <w:r w:rsidRPr="002704F4">
        <w:rPr>
          <w:rStyle w:val="hps"/>
          <w:rFonts w:cs="Times New Roman"/>
          <w:szCs w:val="24"/>
        </w:rPr>
        <w:t xml:space="preserve">istance from </w:t>
      </w:r>
      <w:r>
        <w:rPr>
          <w:rStyle w:val="hps"/>
          <w:rFonts w:eastAsiaTheme="minorEastAsia" w:cs="Times New Roman" w:hint="eastAsia"/>
          <w:szCs w:val="24"/>
        </w:rPr>
        <w:t>c</w:t>
      </w:r>
      <w:r>
        <w:rPr>
          <w:rStyle w:val="hps"/>
          <w:rFonts w:cs="Times New Roman"/>
          <w:szCs w:val="24"/>
        </w:rPr>
        <w:t>enter features, TENCON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 xml:space="preserve">IEEE Region 10 Conference, </w:t>
      </w:r>
      <w:r>
        <w:rPr>
          <w:rStyle w:val="hps"/>
          <w:rFonts w:eastAsiaTheme="minorEastAsia" w:cs="Times New Roman" w:hint="eastAsia"/>
          <w:szCs w:val="24"/>
        </w:rPr>
        <w:t>page</w:t>
      </w:r>
      <w:r w:rsidRPr="002704F4">
        <w:rPr>
          <w:rStyle w:val="hps"/>
          <w:rFonts w:cs="Times New Roman"/>
          <w:szCs w:val="24"/>
        </w:rPr>
        <w:t xml:space="preserve"> l</w:t>
      </w:r>
      <w:r>
        <w:rPr>
          <w:rStyle w:val="hps"/>
          <w:rFonts w:eastAsiaTheme="minorEastAsia" w:cs="Times New Roman" w:hint="eastAsia"/>
          <w:szCs w:val="24"/>
        </w:rPr>
        <w:t>-</w:t>
      </w:r>
      <w:r w:rsidRPr="002704F4">
        <w:rPr>
          <w:rStyle w:val="hps"/>
          <w:rFonts w:cs="Times New Roman"/>
          <w:szCs w:val="24"/>
        </w:rPr>
        <w:t>6</w:t>
      </w:r>
      <w:r>
        <w:rPr>
          <w:rStyle w:val="hps"/>
          <w:rFonts w:eastAsiaTheme="minorEastAsia" w:cs="Times New Roman" w:hint="eastAsia"/>
          <w:szCs w:val="24"/>
        </w:rPr>
        <w:t>, 2008.</w:t>
      </w:r>
    </w:p>
  </w:endnote>
  <w:endnote w:id="47">
    <w:p w:rsidR="005A48E8" w:rsidRPr="00BC45CC" w:rsidRDefault="005A48E8" w:rsidP="00DA67FE">
      <w:pPr>
        <w:pStyle w:val="af1"/>
        <w:ind w:left="600" w:hangingChars="250" w:hanging="600"/>
        <w:jc w:val="both"/>
        <w:rPr>
          <w:rFonts w:eastAsiaTheme="minorEastAsia"/>
        </w:rPr>
      </w:pPr>
      <w:proofErr w:type="gramStart"/>
      <w:r>
        <w:rPr>
          <w:rStyle w:val="hps"/>
          <w:rFonts w:eastAsiaTheme="minorEastAsia" w:hint="eastAsia"/>
        </w:rPr>
        <w:t>[</w:t>
      </w:r>
      <w:r w:rsidRPr="00BC45CC">
        <w:rPr>
          <w:rStyle w:val="af5"/>
          <w:vertAlign w:val="baseline"/>
        </w:rPr>
        <w:endnoteRef/>
      </w:r>
      <w:r>
        <w:rPr>
          <w:rStyle w:val="hps"/>
          <w:rFonts w:eastAsiaTheme="minorEastAsia" w:hint="eastAsia"/>
        </w:rPr>
        <w:t>]</w:t>
      </w:r>
      <w:r>
        <w:rPr>
          <w:rStyle w:val="hps"/>
          <w:rFonts w:eastAsiaTheme="minorEastAsia" w:hint="eastAsia"/>
        </w:rPr>
        <w:tab/>
        <w:t xml:space="preserve">S. </w:t>
      </w:r>
      <w:proofErr w:type="spellStart"/>
      <w:r>
        <w:rPr>
          <w:rStyle w:val="hps"/>
          <w:rFonts w:eastAsiaTheme="minorEastAsia" w:hint="eastAsia"/>
        </w:rPr>
        <w:t>Lafuente</w:t>
      </w:r>
      <w:proofErr w:type="spellEnd"/>
      <w:r>
        <w:rPr>
          <w:rStyle w:val="hps"/>
          <w:rFonts w:eastAsiaTheme="minorEastAsia" w:hint="eastAsia"/>
        </w:rPr>
        <w:t xml:space="preserve">-Arroyo, P. </w:t>
      </w:r>
      <w:proofErr w:type="spellStart"/>
      <w:r>
        <w:rPr>
          <w:rStyle w:val="hps"/>
          <w:rFonts w:eastAsiaTheme="minorEastAsia" w:hint="eastAsia"/>
        </w:rPr>
        <w:t>Gatcia</w:t>
      </w:r>
      <w:proofErr w:type="spellEnd"/>
      <w:r>
        <w:rPr>
          <w:rStyle w:val="hps"/>
          <w:rFonts w:eastAsiaTheme="minorEastAsia" w:hint="eastAsia"/>
        </w:rPr>
        <w:t>-Diaz, F. J. Acevedo-</w:t>
      </w:r>
      <w:proofErr w:type="spellStart"/>
      <w:r>
        <w:rPr>
          <w:rStyle w:val="hps"/>
          <w:rFonts w:eastAsiaTheme="minorEastAsia" w:hint="eastAsia"/>
        </w:rPr>
        <w:t>Rodrigues</w:t>
      </w:r>
      <w:proofErr w:type="spellEnd"/>
      <w:r>
        <w:rPr>
          <w:rStyle w:val="hps"/>
          <w:rFonts w:eastAsiaTheme="minorEastAsia" w:hint="eastAsia"/>
        </w:rPr>
        <w:t xml:space="preserve">, P. Gil-Jimenez and S. </w:t>
      </w:r>
      <w:r>
        <w:rPr>
          <w:rStyle w:val="hps"/>
        </w:rPr>
        <w:t>Maldonado-</w:t>
      </w:r>
      <w:proofErr w:type="spellStart"/>
      <w:r>
        <w:rPr>
          <w:rStyle w:val="hps"/>
        </w:rPr>
        <w:t>Bascón</w:t>
      </w:r>
      <w:proofErr w:type="spellEnd"/>
      <w:r>
        <w:rPr>
          <w:rStyle w:val="hps"/>
          <w:rFonts w:eastAsiaTheme="minorEastAsia" w:hint="eastAsia"/>
        </w:rPr>
        <w:t>.</w:t>
      </w:r>
      <w:proofErr w:type="gramEnd"/>
      <w:r>
        <w:rPr>
          <w:rStyle w:val="hps"/>
          <w:rFonts w:eastAsiaTheme="minorEastAsia" w:hint="eastAsia"/>
        </w:rPr>
        <w:t xml:space="preserve"> </w:t>
      </w:r>
      <w:proofErr w:type="gramStart"/>
      <w:r>
        <w:rPr>
          <w:rStyle w:val="hps"/>
        </w:rPr>
        <w:t>Traffic sign classification invariant to rotations using</w:t>
      </w:r>
      <w:r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support</w:t>
      </w:r>
      <w:r>
        <w:rPr>
          <w:rStyle w:val="hps"/>
          <w:rFonts w:eastAsiaTheme="minorEastAsia" w:hint="eastAsia"/>
        </w:rPr>
        <w:t xml:space="preserve"> </w:t>
      </w:r>
      <w:r>
        <w:rPr>
          <w:rStyle w:val="hps"/>
        </w:rPr>
        <w:t>vector machines.</w:t>
      </w:r>
      <w:proofErr w:type="gramEnd"/>
      <w:r>
        <w:rPr>
          <w:rStyle w:val="hps"/>
        </w:rPr>
        <w:t xml:space="preserve"> 2004</w:t>
      </w:r>
    </w:p>
  </w:endnote>
  <w:endnote w:id="48">
    <w:p w:rsidR="005A48E8" w:rsidRPr="005B7C26" w:rsidRDefault="005A48E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W. </w:t>
      </w:r>
      <w:proofErr w:type="spellStart"/>
      <w:r>
        <w:rPr>
          <w:rStyle w:val="hps"/>
          <w:rFonts w:cs="Times New Roman"/>
          <w:szCs w:val="24"/>
        </w:rPr>
        <w:t>Shad</w:t>
      </w:r>
      <w:r>
        <w:rPr>
          <w:rStyle w:val="hps"/>
          <w:rFonts w:eastAsiaTheme="minorEastAsia" w:cs="Times New Roman" w:hint="eastAsia"/>
          <w:szCs w:val="24"/>
        </w:rPr>
        <w:t>ee</w:t>
      </w:r>
      <w:r>
        <w:rPr>
          <w:rStyle w:val="hps"/>
          <w:rFonts w:cs="Times New Roman"/>
          <w:szCs w:val="24"/>
        </w:rPr>
        <w:t>d</w:t>
      </w:r>
      <w:proofErr w:type="spellEnd"/>
      <w:r>
        <w:rPr>
          <w:rStyle w:val="hps"/>
          <w:rFonts w:cs="Times New Roman"/>
          <w:szCs w:val="24"/>
        </w:rPr>
        <w:t>,</w:t>
      </w:r>
      <w:r>
        <w:rPr>
          <w:rStyle w:val="hps"/>
          <w:rFonts w:eastAsiaTheme="minorEastAsia" w:cs="Times New Roman" w:hint="eastAsia"/>
          <w:szCs w:val="24"/>
        </w:rPr>
        <w:t xml:space="preserve"> D. Abu-Al-</w:t>
      </w:r>
      <w:proofErr w:type="spellStart"/>
      <w:r>
        <w:rPr>
          <w:rStyle w:val="hps"/>
          <w:rFonts w:eastAsiaTheme="minorEastAsia" w:cs="Times New Roman" w:hint="eastAsia"/>
          <w:szCs w:val="24"/>
        </w:rPr>
        <w:t>Nadi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M. </w:t>
      </w:r>
      <w:proofErr w:type="spellStart"/>
      <w:r>
        <w:rPr>
          <w:rStyle w:val="hps"/>
          <w:rFonts w:eastAsiaTheme="minorEastAsia" w:cs="Times New Roman" w:hint="eastAsia"/>
          <w:szCs w:val="24"/>
        </w:rPr>
        <w:t>Mismar</w:t>
      </w:r>
      <w:proofErr w:type="spellEnd"/>
      <w:r>
        <w:rPr>
          <w:rStyle w:val="hps"/>
          <w:rFonts w:eastAsiaTheme="minorEastAsia" w:cs="Times New Roman" w:hint="eastAsia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Road traffic sign detection in color images, Electronics, Circuit and Systems, 2003.</w:t>
      </w:r>
      <w:r w:rsidRPr="002704F4">
        <w:rPr>
          <w:rFonts w:cs="Times New Roman"/>
          <w:szCs w:val="24"/>
        </w:rPr>
        <w:t xml:space="preserve"> </w:t>
      </w:r>
      <w:proofErr w:type="gramStart"/>
      <w:r>
        <w:rPr>
          <w:rStyle w:val="hps"/>
          <w:rFonts w:cs="Times New Roman"/>
          <w:szCs w:val="24"/>
        </w:rPr>
        <w:t>ICECS 2003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>Proceedings of the 2003 10th IEEE International Conference on</w:t>
      </w:r>
      <w:r>
        <w:rPr>
          <w:rStyle w:val="hps"/>
          <w:rFonts w:eastAsiaTheme="minorEastAsia" w:cs="Times New Roman" w:hint="eastAsia"/>
          <w:szCs w:val="24"/>
        </w:rPr>
        <w:t xml:space="preserve"> vol.2</w:t>
      </w:r>
      <w:r w:rsidRPr="002704F4">
        <w:rPr>
          <w:rStyle w:val="hps"/>
          <w:rFonts w:cs="Times New Roman"/>
          <w:szCs w:val="24"/>
        </w:rPr>
        <w:t>,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890</w:t>
      </w:r>
      <w:r>
        <w:rPr>
          <w:rStyle w:val="hps"/>
          <w:rFonts w:eastAsiaTheme="minorEastAsia" w:cs="Times New Roman" w:hint="eastAsia"/>
          <w:szCs w:val="24"/>
        </w:rPr>
        <w:t>-</w:t>
      </w:r>
      <w:r w:rsidRPr="002704F4">
        <w:rPr>
          <w:rStyle w:val="hps"/>
          <w:rFonts w:cs="Times New Roman"/>
          <w:szCs w:val="24"/>
        </w:rPr>
        <w:t>893</w:t>
      </w:r>
      <w:r>
        <w:rPr>
          <w:rStyle w:val="hps"/>
          <w:rFonts w:eastAsiaTheme="minorEastAsia" w:cs="Times New Roman" w:hint="eastAsia"/>
          <w:szCs w:val="24"/>
        </w:rPr>
        <w:t>, 2003.</w:t>
      </w:r>
      <w:proofErr w:type="gramEnd"/>
    </w:p>
  </w:endnote>
  <w:endnote w:id="49">
    <w:p w:rsidR="005A48E8" w:rsidRPr="00764085" w:rsidRDefault="005A48E8" w:rsidP="00DA67FE">
      <w:pPr>
        <w:pStyle w:val="af1"/>
        <w:ind w:left="600" w:hangingChars="250" w:hanging="600"/>
        <w:jc w:val="both"/>
        <w:rPr>
          <w:rFonts w:eastAsiaTheme="minorEastAsia"/>
          <w:color w:val="000000" w:themeColor="text1"/>
        </w:rPr>
      </w:pPr>
      <w:r w:rsidRPr="00D16000">
        <w:rPr>
          <w:rFonts w:eastAsiaTheme="minorEastAsia" w:hint="eastAsia"/>
        </w:rPr>
        <w:t>[</w:t>
      </w:r>
      <w:r w:rsidRPr="00D16000">
        <w:rPr>
          <w:rStyle w:val="af5"/>
          <w:vertAlign w:val="baseline"/>
        </w:rPr>
        <w:endnoteRef/>
      </w:r>
      <w:r w:rsidRPr="00D16000">
        <w:rPr>
          <w:rFonts w:eastAsiaTheme="minorEastAsia" w:hint="eastAsia"/>
        </w:rPr>
        <w:t>]</w:t>
      </w:r>
      <w:r>
        <w:rPr>
          <w:rFonts w:eastAsiaTheme="minorEastAsia" w:hint="eastAsia"/>
        </w:rPr>
        <w:t xml:space="preserve"> </w:t>
      </w:r>
      <w:r w:rsidRPr="00DA67FE">
        <w:t>https://software.intel.com/sites/products/documentation/hpc/ipp/ippi/ippi_ch6/ch</w:t>
      </w:r>
      <w:r>
        <w:rPr>
          <w:rFonts w:eastAsiaTheme="minorEastAsia" w:hint="eastAsia"/>
          <w:color w:val="000000" w:themeColor="text1"/>
        </w:rPr>
        <w:t xml:space="preserve"> </w:t>
      </w:r>
      <w:r w:rsidRPr="00D16000">
        <w:rPr>
          <w:color w:val="000000" w:themeColor="text1"/>
        </w:rPr>
        <w:t>6_color_models.html</w:t>
      </w:r>
    </w:p>
  </w:endnote>
  <w:endnote w:id="50">
    <w:p w:rsidR="005A48E8" w:rsidRPr="002704F4" w:rsidRDefault="005A48E8" w:rsidP="00DA67FE">
      <w:pPr>
        <w:autoSpaceDE w:val="0"/>
        <w:autoSpaceDN w:val="0"/>
        <w:adjustRightInd w:val="0"/>
        <w:ind w:left="600" w:hangingChars="250" w:hanging="600"/>
        <w:rPr>
          <w:rFonts w:eastAsia="E-BZ+ZCTFEZ-1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Style w:val="af5"/>
          <w:rFonts w:eastAsiaTheme="minorEastAsia" w:cs="Times New Roman" w:hint="eastAsia"/>
          <w:szCs w:val="24"/>
          <w:vertAlign w:val="baseline"/>
        </w:rPr>
        <w:tab/>
      </w:r>
      <w:r>
        <w:rPr>
          <w:rFonts w:eastAsiaTheme="minorEastAsia" w:cs="Times New Roman" w:hint="eastAsia"/>
          <w:szCs w:val="24"/>
        </w:rPr>
        <w:t xml:space="preserve">J. </w:t>
      </w:r>
      <w:proofErr w:type="spellStart"/>
      <w:r>
        <w:rPr>
          <w:rFonts w:eastAsiaTheme="minorEastAsia" w:cs="Times New Roman" w:hint="eastAsia"/>
          <w:szCs w:val="24"/>
        </w:rPr>
        <w:t>Woong</w:t>
      </w:r>
      <w:proofErr w:type="spellEnd"/>
      <w:r>
        <w:rPr>
          <w:rFonts w:cs="Times New Roman"/>
          <w:szCs w:val="24"/>
        </w:rPr>
        <w:t>,</w:t>
      </w:r>
      <w:r>
        <w:rPr>
          <w:rFonts w:eastAsiaTheme="minorEastAsia" w:cs="Times New Roman" w:hint="eastAsia"/>
          <w:szCs w:val="24"/>
        </w:rPr>
        <w:t xml:space="preserve"> M. Lee and J.</w:t>
      </w:r>
      <w:r w:rsidRPr="002704F4">
        <w:rPr>
          <w:rFonts w:cs="Times New Roman"/>
          <w:szCs w:val="24"/>
        </w:rPr>
        <w:t xml:space="preserve"> Son. Implementation of road traffic signs detection based on saliency map model</w:t>
      </w:r>
      <w:r>
        <w:rPr>
          <w:rFonts w:eastAsiaTheme="minorEastAsia" w:cs="Times New Roman" w:hint="eastAsia"/>
          <w:szCs w:val="24"/>
        </w:rPr>
        <w:t xml:space="preserve">. </w:t>
      </w:r>
      <w:proofErr w:type="gramStart"/>
      <w:r w:rsidRPr="002704F4">
        <w:rPr>
          <w:rFonts w:cs="Times New Roman"/>
          <w:szCs w:val="24"/>
        </w:rPr>
        <w:t>IEEE Intelligent Vehicle Symposium, Eindhoven, Netherlands, 542-547</w:t>
      </w:r>
      <w:r>
        <w:rPr>
          <w:rFonts w:eastAsiaTheme="minorEastAsia" w:cs="Times New Roman" w:hint="eastAsia"/>
          <w:szCs w:val="24"/>
        </w:rPr>
        <w:t>, 2008.</w:t>
      </w:r>
      <w:proofErr w:type="gramEnd"/>
      <w:r w:rsidRPr="002704F4">
        <w:rPr>
          <w:rFonts w:eastAsia="E-BZ+ZCTFEZ-1" w:cs="Times New Roman"/>
          <w:kern w:val="0"/>
          <w:szCs w:val="24"/>
        </w:rPr>
        <w:t xml:space="preserve">  </w:t>
      </w:r>
    </w:p>
  </w:endnote>
  <w:endnote w:id="51">
    <w:p w:rsidR="005A48E8" w:rsidRPr="002704F4" w:rsidRDefault="005A48E8" w:rsidP="00DA67FE">
      <w:pPr>
        <w:autoSpaceDE w:val="0"/>
        <w:autoSpaceDN w:val="0"/>
        <w:adjustRightInd w:val="0"/>
        <w:ind w:left="600" w:hangingChars="250" w:hanging="600"/>
        <w:rPr>
          <w:rFonts w:eastAsia="E-BZ+ZCTFEZ-1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proofErr w:type="spellStart"/>
      <w:proofErr w:type="gramStart"/>
      <w:r w:rsidRPr="002704F4">
        <w:rPr>
          <w:rFonts w:cs="Times New Roman"/>
          <w:szCs w:val="24"/>
        </w:rPr>
        <w:t>Lopezld</w:t>
      </w:r>
      <w:proofErr w:type="spellEnd"/>
      <w:r>
        <w:rPr>
          <w:rFonts w:eastAsiaTheme="minorEastAsia" w:cs="Times New Roman" w:hint="eastAsia"/>
          <w:szCs w:val="24"/>
        </w:rPr>
        <w:t xml:space="preserve"> and </w:t>
      </w:r>
      <w:r w:rsidRPr="002704F4">
        <w:rPr>
          <w:rFonts w:cs="Times New Roman"/>
          <w:szCs w:val="24"/>
        </w:rPr>
        <w:t>O.</w:t>
      </w:r>
      <w:r w:rsidRPr="0086232C">
        <w:rPr>
          <w:rFonts w:cs="Times New Roman"/>
          <w:szCs w:val="24"/>
        </w:rPr>
        <w:t xml:space="preserve"> </w:t>
      </w:r>
      <w:r w:rsidRPr="002704F4">
        <w:rPr>
          <w:rFonts w:cs="Times New Roman"/>
          <w:szCs w:val="24"/>
        </w:rPr>
        <w:t>Fuentes</w:t>
      </w:r>
      <w:r>
        <w:rPr>
          <w:rFonts w:eastAsiaTheme="minorEastAsia" w:cs="Times New Roman" w:hint="eastAsia"/>
          <w:szCs w:val="24"/>
        </w:rPr>
        <w:t>.</w:t>
      </w:r>
      <w:proofErr w:type="gramEnd"/>
      <w:r w:rsidRPr="002704F4">
        <w:rPr>
          <w:rFonts w:cs="Times New Roman"/>
          <w:szCs w:val="24"/>
        </w:rPr>
        <w:t xml:space="preserve"> </w:t>
      </w:r>
      <w:proofErr w:type="gramStart"/>
      <w:r w:rsidRPr="002704F4">
        <w:rPr>
          <w:rFonts w:cs="Times New Roman"/>
          <w:szCs w:val="24"/>
        </w:rPr>
        <w:t>Color-based road sign detection and tracking</w:t>
      </w:r>
      <w:r>
        <w:rPr>
          <w:rFonts w:eastAsiaTheme="minorEastAsia" w:cs="Times New Roman" w:hint="eastAsia"/>
          <w:szCs w:val="24"/>
        </w:rPr>
        <w:t xml:space="preserve">, </w:t>
      </w:r>
      <w:r w:rsidRPr="002704F4">
        <w:rPr>
          <w:rFonts w:cs="Times New Roman"/>
          <w:szCs w:val="24"/>
        </w:rPr>
        <w:t>Image analysis and Recognition, Montreal, Canada, 1138-1147</w:t>
      </w:r>
      <w:r>
        <w:rPr>
          <w:rFonts w:eastAsiaTheme="minorEastAsia" w:cs="Times New Roman" w:hint="eastAsia"/>
          <w:szCs w:val="24"/>
        </w:rPr>
        <w:t>, 2007.</w:t>
      </w:r>
      <w:proofErr w:type="gramEnd"/>
      <w:r w:rsidRPr="002704F4">
        <w:rPr>
          <w:rFonts w:eastAsia="E-BZ+ZCTFEZ-1" w:cs="Times New Roman"/>
          <w:kern w:val="0"/>
          <w:szCs w:val="24"/>
        </w:rPr>
        <w:t xml:space="preserve"> </w:t>
      </w:r>
    </w:p>
  </w:endnote>
  <w:endnote w:id="52">
    <w:p w:rsidR="005A48E8" w:rsidRPr="00B06FA0" w:rsidRDefault="005A48E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kern w:val="0"/>
          <w:szCs w:val="24"/>
        </w:rPr>
        <w:t xml:space="preserve">A. </w:t>
      </w:r>
      <w:proofErr w:type="spellStart"/>
      <w:r>
        <w:rPr>
          <w:rFonts w:cs="Times New Roman"/>
          <w:kern w:val="0"/>
          <w:szCs w:val="24"/>
        </w:rPr>
        <w:t>Ruta</w:t>
      </w:r>
      <w:proofErr w:type="spellEnd"/>
      <w:r>
        <w:rPr>
          <w:rFonts w:cs="Times New Roman"/>
          <w:kern w:val="0"/>
          <w:szCs w:val="24"/>
        </w:rPr>
        <w:t>, F.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Porikli</w:t>
      </w:r>
      <w:proofErr w:type="spellEnd"/>
      <w:r>
        <w:rPr>
          <w:rFonts w:cs="Times New Roman"/>
          <w:kern w:val="0"/>
          <w:szCs w:val="24"/>
        </w:rPr>
        <w:t>, 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Watanabe</w:t>
      </w:r>
      <w:r>
        <w:rPr>
          <w:rFonts w:eastAsiaTheme="minorEastAsia" w:cs="Times New Roman" w:hint="eastAsia"/>
          <w:kern w:val="0"/>
          <w:szCs w:val="24"/>
        </w:rPr>
        <w:t xml:space="preserve"> and </w:t>
      </w:r>
      <w:r>
        <w:rPr>
          <w:rFonts w:cs="Times New Roman"/>
          <w:kern w:val="0"/>
          <w:szCs w:val="24"/>
        </w:rPr>
        <w:t>Y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>
        <w:rPr>
          <w:rFonts w:cs="Times New Roman"/>
          <w:kern w:val="0"/>
          <w:szCs w:val="24"/>
        </w:rPr>
        <w:t>Li.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In-vehicle camera traffic sign detection and recognition. Machine Vision and Applications, pages 1–17, March</w:t>
      </w:r>
      <w:r>
        <w:rPr>
          <w:rFonts w:eastAsiaTheme="minorEastAsia" w:cs="Times New Roman" w:hint="eastAsia"/>
          <w:kern w:val="0"/>
          <w:szCs w:val="24"/>
        </w:rPr>
        <w:t>,</w:t>
      </w:r>
      <w:r w:rsidRPr="002704F4">
        <w:rPr>
          <w:rFonts w:cs="Times New Roman"/>
          <w:kern w:val="0"/>
          <w:szCs w:val="24"/>
        </w:rPr>
        <w:t xml:space="preserve"> 2011</w:t>
      </w:r>
      <w:r>
        <w:rPr>
          <w:rFonts w:eastAsiaTheme="minorEastAsia" w:cs="Times New Roman" w:hint="eastAsia"/>
          <w:kern w:val="0"/>
          <w:szCs w:val="24"/>
        </w:rPr>
        <w:t>.</w:t>
      </w:r>
    </w:p>
  </w:endnote>
  <w:endnote w:id="53">
    <w:p w:rsidR="005A48E8" w:rsidRPr="002704F4" w:rsidRDefault="005A48E8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kern w:val="0"/>
          <w:szCs w:val="24"/>
        </w:rPr>
        <w:t>K.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Lim</w:t>
      </w:r>
      <w:r>
        <w:rPr>
          <w:rFonts w:eastAsiaTheme="minorEastAsia" w:cs="Times New Roman" w:hint="eastAsia"/>
          <w:kern w:val="0"/>
          <w:szCs w:val="24"/>
        </w:rPr>
        <w:t xml:space="preserve">, </w:t>
      </w:r>
      <w:r>
        <w:rPr>
          <w:rFonts w:cs="Times New Roman"/>
          <w:kern w:val="0"/>
          <w:szCs w:val="24"/>
        </w:rPr>
        <w:t>K.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Seng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and </w:t>
      </w:r>
      <w:r w:rsidRPr="002704F4">
        <w:rPr>
          <w:rFonts w:cs="Times New Roman"/>
          <w:kern w:val="0"/>
          <w:szCs w:val="24"/>
        </w:rPr>
        <w:t>L. Ang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 xml:space="preserve">Intra color-shape classification for traffic sign recognition. </w:t>
      </w:r>
      <w:r>
        <w:rPr>
          <w:rFonts w:eastAsiaTheme="minorEastAsia" w:cs="Times New Roman" w:hint="eastAsia"/>
          <w:kern w:val="0"/>
          <w:szCs w:val="24"/>
        </w:rPr>
        <w:t>Computer Symposium (</w:t>
      </w:r>
      <w:r w:rsidRPr="002704F4">
        <w:rPr>
          <w:rFonts w:cs="Times New Roman"/>
          <w:kern w:val="0"/>
          <w:szCs w:val="24"/>
        </w:rPr>
        <w:t>ICS</w:t>
      </w:r>
      <w:r>
        <w:rPr>
          <w:rFonts w:eastAsiaTheme="minorEastAsia" w:cs="Times New Roman" w:hint="eastAsia"/>
          <w:kern w:val="0"/>
          <w:szCs w:val="24"/>
        </w:rPr>
        <w:t>)</w:t>
      </w:r>
      <w:r w:rsidRPr="002704F4">
        <w:rPr>
          <w:rFonts w:cs="Times New Roman"/>
          <w:kern w:val="0"/>
          <w:szCs w:val="24"/>
        </w:rPr>
        <w:t>, pages 642–647, 2010.</w:t>
      </w:r>
    </w:p>
  </w:endnote>
  <w:endnote w:id="54">
    <w:p w:rsidR="005A48E8" w:rsidRPr="002704F4" w:rsidRDefault="005A48E8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kern w:val="0"/>
          <w:szCs w:val="24"/>
        </w:rPr>
        <w:t>C.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Bahlmann</w:t>
      </w:r>
      <w:proofErr w:type="spellEnd"/>
      <w:r>
        <w:rPr>
          <w:rFonts w:cs="Times New Roman"/>
          <w:kern w:val="0"/>
          <w:szCs w:val="24"/>
        </w:rPr>
        <w:t>, Y.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Zhu, V.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Ramesh</w:t>
      </w:r>
      <w:proofErr w:type="spellEnd"/>
      <w:r>
        <w:rPr>
          <w:rFonts w:cs="Times New Roman"/>
          <w:kern w:val="0"/>
          <w:szCs w:val="24"/>
        </w:rPr>
        <w:t>, M.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Pellkofer</w:t>
      </w:r>
      <w:proofErr w:type="spellEnd"/>
      <w:r w:rsidRPr="002704F4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>and</w:t>
      </w:r>
      <w:r>
        <w:rPr>
          <w:rFonts w:cs="Times New Roman"/>
          <w:kern w:val="0"/>
          <w:szCs w:val="24"/>
        </w:rPr>
        <w:t xml:space="preserve"> T.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Koehler. A system for traffic sign detection, trackin</w:t>
      </w:r>
      <w:r>
        <w:rPr>
          <w:rFonts w:cs="Times New Roman"/>
          <w:kern w:val="0"/>
          <w:szCs w:val="24"/>
        </w:rPr>
        <w:t>g, and recognition using color,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shape, and motion information. In Proceedings of the IEEE Symposium on Intelligent Vehicles, pages 255–260</w:t>
      </w:r>
      <w:r>
        <w:rPr>
          <w:rFonts w:eastAsiaTheme="minorEastAsia" w:cs="Times New Roman" w:hint="eastAsia"/>
          <w:kern w:val="0"/>
          <w:szCs w:val="24"/>
        </w:rPr>
        <w:t>,</w:t>
      </w:r>
      <w:r w:rsidRPr="002704F4">
        <w:rPr>
          <w:rFonts w:cs="Times New Roman"/>
          <w:kern w:val="0"/>
          <w:szCs w:val="24"/>
        </w:rPr>
        <w:t xml:space="preserve"> 2005.</w:t>
      </w:r>
    </w:p>
  </w:endnote>
  <w:endnote w:id="55">
    <w:p w:rsidR="005A48E8" w:rsidRPr="00B06FA0" w:rsidRDefault="005A48E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cs="Times New Roman"/>
          <w:kern w:val="0"/>
          <w:szCs w:val="24"/>
        </w:rPr>
        <w:t xml:space="preserve">H. </w:t>
      </w:r>
      <w:proofErr w:type="spellStart"/>
      <w:r w:rsidRPr="002704F4">
        <w:rPr>
          <w:rFonts w:cs="Times New Roman"/>
          <w:kern w:val="0"/>
          <w:szCs w:val="24"/>
        </w:rPr>
        <w:t>Gómez</w:t>
      </w:r>
      <w:proofErr w:type="spellEnd"/>
      <w:r w:rsidRPr="002704F4">
        <w:rPr>
          <w:rFonts w:cs="Times New Roman"/>
          <w:kern w:val="0"/>
          <w:szCs w:val="24"/>
        </w:rPr>
        <w:t>-Moreno</w:t>
      </w:r>
      <w:r>
        <w:rPr>
          <w:rFonts w:eastAsiaTheme="minorEastAsia" w:cs="Times New Roman" w:hint="eastAsia"/>
          <w:iCs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Goal Evaluation of Segmentation Algorithms for Traffic Sign Recognition, </w:t>
      </w:r>
      <w:r w:rsidRPr="002704F4">
        <w:rPr>
          <w:rFonts w:cs="Times New Roman"/>
          <w:iCs/>
          <w:kern w:val="0"/>
          <w:szCs w:val="24"/>
        </w:rPr>
        <w:t>IEEE</w:t>
      </w:r>
      <w:r w:rsidRPr="002704F4">
        <w:rPr>
          <w:rFonts w:cs="Times New Roman"/>
          <w:kern w:val="0"/>
          <w:szCs w:val="24"/>
        </w:rPr>
        <w:t xml:space="preserve"> </w:t>
      </w:r>
      <w:r w:rsidRPr="002704F4">
        <w:rPr>
          <w:rFonts w:cs="Times New Roman"/>
          <w:iCs/>
          <w:kern w:val="0"/>
          <w:szCs w:val="24"/>
        </w:rPr>
        <w:t>Trans. Intelligent Transportation Systems</w:t>
      </w:r>
      <w:r>
        <w:rPr>
          <w:rFonts w:cs="Times New Roman"/>
          <w:kern w:val="0"/>
          <w:szCs w:val="24"/>
        </w:rPr>
        <w:t>,</w:t>
      </w:r>
      <w:r>
        <w:rPr>
          <w:rFonts w:eastAsiaTheme="minorEastAsia" w:cs="Times New Roman" w:hint="eastAsia"/>
          <w:kern w:val="0"/>
          <w:szCs w:val="24"/>
        </w:rPr>
        <w:t xml:space="preserve"> 11(4):917-930, </w:t>
      </w:r>
      <w:r w:rsidRPr="002704F4">
        <w:rPr>
          <w:rFonts w:cs="Times New Roman"/>
          <w:kern w:val="0"/>
          <w:szCs w:val="24"/>
        </w:rPr>
        <w:t>2010</w:t>
      </w:r>
      <w:r>
        <w:rPr>
          <w:rFonts w:eastAsiaTheme="minorEastAsia" w:cs="Times New Roman" w:hint="eastAsia"/>
          <w:kern w:val="0"/>
          <w:szCs w:val="24"/>
        </w:rPr>
        <w:t>.</w:t>
      </w:r>
    </w:p>
  </w:endnote>
  <w:endnote w:id="56">
    <w:p w:rsidR="005A48E8" w:rsidRPr="00B06FA0" w:rsidRDefault="005A48E8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cs="Times New Roman"/>
          <w:szCs w:val="24"/>
        </w:rPr>
        <w:t>T</w:t>
      </w:r>
      <w:r>
        <w:rPr>
          <w:rFonts w:eastAsiaTheme="minorEastAsia" w:cs="Times New Roman" w:hint="eastAsia"/>
          <w:szCs w:val="24"/>
        </w:rPr>
        <w:t xml:space="preserve">. </w:t>
      </w:r>
      <w:r w:rsidRPr="002704F4">
        <w:rPr>
          <w:rFonts w:cs="Times New Roman"/>
          <w:szCs w:val="24"/>
        </w:rPr>
        <w:t>Bui-</w:t>
      </w:r>
      <w:proofErr w:type="spellStart"/>
      <w:r w:rsidRPr="002704F4">
        <w:rPr>
          <w:rFonts w:cs="Times New Roman"/>
          <w:szCs w:val="24"/>
        </w:rPr>
        <w:t>Minh</w:t>
      </w:r>
      <w:proofErr w:type="gramStart"/>
      <w:r>
        <w:rPr>
          <w:rFonts w:eastAsiaTheme="minorEastAsia" w:cs="Times New Roman" w:hint="eastAsia"/>
          <w:szCs w:val="24"/>
        </w:rPr>
        <w:t>,O</w:t>
      </w:r>
      <w:proofErr w:type="spellEnd"/>
      <w:proofErr w:type="gramEnd"/>
      <w:r>
        <w:rPr>
          <w:rFonts w:eastAsiaTheme="minorEastAsia" w:cs="Times New Roman" w:hint="eastAsia"/>
          <w:szCs w:val="24"/>
        </w:rPr>
        <w:t xml:space="preserve">. </w:t>
      </w:r>
      <w:proofErr w:type="spellStart"/>
      <w:r>
        <w:rPr>
          <w:rFonts w:eastAsiaTheme="minorEastAsia" w:cs="Times New Roman" w:hint="eastAsia"/>
          <w:szCs w:val="24"/>
        </w:rPr>
        <w:t>Ghita</w:t>
      </w:r>
      <w:proofErr w:type="spellEnd"/>
      <w:r>
        <w:rPr>
          <w:rFonts w:eastAsiaTheme="minorEastAsia" w:cs="Times New Roman" w:hint="eastAsia"/>
          <w:szCs w:val="24"/>
        </w:rPr>
        <w:t xml:space="preserve"> and P. Whelan. </w:t>
      </w:r>
      <w:proofErr w:type="gramStart"/>
      <w:r w:rsidRPr="002704F4">
        <w:rPr>
          <w:rFonts w:cs="Times New Roman"/>
          <w:kern w:val="0"/>
          <w:szCs w:val="24"/>
        </w:rPr>
        <w:t>Two algorithms for detection of mutually occluding traffic</w:t>
      </w:r>
      <w:r w:rsidRPr="002704F4">
        <w:rPr>
          <w:rFonts w:eastAsiaTheme="minorEastAsia" w:cs="Times New Roman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signs</w:t>
      </w:r>
      <w:r>
        <w:rPr>
          <w:rFonts w:eastAsiaTheme="minorEastAsia" w:cs="Times New Roman" w:hint="eastAsia"/>
          <w:kern w:val="0"/>
          <w:szCs w:val="24"/>
        </w:rPr>
        <w:t>.</w:t>
      </w:r>
      <w:proofErr w:type="gramEnd"/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Control, Automation and</w:t>
      </w:r>
      <w:r>
        <w:rPr>
          <w:rFonts w:cs="Times New Roman"/>
          <w:kern w:val="0"/>
          <w:szCs w:val="24"/>
        </w:rPr>
        <w:t xml:space="preserve"> Information Sciences (ICCAIS),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International Conference on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szCs w:val="24"/>
        </w:rPr>
        <w:t>26-29</w:t>
      </w:r>
      <w:r>
        <w:rPr>
          <w:rFonts w:eastAsiaTheme="minorEastAsia" w:cs="Times New Roman" w:hint="eastAsia"/>
          <w:szCs w:val="24"/>
        </w:rPr>
        <w:t>,</w:t>
      </w:r>
      <w:r w:rsidRPr="002704F4">
        <w:rPr>
          <w:rFonts w:cs="Times New Roman"/>
          <w:szCs w:val="24"/>
        </w:rPr>
        <w:t xml:space="preserve"> Nov. 2012</w:t>
      </w:r>
      <w:r>
        <w:rPr>
          <w:rFonts w:eastAsiaTheme="minorEastAsia" w:cs="Times New Roman" w:hint="eastAsia"/>
          <w:szCs w:val="24"/>
        </w:rPr>
        <w:t>.</w:t>
      </w:r>
    </w:p>
  </w:endnote>
  <w:endnote w:id="57">
    <w:p w:rsidR="005A48E8" w:rsidRPr="00B06FA0" w:rsidRDefault="005A48E8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proofErr w:type="gramStart"/>
      <w:r w:rsidRPr="002704F4">
        <w:rPr>
          <w:rFonts w:cs="Times New Roman"/>
          <w:kern w:val="0"/>
          <w:szCs w:val="24"/>
        </w:rPr>
        <w:t xml:space="preserve">S. Maldonado </w:t>
      </w:r>
      <w:proofErr w:type="spellStart"/>
      <w:r w:rsidRPr="002704F4">
        <w:rPr>
          <w:rFonts w:cs="Times New Roman"/>
          <w:kern w:val="0"/>
          <w:szCs w:val="24"/>
        </w:rPr>
        <w:t>Bascon</w:t>
      </w:r>
      <w:proofErr w:type="spellEnd"/>
      <w:r w:rsidRPr="002704F4">
        <w:rPr>
          <w:rFonts w:cs="Times New Roman"/>
          <w:kern w:val="0"/>
          <w:szCs w:val="24"/>
        </w:rPr>
        <w:t xml:space="preserve">, J. Acevedo Rodriguez, S. </w:t>
      </w:r>
      <w:proofErr w:type="spellStart"/>
      <w:r w:rsidRPr="002704F4">
        <w:rPr>
          <w:rFonts w:cs="Times New Roman"/>
          <w:kern w:val="0"/>
          <w:szCs w:val="24"/>
        </w:rPr>
        <w:t>Lafuente</w:t>
      </w:r>
      <w:proofErr w:type="spellEnd"/>
      <w:r w:rsidRPr="002704F4">
        <w:rPr>
          <w:rFonts w:cs="Times New Roman"/>
          <w:kern w:val="0"/>
          <w:szCs w:val="24"/>
        </w:rPr>
        <w:t xml:space="preserve"> Arroyo, A. </w:t>
      </w:r>
      <w:proofErr w:type="spellStart"/>
      <w:r w:rsidRPr="002704F4">
        <w:rPr>
          <w:rFonts w:cs="Times New Roman"/>
          <w:kern w:val="0"/>
          <w:szCs w:val="24"/>
        </w:rPr>
        <w:t>Fernndez</w:t>
      </w:r>
      <w:proofErr w:type="spellEnd"/>
      <w:r w:rsidRPr="002704F4">
        <w:rPr>
          <w:rFonts w:cs="Times New Roman"/>
          <w:kern w:val="0"/>
          <w:szCs w:val="24"/>
        </w:rPr>
        <w:t xml:space="preserve"> Caballero </w:t>
      </w:r>
      <w:r>
        <w:rPr>
          <w:rFonts w:eastAsiaTheme="minorEastAsia" w:cs="Times New Roman" w:hint="eastAsia"/>
          <w:kern w:val="0"/>
          <w:szCs w:val="24"/>
        </w:rPr>
        <w:t>and</w:t>
      </w:r>
      <w:r w:rsidRPr="002704F4">
        <w:rPr>
          <w:rFonts w:cs="Times New Roman"/>
          <w:kern w:val="0"/>
          <w:szCs w:val="24"/>
        </w:rPr>
        <w:t xml:space="preserve"> F. Lopez-</w:t>
      </w:r>
      <w:proofErr w:type="spellStart"/>
      <w:r w:rsidRPr="002704F4">
        <w:rPr>
          <w:rFonts w:cs="Times New Roman"/>
          <w:kern w:val="0"/>
          <w:szCs w:val="24"/>
        </w:rPr>
        <w:t>Ferreras</w:t>
      </w:r>
      <w:proofErr w:type="spellEnd"/>
      <w:r w:rsidRPr="002704F4">
        <w:rPr>
          <w:rFonts w:cs="Times New Roman"/>
          <w:kern w:val="0"/>
          <w:szCs w:val="24"/>
        </w:rPr>
        <w:t>.</w:t>
      </w:r>
      <w:proofErr w:type="gramEnd"/>
      <w:r w:rsidRPr="002704F4">
        <w:rPr>
          <w:rFonts w:cs="Times New Roman"/>
          <w:kern w:val="0"/>
          <w:szCs w:val="24"/>
        </w:rPr>
        <w:t xml:space="preserve"> An optimization on pictogram identification for the road-sign recognition task using </w:t>
      </w:r>
      <w:r>
        <w:rPr>
          <w:rFonts w:cs="Times New Roman"/>
          <w:kern w:val="0"/>
          <w:szCs w:val="24"/>
        </w:rPr>
        <w:t>SVMs. Computer Vision and Image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Understanding, 114</w:t>
      </w:r>
      <w:r>
        <w:rPr>
          <w:rFonts w:eastAsiaTheme="minorEastAsia" w:cs="Times New Roman" w:hint="eastAsia"/>
          <w:kern w:val="0"/>
          <w:szCs w:val="24"/>
        </w:rPr>
        <w:t>(</w:t>
      </w:r>
      <w:r w:rsidRPr="002704F4">
        <w:rPr>
          <w:rFonts w:cs="Times New Roman"/>
          <w:kern w:val="0"/>
          <w:szCs w:val="24"/>
        </w:rPr>
        <w:t>3</w:t>
      </w:r>
      <w:r>
        <w:rPr>
          <w:rFonts w:eastAsiaTheme="minorEastAsia" w:cs="Times New Roman" w:hint="eastAsia"/>
          <w:kern w:val="0"/>
          <w:szCs w:val="24"/>
        </w:rPr>
        <w:t>):</w:t>
      </w:r>
      <w:r w:rsidRPr="002704F4">
        <w:rPr>
          <w:rFonts w:cs="Times New Roman"/>
          <w:kern w:val="0"/>
          <w:szCs w:val="24"/>
        </w:rPr>
        <w:t xml:space="preserve"> 373</w:t>
      </w:r>
      <w:r w:rsidRPr="002704F4">
        <w:rPr>
          <w:rFonts w:eastAsiaTheme="minorEastAsia" w:cs="Times New Roman"/>
          <w:kern w:val="0"/>
          <w:szCs w:val="24"/>
        </w:rPr>
        <w:t>-</w:t>
      </w:r>
      <w:r w:rsidRPr="002704F4">
        <w:rPr>
          <w:rFonts w:cs="Times New Roman"/>
          <w:kern w:val="0"/>
          <w:szCs w:val="24"/>
        </w:rPr>
        <w:t>383, 2010</w:t>
      </w:r>
      <w:r>
        <w:rPr>
          <w:rFonts w:eastAsiaTheme="minorEastAsia" w:cs="Times New Roman" w:hint="eastAsia"/>
          <w:kern w:val="0"/>
          <w:szCs w:val="24"/>
        </w:rPr>
        <w:t>.</w:t>
      </w:r>
    </w:p>
  </w:endnote>
  <w:endnote w:id="58">
    <w:p w:rsidR="005A48E8" w:rsidRPr="002704F4" w:rsidRDefault="005A48E8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kern w:val="0"/>
          <w:szCs w:val="24"/>
        </w:rPr>
        <w:t>H.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Fleyeh</w:t>
      </w:r>
      <w:proofErr w:type="spellEnd"/>
      <w:r w:rsidRPr="002704F4">
        <w:rPr>
          <w:rFonts w:cs="Times New Roman"/>
          <w:kern w:val="0"/>
          <w:szCs w:val="24"/>
        </w:rPr>
        <w:t xml:space="preserve">. Shadow </w:t>
      </w:r>
      <w:r w:rsidRPr="002704F4">
        <w:rPr>
          <w:rFonts w:eastAsiaTheme="minorEastAsia" w:cs="Times New Roman"/>
          <w:kern w:val="0"/>
          <w:szCs w:val="24"/>
        </w:rPr>
        <w:t>a</w:t>
      </w:r>
      <w:r>
        <w:rPr>
          <w:rFonts w:cs="Times New Roman"/>
          <w:kern w:val="0"/>
          <w:szCs w:val="24"/>
        </w:rPr>
        <w:t xml:space="preserve">nd Highlight Invariant </w:t>
      </w:r>
      <w:r>
        <w:rPr>
          <w:rFonts w:eastAsiaTheme="minorEastAsia" w:cs="Times New Roman" w:hint="eastAsia"/>
          <w:kern w:val="0"/>
          <w:szCs w:val="24"/>
        </w:rPr>
        <w:t>c</w:t>
      </w:r>
      <w:r w:rsidRPr="002704F4">
        <w:rPr>
          <w:rFonts w:cs="Times New Roman"/>
          <w:kern w:val="0"/>
          <w:szCs w:val="24"/>
        </w:rPr>
        <w:t xml:space="preserve">olor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 xml:space="preserve">egmentation </w:t>
      </w:r>
      <w:r>
        <w:rPr>
          <w:rFonts w:eastAsiaTheme="minorEastAsia" w:cs="Times New Roman" w:hint="eastAsia"/>
          <w:kern w:val="0"/>
          <w:szCs w:val="24"/>
        </w:rPr>
        <w:t>a</w:t>
      </w:r>
      <w:r w:rsidRPr="002704F4">
        <w:rPr>
          <w:rFonts w:cs="Times New Roman"/>
          <w:kern w:val="0"/>
          <w:szCs w:val="24"/>
        </w:rPr>
        <w:t xml:space="preserve">lgorithm </w:t>
      </w:r>
      <w:r>
        <w:rPr>
          <w:rFonts w:eastAsiaTheme="minorEastAsia" w:cs="Times New Roman" w:hint="eastAsia"/>
          <w:kern w:val="0"/>
          <w:szCs w:val="24"/>
        </w:rPr>
        <w:t>f</w:t>
      </w:r>
      <w:r w:rsidRPr="002704F4">
        <w:rPr>
          <w:rFonts w:cs="Times New Roman"/>
          <w:kern w:val="0"/>
          <w:szCs w:val="24"/>
        </w:rPr>
        <w:t xml:space="preserve">or </w:t>
      </w:r>
      <w:r>
        <w:rPr>
          <w:rFonts w:eastAsiaTheme="minorEastAsia" w:cs="Times New Roman" w:hint="eastAsia"/>
          <w:kern w:val="0"/>
          <w:szCs w:val="24"/>
        </w:rPr>
        <w:t>t</w:t>
      </w:r>
      <w:r w:rsidRPr="002704F4">
        <w:rPr>
          <w:rFonts w:cs="Times New Roman"/>
          <w:kern w:val="0"/>
          <w:szCs w:val="24"/>
        </w:rPr>
        <w:t xml:space="preserve">raffic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 xml:space="preserve">igns. </w:t>
      </w:r>
      <w:proofErr w:type="gramStart"/>
      <w:r w:rsidRPr="002704F4">
        <w:rPr>
          <w:rFonts w:cs="Times New Roman"/>
          <w:kern w:val="0"/>
          <w:szCs w:val="24"/>
        </w:rPr>
        <w:t>In Cyber</w:t>
      </w:r>
      <w:r>
        <w:rPr>
          <w:rFonts w:cs="Times New Roman"/>
          <w:kern w:val="0"/>
          <w:szCs w:val="24"/>
        </w:rPr>
        <w:t>netics and Intelligent Systems</w:t>
      </w:r>
      <w:r>
        <w:rPr>
          <w:rFonts w:eastAsiaTheme="minorEastAsia" w:cs="Times New Roman" w:hint="eastAsia"/>
          <w:kern w:val="0"/>
          <w:szCs w:val="24"/>
        </w:rPr>
        <w:t xml:space="preserve">, </w:t>
      </w:r>
      <w:r w:rsidRPr="002704F4">
        <w:rPr>
          <w:rFonts w:cs="Times New Roman"/>
          <w:kern w:val="0"/>
          <w:szCs w:val="24"/>
        </w:rPr>
        <w:t xml:space="preserve">IEEE Conference on pages </w:t>
      </w:r>
      <w:r w:rsidRPr="002704F4">
        <w:rPr>
          <w:rFonts w:eastAsiaTheme="minorEastAsia" w:cs="Times New Roman"/>
          <w:kern w:val="0"/>
          <w:szCs w:val="24"/>
        </w:rPr>
        <w:t>1-</w:t>
      </w:r>
      <w:r w:rsidRPr="002704F4">
        <w:rPr>
          <w:rFonts w:cs="Times New Roman"/>
          <w:kern w:val="0"/>
          <w:szCs w:val="24"/>
        </w:rPr>
        <w:t>7, June</w:t>
      </w:r>
      <w:r>
        <w:rPr>
          <w:rFonts w:eastAsiaTheme="minorEastAsia" w:cs="Times New Roman" w:hint="eastAsia"/>
          <w:kern w:val="0"/>
          <w:szCs w:val="24"/>
        </w:rPr>
        <w:t>,</w:t>
      </w:r>
      <w:r w:rsidRPr="002704F4">
        <w:rPr>
          <w:rFonts w:cs="Times New Roman"/>
          <w:kern w:val="0"/>
          <w:szCs w:val="24"/>
        </w:rPr>
        <w:t xml:space="preserve"> 2006.</w:t>
      </w:r>
      <w:proofErr w:type="gramEnd"/>
    </w:p>
  </w:endnote>
  <w:endnote w:id="59">
    <w:p w:rsidR="005A48E8" w:rsidRPr="00B06FA0" w:rsidRDefault="005A48E8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eastAsiaTheme="minorEastAsia" w:cs="Times New Roman"/>
          <w:kern w:val="0"/>
          <w:szCs w:val="24"/>
        </w:rPr>
        <w:t>W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>
        <w:rPr>
          <w:rFonts w:eastAsiaTheme="minorEastAsia" w:cs="Times New Roman"/>
          <w:kern w:val="0"/>
          <w:szCs w:val="24"/>
        </w:rPr>
        <w:t>Kuo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and </w:t>
      </w:r>
      <w:r w:rsidRPr="002704F4">
        <w:rPr>
          <w:rFonts w:eastAsiaTheme="minorEastAsia" w:cs="Times New Roman"/>
          <w:kern w:val="0"/>
          <w:szCs w:val="24"/>
        </w:rPr>
        <w:t>C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eastAsiaTheme="minorEastAsia" w:cs="Times New Roman"/>
          <w:kern w:val="0"/>
          <w:szCs w:val="24"/>
        </w:rPr>
        <w:t>Lin. Tw</w:t>
      </w:r>
      <w:r>
        <w:rPr>
          <w:rFonts w:eastAsiaTheme="minorEastAsia" w:cs="Times New Roman"/>
          <w:kern w:val="0"/>
          <w:szCs w:val="24"/>
        </w:rPr>
        <w:t>o-Stage Road Sign Detection and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eastAsiaTheme="minorEastAsia" w:cs="Times New Roman"/>
          <w:kern w:val="0"/>
          <w:szCs w:val="24"/>
        </w:rPr>
        <w:t>Recognition. In Multimedia and Expo, 2007 IEEE Internation</w:t>
      </w:r>
      <w:r>
        <w:rPr>
          <w:rFonts w:eastAsiaTheme="minorEastAsia" w:cs="Times New Roman"/>
          <w:kern w:val="0"/>
          <w:szCs w:val="24"/>
        </w:rPr>
        <w:t>al Conference on</w:t>
      </w:r>
      <w:r w:rsidRPr="002704F4">
        <w:rPr>
          <w:rFonts w:eastAsiaTheme="minorEastAsia" w:cs="Times New Roman"/>
          <w:kern w:val="0"/>
          <w:szCs w:val="24"/>
        </w:rPr>
        <w:t xml:space="preserve"> 1427</w:t>
      </w:r>
      <w:r>
        <w:rPr>
          <w:rFonts w:eastAsiaTheme="minorEastAsia" w:cs="Times New Roman" w:hint="eastAsia"/>
          <w:kern w:val="0"/>
          <w:szCs w:val="24"/>
        </w:rPr>
        <w:t>-</w:t>
      </w:r>
      <w:r w:rsidRPr="002704F4">
        <w:rPr>
          <w:rFonts w:eastAsiaTheme="minorEastAsia" w:cs="Times New Roman"/>
          <w:kern w:val="0"/>
          <w:szCs w:val="24"/>
        </w:rPr>
        <w:t>1430, 2007.</w:t>
      </w:r>
    </w:p>
  </w:endnote>
  <w:endnote w:id="60">
    <w:p w:rsidR="005A48E8" w:rsidRPr="00B238E8" w:rsidRDefault="005A48E8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Style w:val="af5"/>
          <w:rFonts w:eastAsiaTheme="minorEastAsia" w:cs="Times New Roman" w:hint="eastAsia"/>
          <w:szCs w:val="24"/>
          <w:vertAlign w:val="baseline"/>
        </w:rPr>
        <w:tab/>
      </w:r>
      <w:r>
        <w:rPr>
          <w:rFonts w:cs="Times New Roman"/>
          <w:kern w:val="0"/>
          <w:szCs w:val="24"/>
        </w:rPr>
        <w:t>J.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Miura, T. Kanda </w:t>
      </w:r>
      <w:r>
        <w:rPr>
          <w:rFonts w:eastAsiaTheme="minorEastAsia" w:cs="Times New Roman" w:hint="eastAsia"/>
          <w:kern w:val="0"/>
          <w:szCs w:val="24"/>
        </w:rPr>
        <w:t>and</w:t>
      </w:r>
      <w:r>
        <w:rPr>
          <w:rFonts w:cs="Times New Roman"/>
          <w:kern w:val="0"/>
          <w:szCs w:val="24"/>
        </w:rPr>
        <w:t xml:space="preserve"> Y. </w:t>
      </w:r>
      <w:proofErr w:type="spellStart"/>
      <w:r>
        <w:rPr>
          <w:rFonts w:cs="Times New Roman"/>
          <w:kern w:val="0"/>
          <w:szCs w:val="24"/>
        </w:rPr>
        <w:t>Shirai</w:t>
      </w:r>
      <w:proofErr w:type="spellEnd"/>
      <w:r>
        <w:rPr>
          <w:rFonts w:cs="Times New Roman"/>
          <w:kern w:val="0"/>
          <w:szCs w:val="24"/>
        </w:rPr>
        <w:t>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gramStart"/>
      <w:r w:rsidRPr="002704F4">
        <w:rPr>
          <w:rFonts w:cs="Times New Roman"/>
          <w:kern w:val="0"/>
          <w:szCs w:val="24"/>
        </w:rPr>
        <w:t>An active vision system for real</w:t>
      </w:r>
      <w:r>
        <w:rPr>
          <w:rFonts w:eastAsiaTheme="minorEastAsia" w:cs="Times New Roman" w:hint="eastAsia"/>
          <w:kern w:val="0"/>
          <w:szCs w:val="24"/>
        </w:rPr>
        <w:t>-</w:t>
      </w:r>
      <w:r w:rsidRPr="002704F4">
        <w:rPr>
          <w:rFonts w:cs="Times New Roman"/>
          <w:kern w:val="0"/>
          <w:szCs w:val="24"/>
        </w:rPr>
        <w:t>time traffic sign.</w:t>
      </w:r>
      <w:proofErr w:type="gramEnd"/>
      <w:r>
        <w:rPr>
          <w:rFonts w:eastAsiaTheme="minorEastAsia" w:cs="Times New Roman" w:hint="eastAsia"/>
          <w:kern w:val="0"/>
          <w:szCs w:val="24"/>
        </w:rPr>
        <w:t xml:space="preserve"> IEEE intelligent Transportation Systems Proceeding, pages 52-57, 2000.</w:t>
      </w:r>
    </w:p>
  </w:endnote>
  <w:endnote w:id="61">
    <w:p w:rsidR="005A48E8" w:rsidRPr="00572925" w:rsidRDefault="005A48E8">
      <w:pPr>
        <w:pStyle w:val="af1"/>
        <w:rPr>
          <w:rFonts w:eastAsiaTheme="minorEastAsia"/>
        </w:rPr>
      </w:pPr>
      <w:r>
        <w:rPr>
          <w:rFonts w:eastAsiaTheme="minorEastAsia" w:hint="eastAsia"/>
        </w:rPr>
        <w:t>[</w:t>
      </w:r>
      <w:r>
        <w:rPr>
          <w:rStyle w:val="af5"/>
        </w:rPr>
        <w:endnoteRef/>
      </w:r>
      <w:r>
        <w:rPr>
          <w:rFonts w:eastAsiaTheme="minorEastAsia" w:hint="eastAsia"/>
        </w:rPr>
        <w:t>]</w:t>
      </w:r>
      <w:r>
        <w:t xml:space="preserve"> </w:t>
      </w:r>
      <w:r>
        <w:rPr>
          <w:rFonts w:eastAsiaTheme="minorEastAsia" w:hint="eastAsia"/>
        </w:rPr>
        <w:t xml:space="preserve">   </w:t>
      </w:r>
      <w:proofErr w:type="spellStart"/>
      <w:r>
        <w:rPr>
          <w:rFonts w:eastAsiaTheme="minorEastAsia" w:hint="eastAsia"/>
        </w:rPr>
        <w:t>A.Mammeri</w:t>
      </w:r>
      <w:proofErr w:type="spellEnd"/>
      <w:r>
        <w:rPr>
          <w:rFonts w:eastAsiaTheme="minorEastAsia" w:hint="eastAsia"/>
        </w:rPr>
        <w:t xml:space="preserve">, A. </w:t>
      </w:r>
      <w:proofErr w:type="spellStart"/>
      <w:r>
        <w:rPr>
          <w:rFonts w:eastAsiaTheme="minorEastAsia" w:hint="eastAsia"/>
        </w:rPr>
        <w:t>Boukerche</w:t>
      </w:r>
      <w:proofErr w:type="spellEnd"/>
      <w:r>
        <w:rPr>
          <w:rFonts w:eastAsiaTheme="minorEastAsia" w:hint="eastAsia"/>
        </w:rPr>
        <w:t xml:space="preserve"> and M. </w:t>
      </w:r>
      <w:proofErr w:type="spellStart"/>
      <w:r>
        <w:rPr>
          <w:rFonts w:eastAsiaTheme="minorEastAsia" w:hint="eastAsia"/>
        </w:rPr>
        <w:t>Almulla</w:t>
      </w:r>
      <w:proofErr w:type="spellEnd"/>
      <w:r>
        <w:rPr>
          <w:rFonts w:eastAsiaTheme="minorEastAsia" w:hint="eastAsia"/>
        </w:rPr>
        <w:t xml:space="preserve">, Design of Traffic Sign Detection, Recognition, and Transmission Systems </w:t>
      </w:r>
      <w:proofErr w:type="gramStart"/>
      <w:r>
        <w:rPr>
          <w:rFonts w:eastAsiaTheme="minorEastAsia" w:hint="eastAsia"/>
        </w:rPr>
        <w:t>For</w:t>
      </w:r>
      <w:proofErr w:type="gramEnd"/>
      <w:r>
        <w:rPr>
          <w:rFonts w:eastAsiaTheme="minorEastAsia" w:hint="eastAsia"/>
        </w:rPr>
        <w:t xml:space="preserve"> Smart Vehicles. IEEE Wireless Communications, Decemeber</w:t>
      </w:r>
      <w:proofErr w:type="gramStart"/>
      <w:r>
        <w:rPr>
          <w:rFonts w:eastAsiaTheme="minorEastAsia" w:hint="eastAsia"/>
        </w:rPr>
        <w:t>,2013</w:t>
      </w:r>
      <w:proofErr w:type="gramEnd"/>
      <w:r>
        <w:rPr>
          <w:rFonts w:eastAsiaTheme="minorEastAsia" w:hint="eastAsia"/>
        </w:rPr>
        <w:t>.</w:t>
      </w:r>
    </w:p>
  </w:endnote>
  <w:endnote w:id="62">
    <w:p w:rsidR="005A48E8" w:rsidRPr="00B238E8" w:rsidRDefault="005A48E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M.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Garcia, M.</w:t>
      </w:r>
      <w:r>
        <w:rPr>
          <w:rFonts w:eastAsiaTheme="minorEastAsia" w:cs="Times New Roman" w:hint="eastAsia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Sotelo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2704F4">
        <w:rPr>
          <w:rStyle w:val="hps"/>
          <w:rFonts w:cs="Times New Roman"/>
          <w:szCs w:val="24"/>
        </w:rPr>
        <w:t xml:space="preserve">E. </w:t>
      </w:r>
      <w:proofErr w:type="spellStart"/>
      <w:r w:rsidRPr="002704F4">
        <w:rPr>
          <w:rStyle w:val="hps"/>
          <w:rFonts w:cs="Times New Roman"/>
          <w:szCs w:val="24"/>
        </w:rPr>
        <w:t>Gorostiza</w:t>
      </w:r>
      <w:proofErr w:type="spellEnd"/>
      <w:r w:rsidRPr="002704F4">
        <w:rPr>
          <w:rStyle w:val="hps"/>
          <w:rFonts w:cs="Times New Roman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proofErr w:type="gramStart"/>
      <w:r w:rsidRPr="002704F4">
        <w:rPr>
          <w:rStyle w:val="hps"/>
          <w:rFonts w:cs="Times New Roman"/>
          <w:szCs w:val="24"/>
        </w:rPr>
        <w:t xml:space="preserve">Traffic sign detection in static images using </w:t>
      </w:r>
      <w:proofErr w:type="spellStart"/>
      <w:r w:rsidRPr="002704F4">
        <w:rPr>
          <w:rStyle w:val="hps"/>
          <w:rFonts w:cs="Times New Roman"/>
          <w:szCs w:val="24"/>
        </w:rPr>
        <w:t>Matlab</w:t>
      </w:r>
      <w:proofErr w:type="spellEnd"/>
      <w:r>
        <w:rPr>
          <w:rStyle w:val="hps"/>
          <w:rFonts w:eastAsiaTheme="minorEastAsia" w:cs="Times New Roman" w:hint="eastAsia"/>
          <w:szCs w:val="24"/>
        </w:rPr>
        <w:t>.</w:t>
      </w:r>
      <w:proofErr w:type="gramEnd"/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Proceedings of IEEE Conference Emerging Tech</w:t>
      </w:r>
      <w:r>
        <w:rPr>
          <w:rStyle w:val="hps"/>
          <w:rFonts w:cs="Times New Roman"/>
          <w:szCs w:val="24"/>
        </w:rPr>
        <w:t>nologies and Factory Automation</w:t>
      </w:r>
      <w:r>
        <w:rPr>
          <w:rStyle w:val="hps"/>
          <w:rFonts w:eastAsiaTheme="minorEastAsia" w:cs="Times New Roman" w:hint="eastAsia"/>
          <w:szCs w:val="24"/>
        </w:rPr>
        <w:t>,</w:t>
      </w:r>
      <w:r w:rsidRPr="002704F4">
        <w:rPr>
          <w:rFonts w:cs="Times New Roman"/>
          <w:szCs w:val="24"/>
        </w:rPr>
        <w:t xml:space="preserve"> </w:t>
      </w:r>
      <w:proofErr w:type="spellStart"/>
      <w:r>
        <w:rPr>
          <w:rFonts w:eastAsiaTheme="minorEastAsia" w:cs="Times New Roman" w:hint="eastAsia"/>
          <w:szCs w:val="24"/>
        </w:rPr>
        <w:t>vol</w:t>
      </w:r>
      <w:proofErr w:type="spellEnd"/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2:212-215</w:t>
      </w:r>
      <w:r>
        <w:rPr>
          <w:rFonts w:eastAsiaTheme="minorEastAsia" w:cs="Times New Roman" w:hint="eastAsia"/>
          <w:szCs w:val="24"/>
        </w:rPr>
        <w:t>, 2003.</w:t>
      </w:r>
    </w:p>
  </w:endnote>
  <w:endnote w:id="63">
    <w:p w:rsidR="005A48E8" w:rsidRPr="00B238E8" w:rsidRDefault="005A48E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Style w:val="hps"/>
          <w:rFonts w:cs="Times New Roman"/>
          <w:szCs w:val="24"/>
        </w:rPr>
        <w:t>S. Hsu and C.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Huang.</w:t>
      </w:r>
      <w:r>
        <w:rPr>
          <w:rFonts w:eastAsiaTheme="minorEastAsia" w:cs="Times New Roman" w:hint="eastAsia"/>
          <w:szCs w:val="24"/>
        </w:rPr>
        <w:t xml:space="preserve"> </w:t>
      </w:r>
      <w:proofErr w:type="gramStart"/>
      <w:r w:rsidRPr="002704F4">
        <w:rPr>
          <w:rStyle w:val="hps"/>
          <w:rFonts w:cs="Times New Roman"/>
          <w:szCs w:val="24"/>
        </w:rPr>
        <w:t>Road sign detection and recognition using matching pursuit method</w:t>
      </w:r>
      <w:r>
        <w:rPr>
          <w:rStyle w:val="hps"/>
          <w:rFonts w:eastAsiaTheme="minorEastAsia" w:cs="Times New Roman" w:hint="eastAsia"/>
          <w:szCs w:val="24"/>
        </w:rPr>
        <w:t>.</w:t>
      </w:r>
      <w:proofErr w:type="gramEnd"/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Image and Vision Computing,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cs="Times New Roman"/>
          <w:szCs w:val="24"/>
        </w:rPr>
        <w:t>19 (3):119-129</w:t>
      </w:r>
      <w:r>
        <w:rPr>
          <w:rStyle w:val="hps"/>
          <w:rFonts w:eastAsiaTheme="minorEastAsia" w:cs="Times New Roman" w:hint="eastAsia"/>
          <w:szCs w:val="24"/>
        </w:rPr>
        <w:t>, 2001.</w:t>
      </w:r>
    </w:p>
  </w:endnote>
  <w:endnote w:id="64">
    <w:p w:rsidR="005A48E8" w:rsidRPr="002704F4" w:rsidRDefault="005A48E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M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r w:rsidRPr="002704F4">
        <w:rPr>
          <w:rStyle w:val="hps"/>
          <w:rFonts w:cs="Times New Roman"/>
          <w:szCs w:val="24"/>
        </w:rPr>
        <w:t>Slander.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Road Sign Detection and Recognition, IEEE Computer Society International Conference on Computer Vision and Pattern Recognition, 2005.7</w:t>
      </w:r>
    </w:p>
  </w:endnote>
  <w:endnote w:id="65">
    <w:p w:rsidR="005A48E8" w:rsidRPr="00B238E8" w:rsidRDefault="005A48E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Style w:val="hps"/>
          <w:rFonts w:cs="Times New Roman"/>
          <w:szCs w:val="24"/>
        </w:rPr>
        <w:t>C.</w:t>
      </w:r>
      <w:r w:rsidRPr="002704F4">
        <w:rPr>
          <w:rFonts w:cs="Times New Roman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Grigorescu</w:t>
      </w:r>
      <w:proofErr w:type="spellEnd"/>
      <w:r w:rsidRPr="002704F4">
        <w:rPr>
          <w:rStyle w:val="hps"/>
          <w:rFonts w:cs="Times New Roman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 xml:space="preserve">and </w:t>
      </w:r>
      <w:r w:rsidRPr="002704F4">
        <w:rPr>
          <w:rStyle w:val="hps"/>
          <w:rFonts w:cs="Times New Roman"/>
          <w:szCs w:val="24"/>
        </w:rPr>
        <w:t>N.</w:t>
      </w:r>
      <w:r w:rsidRPr="002704F4">
        <w:rPr>
          <w:rFonts w:cs="Times New Roman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Petkov</w:t>
      </w:r>
      <w:proofErr w:type="spellEnd"/>
      <w:r w:rsidRPr="002704F4">
        <w:rPr>
          <w:rStyle w:val="hps"/>
          <w:rFonts w:cs="Times New Roman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Distance sets for shape filters and shape recognition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 xml:space="preserve">IEEE Transactions on Image Processing, </w:t>
      </w:r>
      <w:r>
        <w:rPr>
          <w:rStyle w:val="hps"/>
          <w:rFonts w:cs="Times New Roman"/>
          <w:szCs w:val="24"/>
        </w:rPr>
        <w:t>12 (10)</w:t>
      </w:r>
      <w:r w:rsidRPr="002704F4">
        <w:rPr>
          <w:rStyle w:val="hps"/>
          <w:rFonts w:cs="Times New Roman"/>
          <w:szCs w:val="24"/>
        </w:rPr>
        <w:t>:1274-1286</w:t>
      </w:r>
      <w:r>
        <w:rPr>
          <w:rStyle w:val="hps"/>
          <w:rFonts w:eastAsiaTheme="minorEastAsia" w:cs="Times New Roman" w:hint="eastAsia"/>
          <w:szCs w:val="24"/>
        </w:rPr>
        <w:t>, 2003.</w:t>
      </w:r>
    </w:p>
  </w:endnote>
  <w:endnote w:id="66">
    <w:p w:rsidR="005A48E8" w:rsidRPr="00B238E8" w:rsidRDefault="005A48E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N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proofErr w:type="spellStart"/>
      <w:r w:rsidRPr="002704F4">
        <w:rPr>
          <w:rStyle w:val="hps"/>
          <w:rFonts w:cs="Times New Roman"/>
          <w:szCs w:val="24"/>
        </w:rPr>
        <w:t>Barne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2704F4">
        <w:rPr>
          <w:rStyle w:val="hps"/>
          <w:rFonts w:cs="Times New Roman"/>
          <w:szCs w:val="24"/>
        </w:rPr>
        <w:t>A.</w:t>
      </w:r>
      <w:r>
        <w:rPr>
          <w:rFonts w:eastAsiaTheme="minorEastAsia" w:cs="Times New Roman" w:hint="eastAsia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Zelinsky</w:t>
      </w:r>
      <w:proofErr w:type="spellEnd"/>
      <w:r w:rsidRPr="002704F4">
        <w:rPr>
          <w:rStyle w:val="hps"/>
          <w:rFonts w:cs="Times New Roman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Real-time radial symmetry for speed sign detection</w:t>
      </w:r>
      <w:r>
        <w:rPr>
          <w:rStyle w:val="hps"/>
          <w:rFonts w:eastAsiaTheme="minorEastAsia" w:cs="Times New Roman" w:hint="eastAsia"/>
          <w:szCs w:val="24"/>
        </w:rPr>
        <w:t>,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IEEE Intelligent Vehicles Symposium, 566-571</w:t>
      </w:r>
      <w:r>
        <w:rPr>
          <w:rStyle w:val="hps"/>
          <w:rFonts w:eastAsiaTheme="minorEastAsia" w:cs="Times New Roman" w:hint="eastAsia"/>
          <w:szCs w:val="24"/>
        </w:rPr>
        <w:t>, 2004.</w:t>
      </w:r>
    </w:p>
  </w:endnote>
  <w:endnote w:id="67">
    <w:p w:rsidR="005A48E8" w:rsidRPr="002704F4" w:rsidRDefault="005A48E8" w:rsidP="00DA67FE">
      <w:pPr>
        <w:pStyle w:val="af1"/>
        <w:ind w:left="600" w:hangingChars="250" w:hanging="600"/>
        <w:jc w:val="both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>G.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Loy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>Fast Shape-Based Road Sign Detection for a Driver Assistance System,</w:t>
      </w:r>
      <w:r w:rsidRPr="002704F4">
        <w:rPr>
          <w:rFonts w:eastAsiaTheme="minorEastAsia" w:cs="Times New Roman"/>
          <w:kern w:val="0"/>
          <w:szCs w:val="24"/>
        </w:rPr>
        <w:t xml:space="preserve"> </w:t>
      </w:r>
      <w:r w:rsidRPr="002704F4">
        <w:rPr>
          <w:rFonts w:cs="Times New Roman"/>
          <w:iCs/>
          <w:kern w:val="0"/>
          <w:szCs w:val="24"/>
        </w:rPr>
        <w:t>IEEE</w:t>
      </w:r>
      <w:r w:rsidRPr="002704F4">
        <w:rPr>
          <w:rFonts w:eastAsiaTheme="minorEastAsia" w:cs="Times New Roman"/>
          <w:iCs/>
          <w:kern w:val="0"/>
          <w:szCs w:val="24"/>
        </w:rPr>
        <w:t xml:space="preserve"> </w:t>
      </w:r>
      <w:r w:rsidRPr="002704F4">
        <w:rPr>
          <w:rFonts w:cs="Times New Roman"/>
          <w:iCs/>
          <w:kern w:val="0"/>
          <w:szCs w:val="24"/>
        </w:rPr>
        <w:t>RSJ Intl. Conf. Intelligent</w:t>
      </w:r>
      <w:r w:rsidRPr="002704F4">
        <w:rPr>
          <w:rFonts w:cs="Times New Roman"/>
          <w:kern w:val="0"/>
          <w:szCs w:val="24"/>
        </w:rPr>
        <w:t xml:space="preserve"> </w:t>
      </w:r>
      <w:r w:rsidRPr="002704F4">
        <w:rPr>
          <w:rFonts w:cs="Times New Roman"/>
          <w:iCs/>
          <w:kern w:val="0"/>
          <w:szCs w:val="24"/>
        </w:rPr>
        <w:t>Robots and Systems (IROS, 2004)</w:t>
      </w:r>
      <w:r w:rsidRPr="002704F4">
        <w:rPr>
          <w:rFonts w:cs="Times New Roman"/>
          <w:kern w:val="0"/>
          <w:szCs w:val="24"/>
        </w:rPr>
        <w:t>, pp. 70–75.</w:t>
      </w:r>
    </w:p>
  </w:endnote>
  <w:endnote w:id="68">
    <w:p w:rsidR="005A48E8" w:rsidRPr="002704F4" w:rsidRDefault="005A48E8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  <w:t xml:space="preserve">G. </w:t>
      </w:r>
      <w:r>
        <w:rPr>
          <w:rFonts w:cs="Times New Roman"/>
          <w:szCs w:val="24"/>
        </w:rPr>
        <w:t xml:space="preserve">Loy </w:t>
      </w:r>
      <w:r>
        <w:rPr>
          <w:rFonts w:eastAsiaTheme="minorEastAsia" w:cs="Times New Roman" w:hint="eastAsia"/>
          <w:szCs w:val="24"/>
        </w:rPr>
        <w:t xml:space="preserve">and N. </w:t>
      </w:r>
      <w:r w:rsidRPr="002704F4">
        <w:rPr>
          <w:rFonts w:cs="Times New Roman"/>
          <w:szCs w:val="24"/>
        </w:rPr>
        <w:t>Barnes</w:t>
      </w:r>
      <w:r>
        <w:rPr>
          <w:rFonts w:eastAsiaTheme="minorEastAsia" w:cs="Times New Roman" w:hint="eastAsia"/>
          <w:szCs w:val="24"/>
        </w:rPr>
        <w:t>.</w:t>
      </w:r>
      <w:r w:rsidRPr="002704F4">
        <w:rPr>
          <w:rFonts w:cs="Times New Roman"/>
          <w:szCs w:val="24"/>
        </w:rPr>
        <w:t xml:space="preserve"> Fast shape-based road sign detection for a driver assistance system [C]. IEEE intelligent Robots and Systems, Sendai, </w:t>
      </w:r>
      <w:proofErr w:type="spellStart"/>
      <w:r w:rsidRPr="002704F4">
        <w:rPr>
          <w:rFonts w:cs="Times New Roman"/>
          <w:szCs w:val="24"/>
        </w:rPr>
        <w:t>Janpan</w:t>
      </w:r>
      <w:proofErr w:type="spellEnd"/>
      <w:r w:rsidRPr="002704F4">
        <w:rPr>
          <w:rFonts w:cs="Times New Roman"/>
          <w:szCs w:val="24"/>
        </w:rPr>
        <w:t>, 2004:70-75.</w:t>
      </w:r>
    </w:p>
  </w:endnote>
  <w:endnote w:id="69">
    <w:p w:rsidR="005A48E8" w:rsidRPr="00B238E8" w:rsidRDefault="005A48E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D.</w:t>
      </w:r>
      <w:r>
        <w:rPr>
          <w:rFonts w:eastAsiaTheme="minorEastAsia" w:cs="Times New Roman" w:hint="eastAsia"/>
          <w:szCs w:val="24"/>
        </w:rPr>
        <w:t xml:space="preserve"> </w:t>
      </w:r>
      <w:proofErr w:type="spellStart"/>
      <w:r>
        <w:rPr>
          <w:rStyle w:val="hps"/>
          <w:rFonts w:cs="Times New Roman"/>
          <w:szCs w:val="24"/>
        </w:rPr>
        <w:t>Escalera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, </w:t>
      </w:r>
      <w:r>
        <w:rPr>
          <w:rStyle w:val="hps"/>
          <w:rFonts w:cs="Times New Roman"/>
          <w:szCs w:val="24"/>
        </w:rPr>
        <w:t>E.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cs="Times New Roman"/>
          <w:szCs w:val="24"/>
        </w:rPr>
        <w:t>Moreno, L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r>
        <w:rPr>
          <w:rStyle w:val="hps"/>
          <w:rFonts w:cs="Times New Roman"/>
          <w:szCs w:val="24"/>
        </w:rPr>
        <w:t>A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proofErr w:type="spellStart"/>
      <w:r>
        <w:rPr>
          <w:rStyle w:val="hps"/>
          <w:rFonts w:cs="Times New Roman"/>
          <w:szCs w:val="24"/>
        </w:rPr>
        <w:t>Salichs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2704F4">
        <w:rPr>
          <w:rStyle w:val="hps"/>
          <w:rFonts w:cs="Times New Roman"/>
          <w:szCs w:val="24"/>
        </w:rPr>
        <w:t>J. Armin.</w:t>
      </w:r>
      <w:r w:rsidRPr="002704F4">
        <w:rPr>
          <w:rFonts w:cs="Times New Roman"/>
          <w:szCs w:val="24"/>
        </w:rPr>
        <w:t xml:space="preserve"> </w:t>
      </w:r>
      <w:r>
        <w:rPr>
          <w:rStyle w:val="hps"/>
          <w:rFonts w:cs="Times New Roman"/>
          <w:szCs w:val="24"/>
        </w:rPr>
        <w:t>Road traffic sign detection and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classification IEEE Transactions on Industrial Electronics,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cs="Times New Roman"/>
          <w:szCs w:val="24"/>
        </w:rPr>
        <w:t>44 (6):848-859</w:t>
      </w:r>
      <w:proofErr w:type="gramStart"/>
      <w:r>
        <w:rPr>
          <w:rStyle w:val="hps"/>
          <w:rFonts w:eastAsiaTheme="minorEastAsia" w:cs="Times New Roman" w:hint="eastAsia"/>
          <w:szCs w:val="24"/>
        </w:rPr>
        <w:t>,1997</w:t>
      </w:r>
      <w:proofErr w:type="gramEnd"/>
      <w:r>
        <w:rPr>
          <w:rStyle w:val="hps"/>
          <w:rFonts w:eastAsiaTheme="minorEastAsia" w:cs="Times New Roman" w:hint="eastAsia"/>
          <w:szCs w:val="24"/>
        </w:rPr>
        <w:t xml:space="preserve">. </w:t>
      </w:r>
    </w:p>
  </w:endnote>
  <w:endnote w:id="70">
    <w:p w:rsidR="005A48E8" w:rsidRPr="00B238E8" w:rsidRDefault="005A48E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>H.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cs="Times New Roman"/>
          <w:szCs w:val="24"/>
        </w:rPr>
        <w:t>Ta</w:t>
      </w:r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2704F4">
        <w:rPr>
          <w:rStyle w:val="hps"/>
          <w:rFonts w:cs="Times New Roman"/>
          <w:szCs w:val="24"/>
        </w:rPr>
        <w:t xml:space="preserve">C. </w:t>
      </w:r>
      <w:proofErr w:type="spellStart"/>
      <w:r w:rsidRPr="002704F4">
        <w:rPr>
          <w:rStyle w:val="hps"/>
          <w:rFonts w:cs="Times New Roman"/>
          <w:szCs w:val="24"/>
        </w:rPr>
        <w:t>Hwei</w:t>
      </w:r>
      <w:proofErr w:type="spellEnd"/>
      <w:r w:rsidRPr="002704F4">
        <w:rPr>
          <w:rStyle w:val="hps"/>
          <w:rFonts w:cs="Times New Roman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A high speed algorithm for elliptical object detection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>IEEE Tr</w:t>
      </w:r>
      <w:r>
        <w:rPr>
          <w:rStyle w:val="hps"/>
          <w:rFonts w:cs="Times New Roman"/>
          <w:szCs w:val="24"/>
        </w:rPr>
        <w:t>ansactions on Image Processing,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>
        <w:rPr>
          <w:rStyle w:val="hps"/>
          <w:rFonts w:cs="Times New Roman"/>
          <w:szCs w:val="24"/>
        </w:rPr>
        <w:t>5 (3</w:t>
      </w:r>
      <w:proofErr w:type="gramStart"/>
      <w:r>
        <w:rPr>
          <w:rStyle w:val="hps"/>
          <w:rFonts w:cs="Times New Roman"/>
          <w:szCs w:val="24"/>
        </w:rPr>
        <w:t>) :</w:t>
      </w:r>
      <w:proofErr w:type="gramEnd"/>
      <w:r>
        <w:rPr>
          <w:rStyle w:val="hps"/>
          <w:rFonts w:cs="Times New Roman"/>
          <w:szCs w:val="24"/>
        </w:rPr>
        <w:t>547-550</w:t>
      </w:r>
      <w:r>
        <w:rPr>
          <w:rStyle w:val="hps"/>
          <w:rFonts w:eastAsiaTheme="minorEastAsia" w:cs="Times New Roman" w:hint="eastAsia"/>
          <w:szCs w:val="24"/>
        </w:rPr>
        <w:t>,1996.</w:t>
      </w:r>
    </w:p>
  </w:endnote>
  <w:endnote w:id="71">
    <w:p w:rsidR="005A48E8" w:rsidRPr="00B238E8" w:rsidRDefault="005A48E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A.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Soetedjo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2704F4">
        <w:rPr>
          <w:rStyle w:val="hps"/>
          <w:rFonts w:cs="Times New Roman"/>
          <w:szCs w:val="24"/>
        </w:rPr>
        <w:t>K.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Yamada.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Fast and Robust Traffic Sign Detection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 xml:space="preserve">IEEE International Conference </w:t>
      </w:r>
      <w:r>
        <w:rPr>
          <w:rStyle w:val="hps"/>
          <w:rFonts w:cs="Times New Roman"/>
          <w:szCs w:val="24"/>
        </w:rPr>
        <w:t>on Systems, Man and Cybernetics</w:t>
      </w:r>
      <w:r>
        <w:rPr>
          <w:rStyle w:val="hps"/>
          <w:rFonts w:eastAsiaTheme="minorEastAsia" w:cs="Times New Roman" w:hint="eastAsia"/>
          <w:szCs w:val="24"/>
        </w:rPr>
        <w:t>,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2:1341-1346</w:t>
      </w:r>
      <w:r>
        <w:rPr>
          <w:rFonts w:eastAsiaTheme="minorEastAsia" w:cs="Times New Roman" w:hint="eastAsia"/>
          <w:szCs w:val="24"/>
        </w:rPr>
        <w:t>, 2005.</w:t>
      </w:r>
    </w:p>
  </w:endnote>
  <w:endnote w:id="72">
    <w:p w:rsidR="005A48E8" w:rsidRPr="00B238E8" w:rsidRDefault="005A48E8" w:rsidP="00250A6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 </w:t>
      </w:r>
      <w:r w:rsidRPr="002704F4">
        <w:rPr>
          <w:rStyle w:val="hps"/>
          <w:rFonts w:cs="Times New Roman"/>
          <w:szCs w:val="24"/>
        </w:rPr>
        <w:t>L.</w:t>
      </w:r>
      <w:r w:rsidRPr="002704F4">
        <w:rPr>
          <w:rFonts w:cs="Times New Roman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Priese</w:t>
      </w:r>
      <w:proofErr w:type="spellEnd"/>
      <w:r w:rsidRPr="002704F4">
        <w:rPr>
          <w:rStyle w:val="hps"/>
          <w:rFonts w:cs="Times New Roman"/>
          <w:szCs w:val="24"/>
        </w:rPr>
        <w:t>, J.</w:t>
      </w:r>
      <w:r w:rsidRPr="002704F4">
        <w:rPr>
          <w:rFonts w:cs="Times New Roman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Zlieber</w:t>
      </w:r>
      <w:proofErr w:type="spellEnd"/>
      <w:r w:rsidRPr="002704F4">
        <w:rPr>
          <w:rStyle w:val="hps"/>
          <w:rFonts w:cs="Times New Roman"/>
          <w:szCs w:val="24"/>
        </w:rPr>
        <w:t>, R.</w:t>
      </w:r>
      <w:r w:rsidRPr="002704F4">
        <w:rPr>
          <w:rFonts w:cs="Times New Roman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Lakmann</w:t>
      </w:r>
      <w:proofErr w:type="spellEnd"/>
      <w:r>
        <w:rPr>
          <w:rStyle w:val="hps"/>
          <w:rFonts w:eastAsiaTheme="minorEastAsia" w:cs="Times New Roman" w:hint="eastAsia"/>
          <w:szCs w:val="24"/>
        </w:rPr>
        <w:t>,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V.</w:t>
      </w:r>
      <w:r w:rsidRPr="002704F4">
        <w:rPr>
          <w:rFonts w:cs="Times New Roman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Rehrmann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2704F4">
        <w:rPr>
          <w:rStyle w:val="hps"/>
          <w:rFonts w:cs="Times New Roman"/>
          <w:szCs w:val="24"/>
        </w:rPr>
        <w:t>R.</w:t>
      </w:r>
      <w:r w:rsidRPr="002704F4">
        <w:rPr>
          <w:rFonts w:cs="Times New Roman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Schian</w:t>
      </w:r>
      <w:proofErr w:type="spellEnd"/>
      <w:r w:rsidRPr="002704F4">
        <w:rPr>
          <w:rStyle w:val="hps"/>
          <w:rFonts w:cs="Times New Roman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New results on traffic sign recognition</w:t>
      </w:r>
      <w:r>
        <w:rPr>
          <w:rStyle w:val="hps"/>
          <w:rFonts w:eastAsiaTheme="minorEastAsia" w:cs="Times New Roman" w:hint="eastAsia"/>
          <w:szCs w:val="24"/>
        </w:rPr>
        <w:t>.</w:t>
      </w:r>
      <w:r>
        <w:rPr>
          <w:rFonts w:eastAsiaTheme="minorEastAsia" w:cs="Times New Roman" w:hint="eastAsia"/>
          <w:szCs w:val="24"/>
        </w:rPr>
        <w:t xml:space="preserve"> </w:t>
      </w:r>
      <w:proofErr w:type="gramStart"/>
      <w:r w:rsidRPr="002704F4">
        <w:rPr>
          <w:rStyle w:val="hps"/>
          <w:rFonts w:cs="Times New Roman"/>
          <w:szCs w:val="24"/>
        </w:rPr>
        <w:t>Proceedings of the Intelligent Vehicles'94 Symposium, 249-254</w:t>
      </w:r>
      <w:r>
        <w:rPr>
          <w:rStyle w:val="hps"/>
          <w:rFonts w:eastAsiaTheme="minorEastAsia" w:cs="Times New Roman" w:hint="eastAsia"/>
          <w:szCs w:val="24"/>
        </w:rPr>
        <w:t>, 1994.</w:t>
      </w:r>
      <w:proofErr w:type="gramEnd"/>
    </w:p>
  </w:endnote>
  <w:endnote w:id="73">
    <w:p w:rsidR="005A48E8" w:rsidRPr="002704F4" w:rsidRDefault="005A48E8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S. Zhu,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Y.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Zhang</w:t>
      </w:r>
      <w:r>
        <w:rPr>
          <w:rFonts w:eastAsia="宋体" w:cs="Times New Roman" w:hint="eastAsia"/>
          <w:kern w:val="0"/>
          <w:szCs w:val="24"/>
        </w:rPr>
        <w:t xml:space="preserve"> and </w:t>
      </w:r>
      <w:r w:rsidRPr="002704F4">
        <w:rPr>
          <w:rFonts w:eastAsia="宋体" w:cs="Times New Roman"/>
          <w:kern w:val="0"/>
          <w:szCs w:val="24"/>
        </w:rPr>
        <w:t>X. Lu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Detection for triangle traffic sign based neural network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gramStart"/>
      <w:r>
        <w:rPr>
          <w:rFonts w:eastAsia="宋体" w:cs="Times New Roman" w:hint="eastAsia"/>
          <w:kern w:val="0"/>
          <w:szCs w:val="24"/>
        </w:rPr>
        <w:t>I</w:t>
      </w:r>
      <w:r w:rsidRPr="002704F4">
        <w:rPr>
          <w:rFonts w:eastAsia="宋体" w:cs="Times New Roman"/>
          <w:kern w:val="0"/>
          <w:szCs w:val="24"/>
        </w:rPr>
        <w:t>EEE International Conference on Vehicular Electronics and Safety</w:t>
      </w:r>
      <w:r>
        <w:rPr>
          <w:rFonts w:eastAsia="宋体" w:cs="Times New Roman" w:hint="eastAsia"/>
          <w:kern w:val="0"/>
          <w:szCs w:val="24"/>
        </w:rPr>
        <w:t xml:space="preserve">, </w:t>
      </w:r>
      <w:r w:rsidRPr="002704F4">
        <w:rPr>
          <w:rFonts w:eastAsia="宋体" w:cs="Times New Roman"/>
          <w:kern w:val="0"/>
          <w:szCs w:val="24"/>
        </w:rPr>
        <w:t>25-28</w:t>
      </w:r>
      <w:r>
        <w:rPr>
          <w:rFonts w:eastAsia="宋体" w:cs="Times New Roman" w:hint="eastAsia"/>
          <w:kern w:val="0"/>
          <w:szCs w:val="24"/>
        </w:rPr>
        <w:t>, 2005.</w:t>
      </w:r>
      <w:proofErr w:type="gramEnd"/>
    </w:p>
  </w:endnote>
  <w:endnote w:id="74">
    <w:p w:rsidR="005A48E8" w:rsidRPr="002704F4" w:rsidRDefault="005A48E8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C.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Fang, S.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Chen</w:t>
      </w:r>
      <w:r>
        <w:rPr>
          <w:rFonts w:eastAsia="宋体" w:cs="Times New Roman" w:hint="eastAsia"/>
          <w:kern w:val="0"/>
          <w:szCs w:val="24"/>
        </w:rPr>
        <w:t xml:space="preserve"> and </w:t>
      </w:r>
      <w:r w:rsidRPr="002704F4">
        <w:rPr>
          <w:rFonts w:eastAsia="宋体" w:cs="Times New Roman"/>
          <w:kern w:val="0"/>
          <w:szCs w:val="24"/>
        </w:rPr>
        <w:t>C.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eastAsia="宋体" w:cs="Times New Roman"/>
          <w:kern w:val="0"/>
          <w:szCs w:val="24"/>
        </w:rPr>
        <w:t>Fuh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. </w:t>
      </w:r>
      <w:proofErr w:type="gramStart"/>
      <w:r w:rsidRPr="002704F4">
        <w:rPr>
          <w:rFonts w:eastAsia="宋体" w:cs="Times New Roman"/>
          <w:kern w:val="0"/>
          <w:szCs w:val="24"/>
        </w:rPr>
        <w:t>Road sign detection and racking.</w:t>
      </w:r>
      <w:proofErr w:type="gramEnd"/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IEEE Transactions on Vehicular Technology, 52(5):1329</w:t>
      </w:r>
      <w:r>
        <w:rPr>
          <w:rFonts w:eastAsia="宋体" w:cs="Times New Roman" w:hint="eastAsia"/>
          <w:kern w:val="0"/>
          <w:szCs w:val="24"/>
        </w:rPr>
        <w:t>-</w:t>
      </w:r>
      <w:r w:rsidRPr="002704F4">
        <w:rPr>
          <w:rFonts w:eastAsia="宋体" w:cs="Times New Roman"/>
          <w:kern w:val="0"/>
          <w:szCs w:val="24"/>
        </w:rPr>
        <w:t>1341</w:t>
      </w:r>
      <w:r>
        <w:rPr>
          <w:rFonts w:eastAsia="宋体" w:cs="Times New Roman" w:hint="eastAsia"/>
          <w:kern w:val="0"/>
          <w:szCs w:val="24"/>
        </w:rPr>
        <w:t>, 2003.</w:t>
      </w:r>
    </w:p>
  </w:endnote>
  <w:endnote w:id="75">
    <w:p w:rsidR="005A48E8" w:rsidRPr="002704F4" w:rsidRDefault="005A48E8" w:rsidP="00250A6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kern w:val="0"/>
          <w:szCs w:val="24"/>
        </w:rPr>
        <w:t>U.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Franke</w:t>
      </w:r>
      <w:proofErr w:type="spellEnd"/>
      <w:r>
        <w:rPr>
          <w:rFonts w:cs="Times New Roman"/>
          <w:kern w:val="0"/>
          <w:szCs w:val="24"/>
        </w:rPr>
        <w:t>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D.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G</w:t>
      </w:r>
      <w:r>
        <w:rPr>
          <w:rFonts w:cs="Times New Roman"/>
          <w:kern w:val="0"/>
          <w:szCs w:val="24"/>
        </w:rPr>
        <w:t>avrila</w:t>
      </w:r>
      <w:proofErr w:type="spellEnd"/>
      <w:r>
        <w:rPr>
          <w:rFonts w:cs="Times New Roman"/>
          <w:kern w:val="0"/>
          <w:szCs w:val="24"/>
        </w:rPr>
        <w:t>, 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Görzig</w:t>
      </w:r>
      <w:proofErr w:type="spellEnd"/>
      <w:r>
        <w:rPr>
          <w:rFonts w:cs="Times New Roman"/>
          <w:kern w:val="0"/>
          <w:szCs w:val="24"/>
        </w:rPr>
        <w:t>, F.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Lindner, F.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Paetzold</w:t>
      </w:r>
      <w:proofErr w:type="spellEnd"/>
      <w:r w:rsidRPr="002704F4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 xml:space="preserve">and </w:t>
      </w:r>
      <w:r w:rsidRPr="002704F4">
        <w:rPr>
          <w:rFonts w:cs="Times New Roman"/>
          <w:kern w:val="0"/>
          <w:szCs w:val="24"/>
        </w:rPr>
        <w:t>C.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Wöhler</w:t>
      </w:r>
      <w:proofErr w:type="spellEnd"/>
      <w:r w:rsidRPr="002704F4">
        <w:rPr>
          <w:rFonts w:cs="Times New Roman"/>
          <w:kern w:val="0"/>
          <w:szCs w:val="24"/>
        </w:rPr>
        <w:t>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Autonomous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driving approaches downtown. IEEE Intelligent Systems, 13</w:t>
      </w:r>
      <w:r>
        <w:rPr>
          <w:rFonts w:eastAsiaTheme="minorEastAsia" w:cs="Times New Roman" w:hint="eastAsia"/>
          <w:kern w:val="0"/>
          <w:szCs w:val="24"/>
        </w:rPr>
        <w:t>(</w:t>
      </w:r>
      <w:r w:rsidRPr="002704F4">
        <w:rPr>
          <w:rFonts w:cs="Times New Roman"/>
          <w:kern w:val="0"/>
          <w:szCs w:val="24"/>
        </w:rPr>
        <w:t>6</w:t>
      </w:r>
      <w:r>
        <w:rPr>
          <w:rFonts w:eastAsiaTheme="minorEastAsia" w:cs="Times New Roman" w:hint="eastAsia"/>
          <w:kern w:val="0"/>
          <w:szCs w:val="24"/>
        </w:rPr>
        <w:t>):</w:t>
      </w:r>
      <w:r w:rsidRPr="002704F4">
        <w:rPr>
          <w:rFonts w:cs="Times New Roman"/>
          <w:kern w:val="0"/>
          <w:szCs w:val="24"/>
        </w:rPr>
        <w:t>1</w:t>
      </w:r>
      <w:r>
        <w:rPr>
          <w:rFonts w:eastAsiaTheme="minorEastAsia" w:cs="Times New Roman" w:hint="eastAsia"/>
          <w:kern w:val="0"/>
          <w:szCs w:val="24"/>
        </w:rPr>
        <w:t>-</w:t>
      </w:r>
      <w:r w:rsidRPr="002704F4">
        <w:rPr>
          <w:rFonts w:cs="Times New Roman"/>
          <w:kern w:val="0"/>
          <w:szCs w:val="24"/>
        </w:rPr>
        <w:t>14, 1999.</w:t>
      </w:r>
    </w:p>
  </w:endnote>
  <w:endnote w:id="76">
    <w:p w:rsidR="005A48E8" w:rsidRPr="002704F4" w:rsidRDefault="005A48E8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 xml:space="preserve">Y. Aoyagi and T. </w:t>
      </w:r>
      <w:proofErr w:type="spellStart"/>
      <w:r>
        <w:rPr>
          <w:rFonts w:cs="Times New Roman"/>
          <w:kern w:val="0"/>
          <w:szCs w:val="24"/>
        </w:rPr>
        <w:t>Asakura</w:t>
      </w:r>
      <w:proofErr w:type="spellEnd"/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</w:t>
      </w:r>
      <w:proofErr w:type="gramStart"/>
      <w:r w:rsidRPr="002704F4">
        <w:rPr>
          <w:rFonts w:cs="Times New Roman"/>
          <w:kern w:val="0"/>
          <w:szCs w:val="24"/>
        </w:rPr>
        <w:t xml:space="preserve">A Study on Traffic Sign Recognition in Scene Image Using Genetic Algorithms and Neural Networks, </w:t>
      </w:r>
      <w:r w:rsidRPr="002704F4">
        <w:rPr>
          <w:rFonts w:cs="Times New Roman"/>
          <w:iCs/>
          <w:kern w:val="0"/>
          <w:szCs w:val="24"/>
        </w:rPr>
        <w:t>Proc. 22nd IEEE In</w:t>
      </w:r>
      <w:r w:rsidRPr="002704F4">
        <w:rPr>
          <w:rFonts w:eastAsiaTheme="minorEastAsia" w:cs="Times New Roman"/>
          <w:iCs/>
          <w:kern w:val="0"/>
          <w:szCs w:val="24"/>
        </w:rPr>
        <w:t>ternationa</w:t>
      </w:r>
      <w:r w:rsidRPr="002704F4">
        <w:rPr>
          <w:rFonts w:cs="Times New Roman"/>
          <w:iCs/>
          <w:kern w:val="0"/>
          <w:szCs w:val="24"/>
        </w:rPr>
        <w:t>l.</w:t>
      </w:r>
      <w:proofErr w:type="gramEnd"/>
      <w:r w:rsidRPr="002704F4">
        <w:rPr>
          <w:rFonts w:cs="Times New Roman"/>
          <w:iCs/>
          <w:kern w:val="0"/>
          <w:szCs w:val="24"/>
        </w:rPr>
        <w:t xml:space="preserve"> Conf. Ind. Electron</w:t>
      </w:r>
      <w:r w:rsidRPr="002704F4">
        <w:rPr>
          <w:rFonts w:eastAsiaTheme="minorEastAsia" w:cs="Times New Roman"/>
          <w:iCs/>
          <w:kern w:val="0"/>
          <w:szCs w:val="24"/>
        </w:rPr>
        <w:t>ics</w:t>
      </w:r>
      <w:r w:rsidRPr="002704F4">
        <w:rPr>
          <w:rFonts w:cs="Times New Roman"/>
          <w:iCs/>
          <w:kern w:val="0"/>
          <w:szCs w:val="24"/>
        </w:rPr>
        <w:t>, Control Instrum</w:t>
      </w:r>
      <w:r w:rsidRPr="002704F4">
        <w:rPr>
          <w:rFonts w:eastAsiaTheme="minorEastAsia" w:cs="Times New Roman"/>
          <w:iCs/>
          <w:kern w:val="0"/>
          <w:szCs w:val="24"/>
        </w:rPr>
        <w:t>ent</w:t>
      </w:r>
      <w:r w:rsidRPr="002704F4">
        <w:rPr>
          <w:rFonts w:cs="Times New Roman"/>
          <w:iCs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Taipei, Taiwan, </w:t>
      </w:r>
      <w:r>
        <w:rPr>
          <w:rFonts w:eastAsiaTheme="minorEastAsia" w:cs="Times New Roman" w:hint="eastAsia"/>
          <w:kern w:val="0"/>
          <w:szCs w:val="24"/>
        </w:rPr>
        <w:t>3:</w:t>
      </w:r>
      <w:r>
        <w:rPr>
          <w:rFonts w:cs="Times New Roman"/>
          <w:kern w:val="0"/>
          <w:szCs w:val="24"/>
        </w:rPr>
        <w:t>1838</w:t>
      </w:r>
      <w:r>
        <w:rPr>
          <w:rFonts w:eastAsiaTheme="minorEastAsia" w:cs="Times New Roman" w:hint="eastAsia"/>
          <w:kern w:val="0"/>
          <w:szCs w:val="24"/>
        </w:rPr>
        <w:t>-18</w:t>
      </w:r>
      <w:r w:rsidRPr="002704F4">
        <w:rPr>
          <w:rFonts w:cs="Times New Roman"/>
          <w:kern w:val="0"/>
          <w:szCs w:val="24"/>
        </w:rPr>
        <w:t>43</w:t>
      </w:r>
      <w:r>
        <w:rPr>
          <w:rFonts w:eastAsiaTheme="minorEastAsia" w:cs="Times New Roman" w:hint="eastAsia"/>
          <w:kern w:val="0"/>
          <w:szCs w:val="24"/>
        </w:rPr>
        <w:t>, Aug. 1996.</w:t>
      </w:r>
    </w:p>
  </w:endnote>
  <w:endnote w:id="77">
    <w:p w:rsidR="005A48E8" w:rsidRPr="00305A64" w:rsidRDefault="005A48E8" w:rsidP="00250A6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  <w:t xml:space="preserve">F. </w:t>
      </w:r>
      <w:proofErr w:type="spellStart"/>
      <w:r>
        <w:rPr>
          <w:rFonts w:eastAsiaTheme="minorEastAsia" w:cs="Times New Roman" w:hint="eastAsia"/>
          <w:szCs w:val="24"/>
        </w:rPr>
        <w:t>Moutarde</w:t>
      </w:r>
      <w:proofErr w:type="spellEnd"/>
      <w:r>
        <w:rPr>
          <w:rFonts w:eastAsiaTheme="minorEastAsia" w:cs="Times New Roman" w:hint="eastAsia"/>
          <w:szCs w:val="24"/>
        </w:rPr>
        <w:t xml:space="preserve">, A. </w:t>
      </w:r>
      <w:proofErr w:type="spellStart"/>
      <w:r>
        <w:rPr>
          <w:rFonts w:eastAsiaTheme="minorEastAsia" w:cs="Times New Roman" w:hint="eastAsia"/>
          <w:szCs w:val="24"/>
        </w:rPr>
        <w:t>Bargeton</w:t>
      </w:r>
      <w:proofErr w:type="spellEnd"/>
      <w:r>
        <w:rPr>
          <w:rFonts w:eastAsiaTheme="minorEastAsia" w:cs="Times New Roman" w:hint="eastAsia"/>
          <w:szCs w:val="24"/>
        </w:rPr>
        <w:t xml:space="preserve">, A. </w:t>
      </w:r>
      <w:proofErr w:type="spellStart"/>
      <w:r>
        <w:rPr>
          <w:rFonts w:eastAsiaTheme="minorEastAsia" w:cs="Times New Roman" w:hint="eastAsia"/>
          <w:szCs w:val="24"/>
        </w:rPr>
        <w:t>Herbin</w:t>
      </w:r>
      <w:proofErr w:type="spellEnd"/>
      <w:r>
        <w:rPr>
          <w:rFonts w:eastAsiaTheme="minorEastAsia" w:cs="Times New Roman" w:hint="eastAsia"/>
          <w:szCs w:val="24"/>
        </w:rPr>
        <w:t xml:space="preserve"> and L. </w:t>
      </w:r>
      <w:proofErr w:type="spellStart"/>
      <w:r>
        <w:rPr>
          <w:rFonts w:eastAsiaTheme="minorEastAsia" w:cs="Times New Roman" w:hint="eastAsia"/>
          <w:szCs w:val="24"/>
        </w:rPr>
        <w:t>Chanussot</w:t>
      </w:r>
      <w:proofErr w:type="spellEnd"/>
      <w:r>
        <w:rPr>
          <w:rFonts w:eastAsiaTheme="minorEastAsia" w:cs="Times New Roman" w:hint="eastAsia"/>
          <w:szCs w:val="24"/>
        </w:rPr>
        <w:t xml:space="preserve">. </w:t>
      </w:r>
      <w:proofErr w:type="gramStart"/>
      <w:r w:rsidRPr="002704F4">
        <w:rPr>
          <w:rFonts w:cs="Times New Roman"/>
          <w:kern w:val="0"/>
          <w:szCs w:val="24"/>
        </w:rPr>
        <w:t xml:space="preserve">Robust on vehicle real-time visual detection of American </w:t>
      </w:r>
      <w:r>
        <w:rPr>
          <w:rFonts w:cs="Times New Roman"/>
          <w:kern w:val="0"/>
          <w:szCs w:val="24"/>
        </w:rPr>
        <w:t>and European speed limit signs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with a modular Traffic Signs Recognition system</w:t>
      </w:r>
      <w:r>
        <w:rPr>
          <w:rFonts w:eastAsiaTheme="minorEastAsia" w:cs="Times New Roman" w:hint="eastAsia"/>
          <w:kern w:val="0"/>
          <w:szCs w:val="24"/>
        </w:rPr>
        <w:t>.</w:t>
      </w:r>
      <w:proofErr w:type="gramEnd"/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gramStart"/>
      <w:r w:rsidRPr="002704F4">
        <w:rPr>
          <w:rFonts w:cs="Times New Roman"/>
          <w:kern w:val="0"/>
          <w:szCs w:val="24"/>
        </w:rPr>
        <w:t xml:space="preserve">IEEE Intelligent Vehicles Symposium, 1122-1126, </w:t>
      </w:r>
      <w:r>
        <w:rPr>
          <w:rFonts w:cs="Times New Roman"/>
          <w:kern w:val="0"/>
          <w:szCs w:val="24"/>
        </w:rPr>
        <w:t>20</w:t>
      </w:r>
      <w:r>
        <w:rPr>
          <w:rFonts w:eastAsiaTheme="minorEastAsia" w:cs="Times New Roman" w:hint="eastAsia"/>
          <w:kern w:val="0"/>
          <w:szCs w:val="24"/>
        </w:rPr>
        <w:t>07.</w:t>
      </w:r>
      <w:proofErr w:type="gramEnd"/>
    </w:p>
  </w:endnote>
  <w:endnote w:id="78">
    <w:p w:rsidR="005A48E8" w:rsidRPr="002704F4" w:rsidRDefault="005A48E8" w:rsidP="00250A6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kern w:val="0"/>
          <w:szCs w:val="24"/>
        </w:rPr>
        <w:t>A.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Ruta</w:t>
      </w:r>
      <w:proofErr w:type="spellEnd"/>
      <w:r>
        <w:rPr>
          <w:rFonts w:cs="Times New Roman"/>
          <w:kern w:val="0"/>
          <w:szCs w:val="24"/>
        </w:rPr>
        <w:t>, Y.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Li, M.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Uxbridge, F.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Porikli</w:t>
      </w:r>
      <w:proofErr w:type="spellEnd"/>
      <w:r>
        <w:rPr>
          <w:rFonts w:cs="Times New Roman"/>
          <w:kern w:val="0"/>
          <w:szCs w:val="24"/>
        </w:rPr>
        <w:t>, 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Watanabe, H.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Kage</w:t>
      </w:r>
      <w:proofErr w:type="spellEnd"/>
      <w:r>
        <w:rPr>
          <w:rFonts w:cs="Times New Roman"/>
          <w:kern w:val="0"/>
          <w:szCs w:val="24"/>
        </w:rPr>
        <w:t>, K.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Sumi</w:t>
      </w:r>
      <w:proofErr w:type="spellEnd"/>
      <w:r w:rsidRPr="002704F4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>and</w:t>
      </w:r>
      <w:r>
        <w:rPr>
          <w:rFonts w:cs="Times New Roman"/>
          <w:kern w:val="0"/>
          <w:szCs w:val="24"/>
        </w:rPr>
        <w:t xml:space="preserve"> J.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Amagasaki. </w:t>
      </w:r>
      <w:proofErr w:type="gramStart"/>
      <w:r w:rsidRPr="002704F4">
        <w:rPr>
          <w:rFonts w:cs="Times New Roman"/>
          <w:kern w:val="0"/>
          <w:szCs w:val="24"/>
        </w:rPr>
        <w:t>A New Approach for In-Vehicle Camera Traffic Sign Detection and Recognition.</w:t>
      </w:r>
      <w:proofErr w:type="gramEnd"/>
      <w:r w:rsidRPr="002704F4">
        <w:rPr>
          <w:rFonts w:cs="Times New Roman"/>
          <w:kern w:val="0"/>
          <w:szCs w:val="24"/>
        </w:rPr>
        <w:t xml:space="preserve"> </w:t>
      </w:r>
      <w:proofErr w:type="gramStart"/>
      <w:r w:rsidRPr="002704F4">
        <w:rPr>
          <w:rFonts w:cs="Times New Roman"/>
          <w:kern w:val="0"/>
          <w:szCs w:val="24"/>
        </w:rPr>
        <w:t>In Proc. IAPR Conference on Machine Vision Applications, Japan, 2009.</w:t>
      </w:r>
      <w:proofErr w:type="gramEnd"/>
    </w:p>
  </w:endnote>
  <w:endnote w:id="79">
    <w:p w:rsidR="005A48E8" w:rsidRPr="00305A64" w:rsidRDefault="005A48E8" w:rsidP="00250A6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>N.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Dalal</w:t>
      </w:r>
      <w:proofErr w:type="spellEnd"/>
      <w:r>
        <w:rPr>
          <w:rFonts w:cs="Times New Roman"/>
          <w:kern w:val="0"/>
          <w:szCs w:val="24"/>
        </w:rPr>
        <w:t xml:space="preserve"> and B.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Triggs</w:t>
      </w:r>
      <w:proofErr w:type="spellEnd"/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Histograms of Oriented Gradients for Human Detection, </w:t>
      </w:r>
      <w:r>
        <w:rPr>
          <w:rFonts w:eastAsiaTheme="minorEastAsia" w:cs="Times New Roman" w:hint="eastAsia"/>
          <w:kern w:val="0"/>
          <w:szCs w:val="24"/>
        </w:rPr>
        <w:t>Computer Vision and Pattern Recognition (</w:t>
      </w:r>
      <w:r w:rsidRPr="002704F4">
        <w:rPr>
          <w:rFonts w:cs="Times New Roman"/>
          <w:iCs/>
          <w:kern w:val="0"/>
          <w:szCs w:val="24"/>
        </w:rPr>
        <w:t>CVPR</w:t>
      </w:r>
      <w:r>
        <w:rPr>
          <w:rFonts w:eastAsiaTheme="minorEastAsia" w:cs="Times New Roman" w:hint="eastAsia"/>
          <w:iCs/>
          <w:kern w:val="0"/>
          <w:szCs w:val="24"/>
        </w:rPr>
        <w:t>)</w:t>
      </w:r>
      <w:r>
        <w:rPr>
          <w:rFonts w:cs="Times New Roman"/>
          <w:kern w:val="0"/>
          <w:szCs w:val="24"/>
        </w:rPr>
        <w:t>, vol.</w:t>
      </w:r>
      <w:r w:rsidRPr="002704F4">
        <w:rPr>
          <w:rFonts w:cs="Times New Roman"/>
          <w:kern w:val="0"/>
          <w:szCs w:val="24"/>
        </w:rPr>
        <w:t>1</w:t>
      </w:r>
      <w:r>
        <w:rPr>
          <w:rFonts w:eastAsiaTheme="minorEastAsia" w:cs="Times New Roman" w:hint="eastAsia"/>
          <w:kern w:val="0"/>
          <w:szCs w:val="24"/>
        </w:rPr>
        <w:t xml:space="preserve">: </w:t>
      </w:r>
      <w:r w:rsidRPr="002704F4">
        <w:rPr>
          <w:rFonts w:cs="Times New Roman"/>
          <w:kern w:val="0"/>
          <w:szCs w:val="24"/>
        </w:rPr>
        <w:t>886–89</w:t>
      </w:r>
      <w:r>
        <w:rPr>
          <w:rFonts w:eastAsiaTheme="minorEastAsia" w:cs="Times New Roman" w:hint="eastAsia"/>
          <w:kern w:val="0"/>
          <w:szCs w:val="24"/>
        </w:rPr>
        <w:t>3, 2005.</w:t>
      </w:r>
    </w:p>
  </w:endnote>
  <w:endnote w:id="80">
    <w:p w:rsidR="005A48E8" w:rsidRPr="002704F4" w:rsidRDefault="005A48E8" w:rsidP="00250A6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>F.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Zaklouta</w:t>
      </w:r>
      <w:proofErr w:type="spellEnd"/>
      <w:r>
        <w:rPr>
          <w:rFonts w:cs="Times New Roman"/>
          <w:kern w:val="0"/>
          <w:szCs w:val="24"/>
        </w:rPr>
        <w:t xml:space="preserve"> and B.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Stanciulescu</w:t>
      </w:r>
      <w:proofErr w:type="spellEnd"/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Real-Time Traffic-Sign Recognition Using Tree Classifiers,</w:t>
      </w:r>
      <w:r w:rsidRPr="002704F4">
        <w:rPr>
          <w:rFonts w:eastAsiaTheme="minorEastAsia" w:cs="Times New Roman"/>
          <w:kern w:val="0"/>
          <w:szCs w:val="24"/>
        </w:rPr>
        <w:t xml:space="preserve"> </w:t>
      </w:r>
      <w:r w:rsidRPr="002704F4">
        <w:rPr>
          <w:rFonts w:cs="Times New Roman"/>
          <w:iCs/>
          <w:kern w:val="0"/>
          <w:szCs w:val="24"/>
        </w:rPr>
        <w:t>IEEE Trans. Intelligent</w:t>
      </w:r>
      <w:r w:rsidRPr="002704F4">
        <w:rPr>
          <w:rFonts w:cs="Times New Roman"/>
          <w:kern w:val="0"/>
          <w:szCs w:val="24"/>
        </w:rPr>
        <w:t xml:space="preserve"> </w:t>
      </w:r>
      <w:r w:rsidRPr="002704F4">
        <w:rPr>
          <w:rFonts w:cs="Times New Roman"/>
          <w:iCs/>
          <w:kern w:val="0"/>
          <w:szCs w:val="24"/>
        </w:rPr>
        <w:t>Transportation Systems</w:t>
      </w:r>
      <w:r w:rsidRPr="002704F4">
        <w:rPr>
          <w:rFonts w:cs="Times New Roman"/>
          <w:kern w:val="0"/>
          <w:szCs w:val="24"/>
        </w:rPr>
        <w:t xml:space="preserve">, </w:t>
      </w:r>
      <w:r>
        <w:rPr>
          <w:rFonts w:eastAsiaTheme="minorEastAsia" w:cs="Times New Roman" w:hint="eastAsia"/>
          <w:kern w:val="0"/>
          <w:szCs w:val="24"/>
        </w:rPr>
        <w:t xml:space="preserve">13(4):1507-1514, </w:t>
      </w:r>
      <w:r w:rsidRPr="002704F4">
        <w:rPr>
          <w:rFonts w:cs="Times New Roman"/>
          <w:kern w:val="0"/>
          <w:szCs w:val="24"/>
        </w:rPr>
        <w:t>2012</w:t>
      </w:r>
      <w:r>
        <w:rPr>
          <w:rFonts w:eastAsiaTheme="minorEastAsia" w:cs="Times New Roman" w:hint="eastAsia"/>
          <w:kern w:val="0"/>
          <w:szCs w:val="24"/>
        </w:rPr>
        <w:t>.</w:t>
      </w:r>
    </w:p>
  </w:endnote>
  <w:endnote w:id="81">
    <w:p w:rsidR="005A48E8" w:rsidRPr="00305A64" w:rsidRDefault="005A48E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cs="Times New Roman"/>
          <w:kern w:val="0"/>
          <w:szCs w:val="24"/>
        </w:rPr>
        <w:t>G.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Overett</w:t>
      </w:r>
      <w:proofErr w:type="spellEnd"/>
      <w:r>
        <w:rPr>
          <w:rFonts w:eastAsiaTheme="minorEastAsia" w:cs="Times New Roman" w:hint="eastAsia"/>
          <w:iCs/>
          <w:kern w:val="0"/>
          <w:szCs w:val="24"/>
        </w:rPr>
        <w:t xml:space="preserve">, L. </w:t>
      </w:r>
      <w:proofErr w:type="spellStart"/>
      <w:r>
        <w:rPr>
          <w:rFonts w:eastAsiaTheme="minorEastAsia" w:cs="Times New Roman" w:hint="eastAsia"/>
          <w:iCs/>
          <w:kern w:val="0"/>
          <w:szCs w:val="24"/>
        </w:rPr>
        <w:t>Tychsen</w:t>
      </w:r>
      <w:proofErr w:type="spellEnd"/>
      <w:r>
        <w:rPr>
          <w:rFonts w:eastAsiaTheme="minorEastAsia" w:cs="Times New Roman" w:hint="eastAsia"/>
          <w:iCs/>
          <w:kern w:val="0"/>
          <w:szCs w:val="24"/>
        </w:rPr>
        <w:t xml:space="preserve">-Smith, L. </w:t>
      </w:r>
      <w:proofErr w:type="spellStart"/>
      <w:r>
        <w:rPr>
          <w:rFonts w:eastAsiaTheme="minorEastAsia" w:cs="Times New Roman" w:hint="eastAsia"/>
          <w:iCs/>
          <w:kern w:val="0"/>
          <w:szCs w:val="24"/>
        </w:rPr>
        <w:t>Petersson</w:t>
      </w:r>
      <w:proofErr w:type="spellEnd"/>
      <w:r>
        <w:rPr>
          <w:rFonts w:eastAsiaTheme="minorEastAsia" w:cs="Times New Roman" w:hint="eastAsia"/>
          <w:iCs/>
          <w:kern w:val="0"/>
          <w:szCs w:val="24"/>
        </w:rPr>
        <w:t xml:space="preserve">, N. </w:t>
      </w:r>
      <w:proofErr w:type="spellStart"/>
      <w:r>
        <w:rPr>
          <w:rFonts w:eastAsiaTheme="minorEastAsia" w:cs="Times New Roman" w:hint="eastAsia"/>
          <w:iCs/>
          <w:kern w:val="0"/>
          <w:szCs w:val="24"/>
        </w:rPr>
        <w:t>Pettersson</w:t>
      </w:r>
      <w:proofErr w:type="spellEnd"/>
      <w:r>
        <w:rPr>
          <w:rFonts w:eastAsiaTheme="minorEastAsia" w:cs="Times New Roman" w:hint="eastAsia"/>
          <w:iCs/>
          <w:kern w:val="0"/>
          <w:szCs w:val="24"/>
        </w:rPr>
        <w:t xml:space="preserve"> and </w:t>
      </w:r>
      <w:proofErr w:type="spellStart"/>
      <w:r>
        <w:rPr>
          <w:rFonts w:eastAsiaTheme="minorEastAsia" w:cs="Times New Roman" w:hint="eastAsia"/>
          <w:iCs/>
          <w:kern w:val="0"/>
          <w:szCs w:val="24"/>
        </w:rPr>
        <w:t>L.Andersson</w:t>
      </w:r>
      <w:proofErr w:type="spellEnd"/>
      <w:r w:rsidRPr="002704F4">
        <w:rPr>
          <w:rFonts w:cs="Times New Roman"/>
          <w:iCs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</w:t>
      </w:r>
      <w:proofErr w:type="gramStart"/>
      <w:r w:rsidRPr="002704F4">
        <w:rPr>
          <w:rFonts w:cs="Times New Roman"/>
          <w:kern w:val="0"/>
          <w:szCs w:val="24"/>
        </w:rPr>
        <w:t xml:space="preserve">Creating </w:t>
      </w:r>
      <w:r>
        <w:rPr>
          <w:rFonts w:eastAsiaTheme="minorEastAsia" w:cs="Times New Roman" w:hint="eastAsia"/>
          <w:kern w:val="0"/>
          <w:szCs w:val="24"/>
        </w:rPr>
        <w:t>r</w:t>
      </w:r>
      <w:r w:rsidRPr="002704F4">
        <w:rPr>
          <w:rFonts w:cs="Times New Roman"/>
          <w:kern w:val="0"/>
          <w:szCs w:val="24"/>
        </w:rPr>
        <w:t xml:space="preserve">obust </w:t>
      </w:r>
      <w:r>
        <w:rPr>
          <w:rFonts w:eastAsiaTheme="minorEastAsia" w:cs="Times New Roman" w:hint="eastAsia"/>
          <w:kern w:val="0"/>
          <w:szCs w:val="24"/>
        </w:rPr>
        <w:t>h</w:t>
      </w:r>
      <w:r w:rsidRPr="002704F4">
        <w:rPr>
          <w:rFonts w:cs="Times New Roman"/>
          <w:kern w:val="0"/>
          <w:szCs w:val="24"/>
        </w:rPr>
        <w:t>igh-</w:t>
      </w:r>
      <w:r>
        <w:rPr>
          <w:rFonts w:eastAsiaTheme="minorEastAsia" w:cs="Times New Roman" w:hint="eastAsia"/>
          <w:kern w:val="0"/>
          <w:szCs w:val="24"/>
        </w:rPr>
        <w:t>t</w:t>
      </w:r>
      <w:r w:rsidRPr="002704F4">
        <w:rPr>
          <w:rFonts w:cs="Times New Roman"/>
          <w:kern w:val="0"/>
          <w:szCs w:val="24"/>
        </w:rPr>
        <w:t xml:space="preserve">hroughput </w:t>
      </w:r>
      <w:r>
        <w:rPr>
          <w:rFonts w:eastAsiaTheme="minorEastAsia" w:cs="Times New Roman" w:hint="eastAsia"/>
          <w:kern w:val="0"/>
          <w:szCs w:val="24"/>
        </w:rPr>
        <w:t>t</w:t>
      </w:r>
      <w:r w:rsidRPr="002704F4">
        <w:rPr>
          <w:rFonts w:cs="Times New Roman"/>
          <w:kern w:val="0"/>
          <w:szCs w:val="24"/>
        </w:rPr>
        <w:t xml:space="preserve">raffic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 xml:space="preserve">ign </w:t>
      </w:r>
      <w:r>
        <w:rPr>
          <w:rFonts w:eastAsiaTheme="minorEastAsia" w:cs="Times New Roman" w:hint="eastAsia"/>
          <w:kern w:val="0"/>
          <w:szCs w:val="24"/>
        </w:rPr>
        <w:t>d</w:t>
      </w:r>
      <w:r w:rsidRPr="002704F4">
        <w:rPr>
          <w:rFonts w:cs="Times New Roman"/>
          <w:kern w:val="0"/>
          <w:szCs w:val="24"/>
        </w:rPr>
        <w:t xml:space="preserve">etectors </w:t>
      </w:r>
      <w:r>
        <w:rPr>
          <w:rFonts w:eastAsiaTheme="minorEastAsia" w:cs="Times New Roman" w:hint="eastAsia"/>
          <w:kern w:val="0"/>
          <w:szCs w:val="24"/>
        </w:rPr>
        <w:t>u</w:t>
      </w:r>
      <w:r w:rsidRPr="002704F4">
        <w:rPr>
          <w:rFonts w:cs="Times New Roman"/>
          <w:kern w:val="0"/>
          <w:szCs w:val="24"/>
        </w:rPr>
        <w:t xml:space="preserve">sing </w:t>
      </w:r>
      <w:r>
        <w:rPr>
          <w:rFonts w:eastAsiaTheme="minorEastAsia" w:cs="Times New Roman" w:hint="eastAsia"/>
          <w:kern w:val="0"/>
          <w:szCs w:val="24"/>
        </w:rPr>
        <w:t>c</w:t>
      </w:r>
      <w:r w:rsidRPr="002704F4">
        <w:rPr>
          <w:rFonts w:cs="Times New Roman"/>
          <w:kern w:val="0"/>
          <w:szCs w:val="24"/>
        </w:rPr>
        <w:t>entre-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 xml:space="preserve">urround HOG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>tatistics,</w:t>
      </w:r>
      <w:r w:rsidRPr="002704F4">
        <w:rPr>
          <w:rFonts w:cs="Times New Roman"/>
          <w:iCs/>
          <w:kern w:val="0"/>
          <w:szCs w:val="24"/>
        </w:rPr>
        <w:t xml:space="preserve"> Machine Vision and Applications</w:t>
      </w:r>
      <w:r w:rsidRPr="002704F4">
        <w:rPr>
          <w:rFonts w:cs="Times New Roman"/>
          <w:kern w:val="0"/>
          <w:szCs w:val="24"/>
        </w:rPr>
        <w:t xml:space="preserve">, </w:t>
      </w:r>
      <w:r>
        <w:rPr>
          <w:rFonts w:eastAsiaTheme="minorEastAsia" w:cs="Times New Roman" w:hint="eastAsia"/>
          <w:kern w:val="0"/>
          <w:szCs w:val="24"/>
        </w:rPr>
        <w:t>25:713-726, 2011.</w:t>
      </w:r>
      <w:proofErr w:type="gramEnd"/>
    </w:p>
  </w:endnote>
  <w:endnote w:id="82">
    <w:p w:rsidR="005A48E8" w:rsidRPr="002704F4" w:rsidRDefault="005A48E8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>Y.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Xie</w:t>
      </w:r>
      <w:proofErr w:type="spellEnd"/>
      <w:r>
        <w:rPr>
          <w:rFonts w:cs="Times New Roman"/>
          <w:kern w:val="0"/>
          <w:szCs w:val="24"/>
        </w:rPr>
        <w:t>, L. Liu, C.</w:t>
      </w:r>
      <w:r w:rsidRPr="002704F4">
        <w:rPr>
          <w:rFonts w:cs="Times New Roman"/>
          <w:kern w:val="0"/>
          <w:szCs w:val="24"/>
        </w:rPr>
        <w:t xml:space="preserve"> Li </w:t>
      </w:r>
      <w:r>
        <w:rPr>
          <w:rFonts w:eastAsiaTheme="minorEastAsia" w:cs="Times New Roman" w:hint="eastAsia"/>
          <w:kern w:val="0"/>
          <w:szCs w:val="24"/>
        </w:rPr>
        <w:t>and</w:t>
      </w:r>
      <w:r>
        <w:rPr>
          <w:rFonts w:cs="Times New Roman"/>
          <w:kern w:val="0"/>
          <w:szCs w:val="24"/>
        </w:rPr>
        <w:t xml:space="preserve"> Y.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Qu. Unifying visual saliency with HOG feature learning for traffic sign </w:t>
      </w:r>
      <w:proofErr w:type="spellStart"/>
      <w:r w:rsidRPr="002704F4">
        <w:rPr>
          <w:rFonts w:cs="Times New Roman"/>
          <w:kern w:val="0"/>
          <w:szCs w:val="24"/>
        </w:rPr>
        <w:t>detection.</w:t>
      </w:r>
      <w:r>
        <w:rPr>
          <w:rFonts w:eastAsiaTheme="minorEastAsia" w:cs="Times New Roman" w:hint="eastAsia"/>
          <w:kern w:val="0"/>
          <w:szCs w:val="24"/>
        </w:rPr>
        <w:t>IEEE</w:t>
      </w:r>
      <w:proofErr w:type="spellEnd"/>
      <w:r>
        <w:rPr>
          <w:rFonts w:eastAsiaTheme="minorEastAsia" w:cs="Times New Roman" w:hint="eastAsia"/>
          <w:kern w:val="0"/>
          <w:szCs w:val="24"/>
        </w:rPr>
        <w:t>,</w:t>
      </w:r>
      <w:r w:rsidRPr="002704F4">
        <w:rPr>
          <w:rFonts w:cs="Times New Roman"/>
          <w:kern w:val="0"/>
          <w:szCs w:val="24"/>
        </w:rPr>
        <w:t xml:space="preserve"> In Intelligent Vehicles Symposium,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24–29. 2009.</w:t>
      </w:r>
    </w:p>
  </w:endnote>
  <w:endnote w:id="83">
    <w:p w:rsidR="005A48E8" w:rsidRPr="002704F4" w:rsidRDefault="005A48E8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 xml:space="preserve"> </w:t>
      </w:r>
      <w:r>
        <w:rPr>
          <w:rFonts w:cs="Times New Roman"/>
          <w:kern w:val="0"/>
          <w:szCs w:val="24"/>
        </w:rPr>
        <w:t>X.</w:t>
      </w:r>
      <w:r>
        <w:rPr>
          <w:rFonts w:eastAsiaTheme="minorEastAsia" w:cs="Times New Roman" w:hint="eastAsia"/>
          <w:kern w:val="0"/>
          <w:szCs w:val="24"/>
        </w:rPr>
        <w:t xml:space="preserve"> S</w:t>
      </w:r>
      <w:r>
        <w:rPr>
          <w:rFonts w:cs="Times New Roman"/>
          <w:kern w:val="0"/>
          <w:szCs w:val="24"/>
        </w:rPr>
        <w:t>ong</w:t>
      </w:r>
      <w:r>
        <w:rPr>
          <w:rFonts w:eastAsiaTheme="minorEastAsia" w:cs="Times New Roman" w:hint="eastAsia"/>
          <w:kern w:val="0"/>
          <w:szCs w:val="24"/>
        </w:rPr>
        <w:t xml:space="preserve">, </w:t>
      </w:r>
      <w:r>
        <w:rPr>
          <w:rFonts w:cs="Times New Roman"/>
          <w:kern w:val="0"/>
          <w:szCs w:val="24"/>
        </w:rPr>
        <w:t>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Juan</w:t>
      </w:r>
      <w:r>
        <w:rPr>
          <w:rFonts w:eastAsiaTheme="minorEastAsia" w:cs="Times New Roman" w:hint="eastAsia"/>
          <w:kern w:val="0"/>
          <w:szCs w:val="24"/>
        </w:rPr>
        <w:t xml:space="preserve"> and T. Li.</w:t>
      </w:r>
      <w:r w:rsidRPr="002704F4">
        <w:rPr>
          <w:rFonts w:cs="Times New Roman"/>
          <w:kern w:val="0"/>
          <w:szCs w:val="24"/>
        </w:rPr>
        <w:t xml:space="preserve"> A detection and recognition method for prohibition traffic signs. </w:t>
      </w:r>
      <w:proofErr w:type="gramStart"/>
      <w:r>
        <w:rPr>
          <w:rFonts w:eastAsiaTheme="minorEastAsia" w:cs="Times New Roman" w:hint="eastAsia"/>
          <w:kern w:val="0"/>
          <w:szCs w:val="24"/>
        </w:rPr>
        <w:t xml:space="preserve">IEEE, </w:t>
      </w:r>
      <w:r w:rsidRPr="002704F4">
        <w:rPr>
          <w:rFonts w:cs="Times New Roman"/>
          <w:kern w:val="0"/>
          <w:szCs w:val="24"/>
        </w:rPr>
        <w:t>In Image Analysi</w:t>
      </w:r>
      <w:r>
        <w:rPr>
          <w:rFonts w:cs="Times New Roman"/>
          <w:kern w:val="0"/>
          <w:szCs w:val="24"/>
        </w:rPr>
        <w:t>s and Signal Processing (IASP),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International Conference on</w:t>
      </w:r>
      <w:r>
        <w:rPr>
          <w:rFonts w:cs="Times New Roman"/>
          <w:kern w:val="0"/>
          <w:szCs w:val="24"/>
        </w:rPr>
        <w:t xml:space="preserve"> pages 583</w:t>
      </w:r>
      <w:r>
        <w:rPr>
          <w:rFonts w:eastAsiaTheme="minorEastAsia" w:cs="Times New Roman" w:hint="eastAsia"/>
          <w:kern w:val="0"/>
          <w:szCs w:val="24"/>
        </w:rPr>
        <w:t>-</w:t>
      </w:r>
      <w:r w:rsidRPr="002704F4">
        <w:rPr>
          <w:rFonts w:cs="Times New Roman"/>
          <w:kern w:val="0"/>
          <w:szCs w:val="24"/>
        </w:rPr>
        <w:t>586</w:t>
      </w:r>
      <w:r>
        <w:rPr>
          <w:rFonts w:eastAsiaTheme="minorEastAsia" w:cs="Times New Roman" w:hint="eastAsia"/>
          <w:kern w:val="0"/>
          <w:szCs w:val="24"/>
        </w:rPr>
        <w:t>,</w:t>
      </w:r>
      <w:r w:rsidRPr="002704F4">
        <w:rPr>
          <w:rFonts w:cs="Times New Roman"/>
          <w:kern w:val="0"/>
          <w:szCs w:val="24"/>
        </w:rPr>
        <w:t xml:space="preserve"> 2010.</w:t>
      </w:r>
      <w:proofErr w:type="gramEnd"/>
    </w:p>
  </w:endnote>
  <w:endnote w:id="84">
    <w:p w:rsidR="005A48E8" w:rsidRPr="00B238E8" w:rsidRDefault="005A48E8" w:rsidP="00274984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J.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Wang, Y.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Zheng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2704F4">
        <w:rPr>
          <w:rStyle w:val="hps"/>
          <w:rFonts w:cs="Times New Roman"/>
          <w:szCs w:val="24"/>
        </w:rPr>
        <w:t>T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proofErr w:type="spellStart"/>
      <w:r w:rsidRPr="002704F4">
        <w:rPr>
          <w:rStyle w:val="hps"/>
          <w:rFonts w:cs="Times New Roman"/>
          <w:szCs w:val="24"/>
        </w:rPr>
        <w:t>Choi</w:t>
      </w:r>
      <w:proofErr w:type="spellEnd"/>
      <w:r>
        <w:rPr>
          <w:rStyle w:val="hps"/>
          <w:rFonts w:eastAsiaTheme="minorEastAsia" w:cs="Times New Roman" w:hint="eastAsia"/>
          <w:szCs w:val="24"/>
        </w:rPr>
        <w:t>.</w:t>
      </w:r>
      <w:r w:rsidRPr="002704F4">
        <w:rPr>
          <w:rStyle w:val="hps"/>
          <w:rFonts w:cs="Times New Roman"/>
          <w:szCs w:val="24"/>
        </w:rPr>
        <w:t xml:space="preserve"> Morphological skeleton analysis of traffic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signs on road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r w:rsidRPr="002704F4">
        <w:rPr>
          <w:rStyle w:val="hps"/>
          <w:rFonts w:cs="Times New Roman"/>
          <w:szCs w:val="24"/>
        </w:rPr>
        <w:t>IEEE International Conference on Systems, Man, and Cybernetics,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1:70-75</w:t>
      </w:r>
      <w:proofErr w:type="gramStart"/>
      <w:r>
        <w:rPr>
          <w:rStyle w:val="hps"/>
          <w:rFonts w:eastAsiaTheme="minorEastAsia" w:cs="Times New Roman" w:hint="eastAsia"/>
          <w:szCs w:val="24"/>
        </w:rPr>
        <w:t>,1996</w:t>
      </w:r>
      <w:proofErr w:type="gramEnd"/>
      <w:r>
        <w:rPr>
          <w:rStyle w:val="hps"/>
          <w:rFonts w:eastAsiaTheme="minorEastAsia" w:cs="Times New Roman" w:hint="eastAsia"/>
          <w:szCs w:val="24"/>
        </w:rPr>
        <w:t>.</w:t>
      </w:r>
    </w:p>
  </w:endnote>
  <w:endnote w:id="85">
    <w:p w:rsidR="005A48E8" w:rsidRPr="002704F4" w:rsidRDefault="005A48E8" w:rsidP="00DA67FE">
      <w:pPr>
        <w:autoSpaceDE w:val="0"/>
        <w:autoSpaceDN w:val="0"/>
        <w:adjustRightInd w:val="0"/>
        <w:ind w:left="600" w:hangingChars="250" w:hanging="600"/>
        <w:rPr>
          <w:rFonts w:eastAsia="宋体" w:cs="Times New Roman"/>
          <w:kern w:val="0"/>
          <w:szCs w:val="24"/>
        </w:rPr>
      </w:pPr>
      <w:r w:rsidRPr="002704F4">
        <w:rPr>
          <w:rFonts w:eastAsiaTheme="minorEastAsia" w:cs="Times New Roman"/>
          <w:szCs w:val="24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proofErr w:type="gramStart"/>
      <w:r w:rsidRPr="002704F4">
        <w:rPr>
          <w:rFonts w:eastAsiaTheme="minorEastAsia" w:cs="Times New Roman"/>
          <w:szCs w:val="24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J</w:t>
      </w:r>
      <w:proofErr w:type="gramEnd"/>
      <w:r>
        <w:rPr>
          <w:rFonts w:eastAsia="宋体" w:cs="Times New Roman" w:hint="eastAsia"/>
          <w:kern w:val="0"/>
          <w:szCs w:val="24"/>
        </w:rPr>
        <w:t xml:space="preserve">. </w:t>
      </w:r>
      <w:r>
        <w:rPr>
          <w:rFonts w:eastAsia="宋体" w:cs="Times New Roman"/>
          <w:kern w:val="0"/>
          <w:szCs w:val="24"/>
        </w:rPr>
        <w:t>F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Khan</w:t>
      </w:r>
      <w:r>
        <w:rPr>
          <w:rFonts w:eastAsia="宋体" w:cs="Times New Roman" w:hint="eastAsia"/>
          <w:kern w:val="0"/>
          <w:szCs w:val="24"/>
        </w:rPr>
        <w:t xml:space="preserve">, R. R. </w:t>
      </w:r>
      <w:proofErr w:type="spellStart"/>
      <w:r>
        <w:rPr>
          <w:rFonts w:eastAsia="宋体" w:cs="Times New Roman" w:hint="eastAsia"/>
          <w:kern w:val="0"/>
          <w:szCs w:val="24"/>
        </w:rPr>
        <w:t>Adhami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 and M. A. </w:t>
      </w:r>
      <w:proofErr w:type="spellStart"/>
      <w:r>
        <w:rPr>
          <w:rFonts w:eastAsia="宋体" w:cs="Times New Roman" w:hint="eastAsia"/>
          <w:kern w:val="0"/>
          <w:szCs w:val="24"/>
        </w:rPr>
        <w:t>Bhuiyan</w:t>
      </w:r>
      <w:proofErr w:type="spellEnd"/>
      <w:r w:rsidRPr="002704F4">
        <w:rPr>
          <w:rFonts w:eastAsia="宋体" w:cs="Times New Roman"/>
          <w:kern w:val="0"/>
          <w:szCs w:val="24"/>
        </w:rPr>
        <w:t>. Image Segmentation based Road Sign Detection</w:t>
      </w:r>
      <w:r>
        <w:rPr>
          <w:rFonts w:eastAsia="宋体" w:cs="Times New Roman" w:hint="eastAsia"/>
          <w:kern w:val="0"/>
          <w:szCs w:val="24"/>
        </w:rPr>
        <w:t>.</w:t>
      </w:r>
      <w:r w:rsidRPr="002704F4">
        <w:rPr>
          <w:rFonts w:eastAsia="宋体" w:cs="Times New Roman"/>
          <w:kern w:val="0"/>
          <w:szCs w:val="24"/>
        </w:rPr>
        <w:t xml:space="preserve"> </w:t>
      </w:r>
      <w:r>
        <w:rPr>
          <w:rFonts w:eastAsia="宋体" w:cs="Times New Roman" w:hint="eastAsia"/>
          <w:kern w:val="0"/>
          <w:szCs w:val="24"/>
        </w:rPr>
        <w:t xml:space="preserve">IEEE, </w:t>
      </w:r>
      <w:proofErr w:type="spellStart"/>
      <w:r w:rsidRPr="002704F4">
        <w:rPr>
          <w:rFonts w:eastAsia="宋体" w:cs="Times New Roman"/>
          <w:kern w:val="0"/>
          <w:szCs w:val="24"/>
        </w:rPr>
        <w:t>Southeastcon</w:t>
      </w:r>
      <w:proofErr w:type="spellEnd"/>
      <w:r w:rsidRPr="002704F4">
        <w:rPr>
          <w:rFonts w:eastAsia="宋体" w:cs="Times New Roman"/>
          <w:kern w:val="0"/>
          <w:szCs w:val="24"/>
        </w:rPr>
        <w:t xml:space="preserve"> 3</w:t>
      </w:r>
      <w:r>
        <w:rPr>
          <w:rFonts w:eastAsia="宋体" w:cs="Times New Roman" w:hint="eastAsia"/>
          <w:kern w:val="0"/>
          <w:szCs w:val="24"/>
        </w:rPr>
        <w:t>:</w:t>
      </w:r>
      <w:r w:rsidRPr="002704F4">
        <w:rPr>
          <w:rFonts w:eastAsia="宋体" w:cs="Times New Roman"/>
          <w:kern w:val="0"/>
          <w:szCs w:val="24"/>
        </w:rPr>
        <w:t>24-29</w:t>
      </w:r>
      <w:r>
        <w:rPr>
          <w:rFonts w:eastAsia="宋体" w:cs="Times New Roman" w:hint="eastAsia"/>
          <w:kern w:val="0"/>
          <w:szCs w:val="24"/>
        </w:rPr>
        <w:t>, 2009.</w:t>
      </w:r>
    </w:p>
  </w:endnote>
  <w:endnote w:id="86">
    <w:p w:rsidR="005A48E8" w:rsidRPr="00FE7ED6" w:rsidRDefault="005A48E8" w:rsidP="00DA67FE">
      <w:pPr>
        <w:pStyle w:val="af1"/>
        <w:ind w:left="600" w:hangingChars="250" w:hanging="600"/>
        <w:jc w:val="both"/>
        <w:rPr>
          <w:rFonts w:eastAsia="宋体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 xml:space="preserve"> </w:t>
      </w:r>
      <w:proofErr w:type="gramStart"/>
      <w:r w:rsidRPr="002704F4">
        <w:rPr>
          <w:rFonts w:eastAsia="宋体" w:cs="Times New Roman"/>
          <w:kern w:val="0"/>
          <w:szCs w:val="24"/>
        </w:rPr>
        <w:t>P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>Gil Jimenez,</w:t>
      </w:r>
      <w:r>
        <w:rPr>
          <w:rFonts w:eastAsia="宋体" w:cs="Times New Roman" w:hint="eastAsia"/>
          <w:kern w:val="0"/>
          <w:szCs w:val="24"/>
        </w:rPr>
        <w:t xml:space="preserve"> H. G. Moreno, P. </w:t>
      </w:r>
      <w:proofErr w:type="spellStart"/>
      <w:r>
        <w:rPr>
          <w:rFonts w:eastAsia="宋体" w:cs="Times New Roman" w:hint="eastAsia"/>
          <w:kern w:val="0"/>
          <w:szCs w:val="24"/>
        </w:rPr>
        <w:t>Siegmann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, S. L. Arroyo and S. M. </w:t>
      </w:r>
      <w:proofErr w:type="spellStart"/>
      <w:r>
        <w:rPr>
          <w:rFonts w:eastAsia="宋体" w:cs="Times New Roman" w:hint="eastAsia"/>
          <w:kern w:val="0"/>
          <w:szCs w:val="24"/>
        </w:rPr>
        <w:t>Bascon</w:t>
      </w:r>
      <w:proofErr w:type="spellEnd"/>
      <w:r>
        <w:rPr>
          <w:rFonts w:eastAsia="宋体" w:cs="Times New Roman" w:hint="eastAsia"/>
          <w:kern w:val="0"/>
          <w:szCs w:val="24"/>
        </w:rPr>
        <w:t>.</w:t>
      </w:r>
      <w:proofErr w:type="gramEnd"/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Traffic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 xml:space="preserve">sign shape classification and localization based on the normalized FFT of the signature of blobs and 2D </w:t>
      </w:r>
      <w:proofErr w:type="spellStart"/>
      <w:r w:rsidRPr="002704F4">
        <w:rPr>
          <w:rFonts w:eastAsia="宋体" w:cs="Times New Roman"/>
          <w:kern w:val="0"/>
          <w:szCs w:val="24"/>
        </w:rPr>
        <w:t>homographies</w:t>
      </w:r>
      <w:proofErr w:type="spellEnd"/>
      <w:r w:rsidRPr="002704F4">
        <w:rPr>
          <w:rFonts w:eastAsia="宋体" w:cs="Times New Roman"/>
          <w:kern w:val="0"/>
          <w:szCs w:val="24"/>
        </w:rPr>
        <w:t>,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S</w:t>
      </w:r>
      <w:r>
        <w:rPr>
          <w:rFonts w:eastAsia="宋体" w:cs="Times New Roman"/>
          <w:kern w:val="0"/>
          <w:szCs w:val="24"/>
        </w:rPr>
        <w:t>ignal Processing,</w:t>
      </w:r>
      <w:r>
        <w:rPr>
          <w:rFonts w:eastAsia="宋体" w:cs="Times New Roman" w:hint="eastAsia"/>
          <w:kern w:val="0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88</w:t>
      </w:r>
      <w:r>
        <w:rPr>
          <w:rFonts w:eastAsia="宋体" w:cs="Times New Roman" w:hint="eastAsia"/>
          <w:kern w:val="0"/>
          <w:szCs w:val="24"/>
        </w:rPr>
        <w:t>(12):</w:t>
      </w:r>
      <w:r>
        <w:rPr>
          <w:rFonts w:eastAsia="宋体" w:cs="Times New Roman"/>
          <w:kern w:val="0"/>
          <w:szCs w:val="24"/>
        </w:rPr>
        <w:t xml:space="preserve"> 2943</w:t>
      </w:r>
      <w:r>
        <w:rPr>
          <w:rFonts w:eastAsia="宋体" w:cs="Times New Roman" w:hint="eastAsia"/>
          <w:kern w:val="0"/>
          <w:szCs w:val="24"/>
        </w:rPr>
        <w:t>-</w:t>
      </w:r>
      <w:r w:rsidRPr="002704F4">
        <w:rPr>
          <w:rFonts w:eastAsia="宋体" w:cs="Times New Roman"/>
          <w:kern w:val="0"/>
          <w:szCs w:val="24"/>
        </w:rPr>
        <w:t>2955</w:t>
      </w:r>
      <w:r>
        <w:rPr>
          <w:rFonts w:eastAsia="宋体" w:cs="Times New Roman" w:hint="eastAsia"/>
          <w:kern w:val="0"/>
          <w:szCs w:val="24"/>
        </w:rPr>
        <w:t>, 2008.</w:t>
      </w:r>
    </w:p>
  </w:endnote>
  <w:endnote w:id="87">
    <w:p w:rsidR="005A48E8" w:rsidRPr="002704F4" w:rsidRDefault="005A48E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 </w:t>
      </w:r>
      <w:r w:rsidRPr="002704F4">
        <w:rPr>
          <w:rFonts w:eastAsiaTheme="minorEastAsia" w:cs="Times New Roman"/>
          <w:szCs w:val="24"/>
        </w:rPr>
        <w:t>J.</w:t>
      </w:r>
      <w:r>
        <w:rPr>
          <w:rFonts w:eastAsiaTheme="minorEastAsia" w:cs="Times New Roman" w:hint="eastAsia"/>
          <w:szCs w:val="24"/>
        </w:rPr>
        <w:t xml:space="preserve"> </w:t>
      </w:r>
      <w:proofErr w:type="spellStart"/>
      <w:r w:rsidRPr="002704F4">
        <w:rPr>
          <w:rFonts w:eastAsiaTheme="minorEastAsia" w:cs="Times New Roman"/>
          <w:szCs w:val="24"/>
        </w:rPr>
        <w:t>Miua</w:t>
      </w:r>
      <w:proofErr w:type="spellEnd"/>
      <w:r>
        <w:rPr>
          <w:rFonts w:eastAsiaTheme="minorEastAsia" w:cs="Times New Roman" w:hint="eastAsia"/>
          <w:szCs w:val="24"/>
        </w:rPr>
        <w:t xml:space="preserve">, T. Kanda and Y. </w:t>
      </w:r>
      <w:proofErr w:type="spellStart"/>
      <w:r>
        <w:rPr>
          <w:rFonts w:eastAsiaTheme="minorEastAsia" w:cs="Times New Roman" w:hint="eastAsia"/>
          <w:szCs w:val="24"/>
        </w:rPr>
        <w:t>Shirai</w:t>
      </w:r>
      <w:proofErr w:type="spellEnd"/>
      <w:r>
        <w:rPr>
          <w:rFonts w:eastAsiaTheme="minorEastAsia" w:cs="Times New Roman" w:hint="eastAsia"/>
          <w:szCs w:val="24"/>
        </w:rPr>
        <w:t>.</w:t>
      </w:r>
      <w:r w:rsidRPr="002704F4">
        <w:rPr>
          <w:rFonts w:eastAsiaTheme="minorEastAsia" w:cs="Times New Roman"/>
          <w:szCs w:val="24"/>
        </w:rPr>
        <w:t xml:space="preserve"> An active vision system for real-time traffic sign recognition.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eastAsiaTheme="minorEastAsia" w:cs="Times New Roman"/>
          <w:szCs w:val="24"/>
        </w:rPr>
        <w:t>IEEE</w:t>
      </w:r>
      <w:r>
        <w:rPr>
          <w:rFonts w:eastAsiaTheme="minorEastAsia" w:cs="Times New Roman" w:hint="eastAsia"/>
          <w:szCs w:val="24"/>
        </w:rPr>
        <w:t>,</w:t>
      </w:r>
      <w:r w:rsidRPr="002704F4">
        <w:rPr>
          <w:rFonts w:eastAsiaTheme="minorEastAsia" w:cs="Times New Roman"/>
          <w:szCs w:val="24"/>
        </w:rPr>
        <w:t xml:space="preserve"> Intelligent </w:t>
      </w:r>
      <w:proofErr w:type="spellStart"/>
      <w:r w:rsidRPr="002704F4">
        <w:rPr>
          <w:rFonts w:eastAsiaTheme="minorEastAsia" w:cs="Times New Roman"/>
          <w:szCs w:val="24"/>
        </w:rPr>
        <w:t>Transpotation</w:t>
      </w:r>
      <w:proofErr w:type="spellEnd"/>
      <w:r w:rsidRPr="002704F4">
        <w:rPr>
          <w:rFonts w:eastAsiaTheme="minorEastAsia" w:cs="Times New Roman"/>
          <w:szCs w:val="24"/>
        </w:rPr>
        <w:t xml:space="preserve"> system, </w:t>
      </w:r>
      <w:r>
        <w:rPr>
          <w:rFonts w:eastAsiaTheme="minorEastAsia" w:cs="Times New Roman" w:hint="eastAsia"/>
          <w:szCs w:val="24"/>
        </w:rPr>
        <w:t xml:space="preserve">Conference </w:t>
      </w:r>
      <w:proofErr w:type="spellStart"/>
      <w:r>
        <w:rPr>
          <w:rFonts w:eastAsiaTheme="minorEastAsia" w:cs="Times New Roman" w:hint="eastAsia"/>
          <w:szCs w:val="24"/>
        </w:rPr>
        <w:t>Processdings</w:t>
      </w:r>
      <w:proofErr w:type="spellEnd"/>
      <w:r>
        <w:rPr>
          <w:rFonts w:eastAsiaTheme="minorEastAsia" w:cs="Times New Roman" w:hint="eastAsia"/>
          <w:szCs w:val="24"/>
        </w:rPr>
        <w:t>,</w:t>
      </w:r>
      <w:r w:rsidRPr="002704F4">
        <w:rPr>
          <w:rFonts w:eastAsiaTheme="minorEastAsia" w:cs="Times New Roman"/>
          <w:szCs w:val="24"/>
        </w:rPr>
        <w:t xml:space="preserve"> 52-57</w:t>
      </w:r>
      <w:proofErr w:type="gramStart"/>
      <w:r>
        <w:rPr>
          <w:rFonts w:eastAsiaTheme="minorEastAsia" w:cs="Times New Roman" w:hint="eastAsia"/>
          <w:szCs w:val="24"/>
        </w:rPr>
        <w:t>,2000</w:t>
      </w:r>
      <w:proofErr w:type="gramEnd"/>
      <w:r>
        <w:rPr>
          <w:rFonts w:eastAsiaTheme="minorEastAsia" w:cs="Times New Roman" w:hint="eastAsia"/>
          <w:szCs w:val="24"/>
        </w:rPr>
        <w:t>.</w:t>
      </w:r>
    </w:p>
  </w:endnote>
  <w:endnote w:id="88">
    <w:p w:rsidR="005A48E8" w:rsidRPr="00A649ED" w:rsidRDefault="005A48E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L.</w:t>
      </w:r>
      <w:r w:rsidRPr="002704F4">
        <w:rPr>
          <w:rFonts w:cs="Times New Roman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Petersson</w:t>
      </w:r>
      <w:proofErr w:type="spellEnd"/>
      <w:r w:rsidRPr="002704F4">
        <w:rPr>
          <w:rStyle w:val="hps"/>
          <w:rFonts w:cs="Times New Roman"/>
          <w:szCs w:val="24"/>
        </w:rPr>
        <w:t>, L.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Fletcher, N.</w:t>
      </w:r>
      <w:r w:rsidRPr="002704F4">
        <w:rPr>
          <w:rFonts w:cs="Times New Roman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Barnest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A.</w:t>
      </w:r>
      <w:r w:rsidRPr="002704F4">
        <w:rPr>
          <w:rFonts w:cs="Times New Roman"/>
          <w:szCs w:val="24"/>
        </w:rPr>
        <w:t xml:space="preserve"> </w:t>
      </w:r>
      <w:proofErr w:type="spellStart"/>
      <w:r w:rsidRPr="002704F4">
        <w:rPr>
          <w:rStyle w:val="hps"/>
          <w:rFonts w:cs="Times New Roman"/>
          <w:szCs w:val="24"/>
        </w:rPr>
        <w:t>Zelinskys</w:t>
      </w:r>
      <w:proofErr w:type="spellEnd"/>
      <w:r w:rsidRPr="002704F4">
        <w:rPr>
          <w:rStyle w:val="hps"/>
          <w:rFonts w:cs="Times New Roman"/>
          <w:szCs w:val="24"/>
        </w:rPr>
        <w:t>.</w:t>
      </w:r>
      <w:r>
        <w:rPr>
          <w:rFonts w:eastAsiaTheme="minorEastAsia" w:cs="Times New Roman" w:hint="eastAsia"/>
          <w:szCs w:val="24"/>
        </w:rPr>
        <w:t xml:space="preserve"> </w:t>
      </w:r>
      <w:proofErr w:type="gramStart"/>
      <w:r w:rsidRPr="002704F4">
        <w:rPr>
          <w:rStyle w:val="hps"/>
          <w:rFonts w:cs="Times New Roman"/>
          <w:szCs w:val="24"/>
        </w:rPr>
        <w:t>A</w:t>
      </w:r>
      <w:r>
        <w:rPr>
          <w:rStyle w:val="hps"/>
          <w:rFonts w:eastAsiaTheme="minorEastAsia" w:cs="Times New Roman" w:hint="eastAsia"/>
          <w:szCs w:val="24"/>
        </w:rPr>
        <w:t>n</w:t>
      </w:r>
      <w:r w:rsidRPr="002704F4">
        <w:rPr>
          <w:rStyle w:val="hps"/>
          <w:rFonts w:cs="Times New Roman"/>
          <w:szCs w:val="24"/>
        </w:rPr>
        <w:t xml:space="preserve"> interactive driver</w:t>
      </w:r>
      <w:r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assistance system monitoring the scene in and out of the vehicle</w:t>
      </w:r>
      <w:r>
        <w:rPr>
          <w:rStyle w:val="hps"/>
          <w:rFonts w:eastAsiaTheme="minorEastAsia" w:cs="Times New Roman" w:hint="eastAsia"/>
          <w:szCs w:val="24"/>
        </w:rPr>
        <w:t>.</w:t>
      </w:r>
      <w:proofErr w:type="gramEnd"/>
      <w:r>
        <w:rPr>
          <w:rStyle w:val="hps"/>
          <w:rFonts w:eastAsiaTheme="minorEastAsia" w:cs="Times New Roman" w:hint="eastAsia"/>
          <w:szCs w:val="24"/>
        </w:rPr>
        <w:t xml:space="preserve"> I</w:t>
      </w:r>
      <w:r w:rsidRPr="002704F4">
        <w:rPr>
          <w:rStyle w:val="hps"/>
          <w:rFonts w:cs="Times New Roman"/>
          <w:szCs w:val="24"/>
        </w:rPr>
        <w:t>EEE</w:t>
      </w:r>
      <w:r>
        <w:rPr>
          <w:rStyle w:val="hps"/>
          <w:rFonts w:eastAsiaTheme="minorEastAsia" w:cs="Times New Roman" w:hint="eastAsia"/>
          <w:szCs w:val="24"/>
        </w:rPr>
        <w:t>,</w:t>
      </w:r>
      <w:r w:rsidRPr="002704F4">
        <w:rPr>
          <w:rStyle w:val="hps"/>
          <w:rFonts w:cs="Times New Roman"/>
          <w:szCs w:val="24"/>
        </w:rPr>
        <w:t xml:space="preserve"> </w:t>
      </w:r>
      <w:r>
        <w:rPr>
          <w:rStyle w:val="hps"/>
          <w:rFonts w:cs="Times New Roman"/>
          <w:szCs w:val="24"/>
        </w:rPr>
        <w:t>Robotic</w:t>
      </w:r>
      <w:r>
        <w:rPr>
          <w:rStyle w:val="hps"/>
          <w:rFonts w:eastAsiaTheme="minorEastAsia" w:cs="Times New Roman" w:hint="eastAsia"/>
          <w:szCs w:val="24"/>
        </w:rPr>
        <w:t>s</w:t>
      </w:r>
      <w:r w:rsidRPr="002704F4">
        <w:rPr>
          <w:rStyle w:val="hps"/>
          <w:rFonts w:cs="Times New Roman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 xml:space="preserve">and </w:t>
      </w:r>
      <w:r w:rsidRPr="002704F4">
        <w:rPr>
          <w:rStyle w:val="hps"/>
          <w:rFonts w:cs="Times New Roman"/>
          <w:szCs w:val="24"/>
        </w:rPr>
        <w:t>Automation</w:t>
      </w:r>
      <w:r>
        <w:rPr>
          <w:rStyle w:val="hps"/>
          <w:rFonts w:eastAsiaTheme="minorEastAsia" w:cs="Times New Roman" w:hint="eastAsia"/>
          <w:szCs w:val="24"/>
        </w:rPr>
        <w:t>,</w:t>
      </w:r>
      <w:r w:rsidRPr="002704F4">
        <w:rPr>
          <w:rStyle w:val="hps"/>
          <w:rFonts w:cs="Times New Roman"/>
          <w:szCs w:val="24"/>
        </w:rPr>
        <w:t xml:space="preserve"> </w:t>
      </w:r>
      <w:proofErr w:type="spellStart"/>
      <w:r>
        <w:rPr>
          <w:rStyle w:val="hps"/>
          <w:rFonts w:eastAsiaTheme="minorEastAsia" w:cs="Times New Roman" w:hint="eastAsia"/>
          <w:szCs w:val="24"/>
        </w:rPr>
        <w:t>vol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.4:</w:t>
      </w:r>
      <w:r w:rsidRPr="002704F4">
        <w:rPr>
          <w:rStyle w:val="hps"/>
          <w:rFonts w:cs="Times New Roman"/>
          <w:szCs w:val="24"/>
        </w:rPr>
        <w:t>347</w:t>
      </w:r>
      <w:r>
        <w:rPr>
          <w:rStyle w:val="hps"/>
          <w:rFonts w:eastAsiaTheme="minorEastAsia" w:cs="Times New Roman" w:hint="eastAsia"/>
          <w:szCs w:val="24"/>
        </w:rPr>
        <w:t>5</w:t>
      </w:r>
      <w:r w:rsidRPr="002704F4">
        <w:rPr>
          <w:rStyle w:val="hps"/>
          <w:rFonts w:cs="Times New Roman"/>
          <w:szCs w:val="24"/>
        </w:rPr>
        <w:t>-3481</w:t>
      </w:r>
      <w:proofErr w:type="gramStart"/>
      <w:r>
        <w:rPr>
          <w:rFonts w:eastAsiaTheme="minorEastAsia" w:cs="Times New Roman" w:hint="eastAsia"/>
          <w:szCs w:val="24"/>
        </w:rPr>
        <w:t>,2004</w:t>
      </w:r>
      <w:proofErr w:type="gramEnd"/>
      <w:r>
        <w:rPr>
          <w:rFonts w:eastAsiaTheme="minorEastAsia" w:cs="Times New Roman" w:hint="eastAsia"/>
          <w:szCs w:val="24"/>
        </w:rPr>
        <w:t>.</w:t>
      </w:r>
    </w:p>
  </w:endnote>
  <w:endnote w:id="89">
    <w:p w:rsidR="005A48E8" w:rsidRPr="00A649ED" w:rsidRDefault="005A48E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H.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proofErr w:type="spellStart"/>
      <w:r>
        <w:rPr>
          <w:rStyle w:val="hps"/>
          <w:rFonts w:cs="Times New Roman"/>
          <w:szCs w:val="24"/>
        </w:rPr>
        <w:t>Fleyeh</w:t>
      </w:r>
      <w:proofErr w:type="spellEnd"/>
      <w:r>
        <w:rPr>
          <w:rStyle w:val="hps"/>
          <w:rFonts w:eastAsiaTheme="minorEastAsia" w:cs="Times New Roman" w:hint="eastAsia"/>
          <w:szCs w:val="24"/>
        </w:rPr>
        <w:t xml:space="preserve"> and </w:t>
      </w:r>
      <w:r w:rsidRPr="002704F4">
        <w:rPr>
          <w:rStyle w:val="hps"/>
          <w:rFonts w:eastAsiaTheme="minorEastAsia" w:cs="Times New Roman"/>
          <w:szCs w:val="24"/>
        </w:rPr>
        <w:t>M.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Dougherty.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Road and traffic sign detection and recognition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proofErr w:type="gramStart"/>
      <w:r w:rsidRPr="002704F4">
        <w:rPr>
          <w:rStyle w:val="hps"/>
          <w:rFonts w:cs="Times New Roman"/>
          <w:szCs w:val="24"/>
        </w:rPr>
        <w:t>Proceeding of the 16th Mini-EUR</w:t>
      </w:r>
      <w:r w:rsidRPr="002704F4">
        <w:rPr>
          <w:rStyle w:val="hps"/>
          <w:rFonts w:eastAsiaTheme="minorEastAsia" w:cs="Times New Roman"/>
          <w:szCs w:val="24"/>
        </w:rPr>
        <w:t>O</w:t>
      </w:r>
      <w:r w:rsidRPr="002704F4">
        <w:rPr>
          <w:rStyle w:val="hps"/>
          <w:rFonts w:cs="Times New Roman"/>
          <w:szCs w:val="24"/>
        </w:rPr>
        <w:t xml:space="preserve"> Conference and l</w:t>
      </w:r>
      <w:r w:rsidRPr="002704F4">
        <w:rPr>
          <w:rStyle w:val="hps"/>
          <w:rFonts w:eastAsiaTheme="minorEastAsia" w:cs="Times New Roman"/>
          <w:szCs w:val="24"/>
        </w:rPr>
        <w:t>0</w:t>
      </w:r>
      <w:r w:rsidRPr="002704F4">
        <w:rPr>
          <w:rStyle w:val="hps"/>
          <w:rFonts w:cs="Times New Roman"/>
          <w:szCs w:val="24"/>
        </w:rPr>
        <w:t>th Meeting of EWGT.</w:t>
      </w:r>
      <w:proofErr w:type="gramEnd"/>
      <w:r>
        <w:rPr>
          <w:rFonts w:cs="Times New Roman"/>
          <w:szCs w:val="24"/>
        </w:rPr>
        <w:t xml:space="preserve"> </w:t>
      </w:r>
      <w:proofErr w:type="gramStart"/>
      <w:r w:rsidRPr="002704F4">
        <w:rPr>
          <w:rStyle w:val="hps"/>
          <w:rFonts w:cs="Times New Roman"/>
          <w:szCs w:val="24"/>
        </w:rPr>
        <w:t>644-653</w:t>
      </w:r>
      <w:r>
        <w:rPr>
          <w:rStyle w:val="hps"/>
          <w:rFonts w:eastAsiaTheme="minorEastAsia" w:cs="Times New Roman" w:hint="eastAsia"/>
          <w:szCs w:val="24"/>
        </w:rPr>
        <w:t>, 2005.</w:t>
      </w:r>
      <w:proofErr w:type="gramEnd"/>
    </w:p>
  </w:endnote>
  <w:endnote w:id="90">
    <w:p w:rsidR="005A48E8" w:rsidRPr="002704F4" w:rsidRDefault="005A48E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Y</w:t>
      </w:r>
      <w:r>
        <w:rPr>
          <w:rFonts w:eastAsia="宋体" w:cs="Times New Roman" w:hint="eastAsia"/>
          <w:kern w:val="0"/>
          <w:szCs w:val="24"/>
        </w:rPr>
        <w:t xml:space="preserve">. </w:t>
      </w:r>
      <w:r w:rsidRPr="002704F4">
        <w:rPr>
          <w:rFonts w:eastAsia="宋体" w:cs="Times New Roman"/>
          <w:kern w:val="0"/>
          <w:szCs w:val="24"/>
        </w:rPr>
        <w:t xml:space="preserve">Aoyagi </w:t>
      </w:r>
      <w:r>
        <w:rPr>
          <w:rFonts w:eastAsia="宋体" w:cs="Times New Roman" w:hint="eastAsia"/>
          <w:kern w:val="0"/>
          <w:szCs w:val="24"/>
        </w:rPr>
        <w:t xml:space="preserve">and </w:t>
      </w:r>
      <w:r w:rsidRPr="002704F4">
        <w:rPr>
          <w:rFonts w:eastAsia="宋体" w:cs="Times New Roman"/>
          <w:kern w:val="0"/>
          <w:szCs w:val="24"/>
        </w:rPr>
        <w:t>T</w:t>
      </w:r>
      <w:r>
        <w:rPr>
          <w:rFonts w:eastAsia="宋体" w:cs="Times New Roman" w:hint="eastAsia"/>
          <w:kern w:val="0"/>
          <w:szCs w:val="24"/>
        </w:rPr>
        <w:t xml:space="preserve">. </w:t>
      </w:r>
      <w:proofErr w:type="spellStart"/>
      <w:r w:rsidRPr="002704F4">
        <w:rPr>
          <w:rFonts w:eastAsia="宋体" w:cs="Times New Roman"/>
          <w:kern w:val="0"/>
          <w:szCs w:val="24"/>
        </w:rPr>
        <w:t>Asakuraa</w:t>
      </w:r>
      <w:proofErr w:type="spellEnd"/>
      <w:r w:rsidRPr="002704F4">
        <w:rPr>
          <w:rFonts w:eastAsia="宋体" w:cs="Times New Roman"/>
          <w:kern w:val="0"/>
          <w:szCs w:val="24"/>
        </w:rPr>
        <w:t xml:space="preserve">. </w:t>
      </w:r>
      <w:r>
        <w:rPr>
          <w:rFonts w:eastAsia="宋体" w:cs="Times New Roman" w:hint="eastAsia"/>
          <w:kern w:val="0"/>
          <w:szCs w:val="24"/>
        </w:rPr>
        <w:t xml:space="preserve">A </w:t>
      </w:r>
      <w:r w:rsidRPr="002704F4">
        <w:rPr>
          <w:rFonts w:eastAsia="宋体" w:cs="Times New Roman"/>
          <w:kern w:val="0"/>
          <w:szCs w:val="24"/>
        </w:rPr>
        <w:t>Study on traffic sign recognition in scene image using genetic algorithms and neural networks. Indu</w:t>
      </w:r>
      <w:r>
        <w:rPr>
          <w:rFonts w:eastAsia="宋体" w:cs="Times New Roman"/>
          <w:kern w:val="0"/>
          <w:szCs w:val="24"/>
        </w:rPr>
        <w:t>strial electronics, Control and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 xml:space="preserve">Instrumentation, IEEE 22nd International Conference </w:t>
      </w:r>
      <w:r>
        <w:rPr>
          <w:rFonts w:eastAsia="宋体" w:cs="Times New Roman" w:hint="eastAsia"/>
          <w:kern w:val="0"/>
          <w:szCs w:val="24"/>
        </w:rPr>
        <w:t>vol.3:</w:t>
      </w:r>
      <w:r w:rsidRPr="002704F4">
        <w:rPr>
          <w:rFonts w:eastAsia="宋体" w:cs="Times New Roman"/>
          <w:kern w:val="0"/>
          <w:szCs w:val="24"/>
        </w:rPr>
        <w:t>1838-1843</w:t>
      </w:r>
      <w:r>
        <w:rPr>
          <w:rFonts w:eastAsia="宋体" w:cs="Times New Roman" w:hint="eastAsia"/>
          <w:kern w:val="0"/>
          <w:szCs w:val="24"/>
        </w:rPr>
        <w:t>, 1996.</w:t>
      </w:r>
    </w:p>
  </w:endnote>
  <w:endnote w:id="91">
    <w:p w:rsidR="005A48E8" w:rsidRPr="002B20DA" w:rsidRDefault="005A48E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M</w:t>
      </w:r>
      <w:r>
        <w:rPr>
          <w:rStyle w:val="hps"/>
          <w:rFonts w:eastAsiaTheme="minorEastAsia" w:cs="Times New Roman" w:hint="eastAsia"/>
          <w:szCs w:val="24"/>
        </w:rPr>
        <w:t xml:space="preserve">. </w:t>
      </w:r>
      <w:r>
        <w:rPr>
          <w:rStyle w:val="hps"/>
          <w:rFonts w:cs="Times New Roman"/>
          <w:szCs w:val="24"/>
        </w:rPr>
        <w:t>Sh</w:t>
      </w:r>
      <w:r>
        <w:rPr>
          <w:rStyle w:val="hps"/>
          <w:rFonts w:eastAsiaTheme="minorEastAsia" w:cs="Times New Roman" w:hint="eastAsia"/>
          <w:szCs w:val="24"/>
        </w:rPr>
        <w:t xml:space="preserve">i, H. Wu and H. </w:t>
      </w:r>
      <w:proofErr w:type="spellStart"/>
      <w:r>
        <w:rPr>
          <w:rStyle w:val="hps"/>
          <w:rFonts w:eastAsiaTheme="minorEastAsia" w:cs="Times New Roman" w:hint="eastAsia"/>
          <w:szCs w:val="24"/>
        </w:rPr>
        <w:t>Fleyeh</w:t>
      </w:r>
      <w:proofErr w:type="spellEnd"/>
      <w:r>
        <w:rPr>
          <w:rStyle w:val="hps"/>
          <w:rFonts w:eastAsiaTheme="minorEastAsia" w:cs="Times New Roman" w:hint="eastAsia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Support vector machine</w:t>
      </w:r>
      <w:r>
        <w:rPr>
          <w:rStyle w:val="hps"/>
          <w:rFonts w:cs="Times New Roman"/>
          <w:szCs w:val="24"/>
        </w:rPr>
        <w:t>s for traffic signs recognition</w:t>
      </w:r>
      <w:r>
        <w:rPr>
          <w:rStyle w:val="hps"/>
          <w:rFonts w:eastAsiaTheme="minorEastAsia" w:cs="Times New Roman" w:hint="eastAsia"/>
          <w:szCs w:val="24"/>
        </w:rPr>
        <w:t>.</w:t>
      </w:r>
      <w:r w:rsidRPr="002704F4">
        <w:rPr>
          <w:rStyle w:val="hps"/>
          <w:rFonts w:cs="Times New Roman"/>
          <w:szCs w:val="24"/>
        </w:rPr>
        <w:t xml:space="preserve"> </w:t>
      </w:r>
      <w:r>
        <w:rPr>
          <w:rStyle w:val="hps"/>
          <w:rFonts w:cs="Times New Roman"/>
          <w:szCs w:val="24"/>
        </w:rPr>
        <w:t>IEEE</w:t>
      </w:r>
      <w:r>
        <w:rPr>
          <w:rStyle w:val="hps"/>
          <w:rFonts w:eastAsiaTheme="minorEastAsia" w:cs="Times New Roman" w:hint="eastAsia"/>
          <w:szCs w:val="24"/>
        </w:rPr>
        <w:t xml:space="preserve">, </w:t>
      </w:r>
      <w:r w:rsidRPr="002704F4">
        <w:rPr>
          <w:rStyle w:val="hps"/>
          <w:rFonts w:cs="Times New Roman"/>
          <w:szCs w:val="24"/>
        </w:rPr>
        <w:t>World Congress on Computational Intelligence</w:t>
      </w:r>
      <w:r w:rsidRPr="002704F4">
        <w:rPr>
          <w:rStyle w:val="hps"/>
          <w:rFonts w:eastAsiaTheme="minorEastAsia" w:cs="Times New Roman"/>
          <w:szCs w:val="24"/>
        </w:rPr>
        <w:t xml:space="preserve"> </w:t>
      </w:r>
      <w:proofErr w:type="gramStart"/>
      <w:r w:rsidRPr="002704F4">
        <w:rPr>
          <w:rStyle w:val="hps"/>
          <w:rFonts w:cs="Times New Roman"/>
          <w:szCs w:val="24"/>
        </w:rPr>
        <w:t xml:space="preserve">International 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Joint</w:t>
      </w:r>
      <w:proofErr w:type="gramEnd"/>
      <w:r w:rsidRPr="002704F4">
        <w:rPr>
          <w:rStyle w:val="hps"/>
          <w:rFonts w:cs="Times New Roman"/>
          <w:szCs w:val="24"/>
        </w:rPr>
        <w:t xml:space="preserve"> Conference on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3820</w:t>
      </w:r>
      <w:r>
        <w:rPr>
          <w:rStyle w:val="hps"/>
          <w:rFonts w:eastAsiaTheme="minorEastAsia" w:cs="Times New Roman" w:hint="eastAsia"/>
          <w:szCs w:val="24"/>
        </w:rPr>
        <w:t>-</w:t>
      </w:r>
      <w:r w:rsidRPr="002704F4">
        <w:rPr>
          <w:rStyle w:val="hps"/>
          <w:rFonts w:cs="Times New Roman"/>
          <w:szCs w:val="24"/>
        </w:rPr>
        <w:t>3827</w:t>
      </w:r>
      <w:r>
        <w:rPr>
          <w:rStyle w:val="hps"/>
          <w:rFonts w:eastAsiaTheme="minorEastAsia" w:cs="Times New Roman" w:hint="eastAsia"/>
          <w:szCs w:val="24"/>
        </w:rPr>
        <w:t>, 2008.</w:t>
      </w:r>
    </w:p>
  </w:endnote>
  <w:endnote w:id="92">
    <w:p w:rsidR="005A48E8" w:rsidRPr="002704F4" w:rsidRDefault="005A48E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eastAsia="宋体" w:cs="Times New Roman"/>
          <w:kern w:val="0"/>
          <w:szCs w:val="24"/>
        </w:rPr>
        <w:t>S.</w:t>
      </w:r>
      <w:r>
        <w:rPr>
          <w:rFonts w:eastAsia="宋体" w:cs="Times New Roman" w:hint="eastAsia"/>
          <w:kern w:val="0"/>
          <w:szCs w:val="24"/>
        </w:rPr>
        <w:t xml:space="preserve"> </w:t>
      </w:r>
      <w:proofErr w:type="spellStart"/>
      <w:r>
        <w:rPr>
          <w:rFonts w:eastAsia="宋体" w:cs="Times New Roman"/>
          <w:kern w:val="0"/>
          <w:szCs w:val="24"/>
        </w:rPr>
        <w:t>Lafuente</w:t>
      </w:r>
      <w:proofErr w:type="spellEnd"/>
      <w:r>
        <w:rPr>
          <w:rFonts w:eastAsia="宋体" w:cs="Times New Roman"/>
          <w:kern w:val="0"/>
          <w:szCs w:val="24"/>
        </w:rPr>
        <w:t>-Arroyo</w:t>
      </w:r>
      <w:r>
        <w:rPr>
          <w:rFonts w:eastAsia="宋体" w:cs="Times New Roman" w:hint="eastAsia"/>
          <w:kern w:val="0"/>
          <w:szCs w:val="24"/>
        </w:rPr>
        <w:t xml:space="preserve">, P. Gil-Jimenez, R. M. </w:t>
      </w:r>
      <w:proofErr w:type="spellStart"/>
      <w:r>
        <w:rPr>
          <w:rFonts w:eastAsia="宋体" w:cs="Times New Roman" w:hint="eastAsia"/>
          <w:kern w:val="0"/>
          <w:szCs w:val="24"/>
        </w:rPr>
        <w:t>Bascon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, F. L. </w:t>
      </w:r>
      <w:proofErr w:type="spellStart"/>
      <w:r>
        <w:rPr>
          <w:rFonts w:eastAsia="宋体" w:cs="Times New Roman" w:hint="eastAsia"/>
          <w:kern w:val="0"/>
          <w:szCs w:val="24"/>
        </w:rPr>
        <w:t>Ferreras</w:t>
      </w:r>
      <w:proofErr w:type="spellEnd"/>
      <w:r>
        <w:rPr>
          <w:rFonts w:eastAsia="宋体" w:cs="Times New Roman" w:hint="eastAsia"/>
          <w:kern w:val="0"/>
          <w:szCs w:val="24"/>
        </w:rPr>
        <w:t xml:space="preserve"> and S. M. </w:t>
      </w:r>
      <w:proofErr w:type="spellStart"/>
      <w:r>
        <w:rPr>
          <w:rFonts w:eastAsia="宋体" w:cs="Times New Roman" w:hint="eastAsia"/>
          <w:kern w:val="0"/>
          <w:szCs w:val="24"/>
        </w:rPr>
        <w:t>Bascon</w:t>
      </w:r>
      <w:proofErr w:type="spellEnd"/>
      <w:r w:rsidRPr="002704F4">
        <w:rPr>
          <w:rFonts w:eastAsia="宋体" w:cs="Times New Roman"/>
          <w:kern w:val="0"/>
          <w:szCs w:val="24"/>
        </w:rPr>
        <w:t>.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Traffic sign shape classification eva</w:t>
      </w:r>
      <w:r>
        <w:rPr>
          <w:rFonts w:eastAsia="宋体" w:cs="Times New Roman"/>
          <w:kern w:val="0"/>
          <w:szCs w:val="24"/>
        </w:rPr>
        <w:t>luation I</w:t>
      </w:r>
      <w:proofErr w:type="gramStart"/>
      <w:r>
        <w:rPr>
          <w:rFonts w:eastAsia="宋体" w:cs="Times New Roman"/>
          <w:kern w:val="0"/>
          <w:szCs w:val="24"/>
        </w:rPr>
        <w:t>:SVM</w:t>
      </w:r>
      <w:proofErr w:type="gramEnd"/>
      <w:r>
        <w:rPr>
          <w:rFonts w:eastAsia="宋体" w:cs="Times New Roman"/>
          <w:kern w:val="0"/>
          <w:szCs w:val="24"/>
        </w:rPr>
        <w:t xml:space="preserve"> using distance to</w:t>
      </w:r>
      <w:r>
        <w:rPr>
          <w:rFonts w:eastAsia="宋体" w:cs="Times New Roman" w:hint="eastAsia"/>
          <w:kern w:val="0"/>
          <w:szCs w:val="24"/>
        </w:rPr>
        <w:t xml:space="preserve"> </w:t>
      </w:r>
      <w:r w:rsidRPr="002704F4">
        <w:rPr>
          <w:rFonts w:eastAsia="宋体" w:cs="Times New Roman"/>
          <w:kern w:val="0"/>
          <w:szCs w:val="24"/>
        </w:rPr>
        <w:t>borders,</w:t>
      </w:r>
      <w:r>
        <w:rPr>
          <w:rFonts w:eastAsia="宋体" w:cs="Times New Roman" w:hint="eastAsia"/>
          <w:kern w:val="0"/>
          <w:szCs w:val="24"/>
        </w:rPr>
        <w:t xml:space="preserve"> IEEE, </w:t>
      </w:r>
      <w:r w:rsidRPr="002704F4">
        <w:rPr>
          <w:rFonts w:eastAsia="宋体" w:cs="Times New Roman"/>
          <w:kern w:val="0"/>
          <w:szCs w:val="24"/>
        </w:rPr>
        <w:t>Intelligent Vehicles Symposium, 557-562</w:t>
      </w:r>
      <w:r>
        <w:rPr>
          <w:rFonts w:eastAsia="宋体" w:cs="Times New Roman" w:hint="eastAsia"/>
          <w:kern w:val="0"/>
          <w:szCs w:val="24"/>
        </w:rPr>
        <w:t>, 2005.</w:t>
      </w:r>
    </w:p>
  </w:endnote>
  <w:endnote w:id="93">
    <w:p w:rsidR="005A48E8" w:rsidRPr="002704F4" w:rsidRDefault="005A48E8" w:rsidP="004849C2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 xml:space="preserve"> </w:t>
      </w:r>
      <w:r>
        <w:rPr>
          <w:rStyle w:val="hps"/>
          <w:rFonts w:eastAsiaTheme="minorEastAsia" w:cs="Times New Roman" w:hint="eastAsia"/>
          <w:szCs w:val="24"/>
        </w:rPr>
        <w:t xml:space="preserve">K. Wang and Z. </w:t>
      </w:r>
      <w:proofErr w:type="spellStart"/>
      <w:r>
        <w:rPr>
          <w:rStyle w:val="hps"/>
          <w:rFonts w:eastAsiaTheme="minorEastAsia" w:cs="Times New Roman" w:hint="eastAsia"/>
          <w:szCs w:val="24"/>
        </w:rPr>
        <w:t>Xu</w:t>
      </w:r>
      <w:proofErr w:type="spellEnd"/>
      <w:r w:rsidRPr="002704F4">
        <w:rPr>
          <w:rFonts w:cs="Times New Roman"/>
          <w:szCs w:val="24"/>
        </w:rPr>
        <w:t xml:space="preserve">. </w:t>
      </w:r>
      <w:r>
        <w:rPr>
          <w:rFonts w:eastAsiaTheme="minorEastAsia" w:cs="Times New Roman" w:hint="eastAsia"/>
          <w:szCs w:val="24"/>
        </w:rPr>
        <w:t xml:space="preserve">Study on method of traffic signs </w:t>
      </w:r>
      <w:r w:rsidRPr="002704F4">
        <w:rPr>
          <w:rStyle w:val="hps"/>
          <w:rFonts w:cs="Times New Roman"/>
          <w:szCs w:val="24"/>
        </w:rPr>
        <w:t>Recognition based on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neural network and </w:t>
      </w:r>
      <w:r w:rsidRPr="002704F4">
        <w:rPr>
          <w:rStyle w:val="hps"/>
          <w:rFonts w:cs="Times New Roman"/>
          <w:szCs w:val="24"/>
        </w:rPr>
        <w:t xml:space="preserve">invariant </w:t>
      </w:r>
      <w:proofErr w:type="spellStart"/>
      <w:r w:rsidRPr="002704F4">
        <w:rPr>
          <w:rStyle w:val="hps"/>
          <w:rFonts w:cs="Times New Roman"/>
          <w:szCs w:val="24"/>
        </w:rPr>
        <w:t>moments</w:t>
      </w:r>
      <w:proofErr w:type="gramStart"/>
      <w:r w:rsidRPr="002704F4">
        <w:rPr>
          <w:rFonts w:cs="Times New Roman"/>
          <w:szCs w:val="24"/>
        </w:rPr>
        <w:t>,</w:t>
      </w:r>
      <w:r>
        <w:rPr>
          <w:rStyle w:val="hps"/>
          <w:rFonts w:eastAsiaTheme="minorEastAsia" w:cs="Times New Roman" w:hint="eastAsia"/>
          <w:szCs w:val="24"/>
        </w:rPr>
        <w:t>Lisoning</w:t>
      </w:r>
      <w:proofErr w:type="spellEnd"/>
      <w:proofErr w:type="gramEnd"/>
      <w:r>
        <w:rPr>
          <w:rStyle w:val="hps"/>
          <w:rFonts w:eastAsiaTheme="minorEastAsia" w:cs="Times New Roman" w:hint="eastAsia"/>
          <w:szCs w:val="24"/>
        </w:rPr>
        <w:t xml:space="preserve"> University,2004.</w:t>
      </w:r>
    </w:p>
  </w:endnote>
  <w:endnote w:id="94">
    <w:p w:rsidR="005A48E8" w:rsidRPr="002704F4" w:rsidRDefault="005A48E8" w:rsidP="004849C2">
      <w:pPr>
        <w:pStyle w:val="af1"/>
        <w:ind w:left="600" w:hangingChars="250" w:hanging="60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>B.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Hoferlin</w:t>
      </w:r>
      <w:proofErr w:type="spellEnd"/>
      <w:r w:rsidRPr="002704F4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>and</w:t>
      </w:r>
      <w:r w:rsidRPr="002704F4">
        <w:rPr>
          <w:rFonts w:cs="Times New Roman"/>
          <w:kern w:val="0"/>
          <w:szCs w:val="24"/>
        </w:rPr>
        <w:t xml:space="preserve"> K. Zimmermann. </w:t>
      </w:r>
      <w:proofErr w:type="gramStart"/>
      <w:r w:rsidRPr="002704F4">
        <w:rPr>
          <w:rFonts w:cs="Times New Roman"/>
          <w:kern w:val="0"/>
          <w:szCs w:val="24"/>
        </w:rPr>
        <w:t>Towards reliable traffic sign recognition.</w:t>
      </w:r>
      <w:proofErr w:type="gramEnd"/>
      <w:r w:rsidRPr="002704F4">
        <w:rPr>
          <w:rFonts w:cs="Times New Roman"/>
          <w:kern w:val="0"/>
          <w:szCs w:val="24"/>
        </w:rPr>
        <w:t xml:space="preserve"> </w:t>
      </w:r>
      <w:proofErr w:type="gramStart"/>
      <w:r>
        <w:rPr>
          <w:rFonts w:eastAsiaTheme="minorEastAsia" w:cs="Times New Roman" w:hint="eastAsia"/>
          <w:kern w:val="0"/>
          <w:szCs w:val="24"/>
        </w:rPr>
        <w:t xml:space="preserve">IEEE </w:t>
      </w:r>
      <w:r w:rsidRPr="002704F4">
        <w:rPr>
          <w:rFonts w:cs="Times New Roman"/>
          <w:kern w:val="0"/>
          <w:szCs w:val="24"/>
        </w:rPr>
        <w:t>In Intelligent Vehicles Symposium,</w:t>
      </w:r>
      <w:r>
        <w:rPr>
          <w:rFonts w:cs="Times New Roman"/>
          <w:kern w:val="0"/>
          <w:szCs w:val="24"/>
        </w:rPr>
        <w:t xml:space="preserve"> 324</w:t>
      </w:r>
      <w:r>
        <w:rPr>
          <w:rFonts w:eastAsiaTheme="minorEastAsia" w:cs="Times New Roman" w:hint="eastAsia"/>
          <w:kern w:val="0"/>
          <w:szCs w:val="24"/>
        </w:rPr>
        <w:t>-</w:t>
      </w:r>
      <w:r w:rsidRPr="002704F4">
        <w:rPr>
          <w:rFonts w:cs="Times New Roman"/>
          <w:kern w:val="0"/>
          <w:szCs w:val="24"/>
        </w:rPr>
        <w:t>329</w:t>
      </w:r>
      <w:r>
        <w:rPr>
          <w:rFonts w:eastAsiaTheme="minorEastAsia" w:cs="Times New Roman" w:hint="eastAsia"/>
          <w:kern w:val="0"/>
          <w:szCs w:val="24"/>
        </w:rPr>
        <w:t>, 2009</w:t>
      </w:r>
      <w:r w:rsidRPr="002704F4">
        <w:rPr>
          <w:rFonts w:cs="Times New Roman"/>
          <w:kern w:val="0"/>
          <w:szCs w:val="24"/>
        </w:rPr>
        <w:t>.</w:t>
      </w:r>
      <w:proofErr w:type="gramEnd"/>
    </w:p>
  </w:endnote>
  <w:endnote w:id="95">
    <w:p w:rsidR="005A48E8" w:rsidRPr="002704F4" w:rsidRDefault="005A48E8" w:rsidP="004849C2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>
        <w:rPr>
          <w:rStyle w:val="af5"/>
          <w:rFonts w:eastAsiaTheme="minorEastAsia" w:cs="Times New Roman" w:hint="eastAsia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>
        <w:rPr>
          <w:rStyle w:val="af5"/>
          <w:rFonts w:eastAsiaTheme="minorEastAsia" w:cs="Times New Roman" w:hint="eastAsia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cs="Times New Roman"/>
          <w:kern w:val="0"/>
          <w:szCs w:val="24"/>
        </w:rPr>
        <w:t xml:space="preserve">A. </w:t>
      </w:r>
      <w:proofErr w:type="spellStart"/>
      <w:r w:rsidRPr="002704F4">
        <w:rPr>
          <w:rFonts w:cs="Times New Roman"/>
          <w:kern w:val="0"/>
          <w:szCs w:val="24"/>
        </w:rPr>
        <w:t>Bargeton</w:t>
      </w:r>
      <w:proofErr w:type="spellEnd"/>
      <w:r w:rsidRPr="002704F4">
        <w:rPr>
          <w:rFonts w:cs="Times New Roman"/>
          <w:kern w:val="0"/>
          <w:szCs w:val="24"/>
        </w:rPr>
        <w:t xml:space="preserve">, F. </w:t>
      </w:r>
      <w:proofErr w:type="spellStart"/>
      <w:r w:rsidRPr="002704F4">
        <w:rPr>
          <w:rFonts w:cs="Times New Roman"/>
          <w:kern w:val="0"/>
          <w:szCs w:val="24"/>
        </w:rPr>
        <w:t>Moutarde</w:t>
      </w:r>
      <w:proofErr w:type="spellEnd"/>
      <w:r w:rsidRPr="002704F4">
        <w:rPr>
          <w:rFonts w:cs="Times New Roman"/>
          <w:kern w:val="0"/>
          <w:szCs w:val="24"/>
        </w:rPr>
        <w:t xml:space="preserve">, F. </w:t>
      </w:r>
      <w:proofErr w:type="spellStart"/>
      <w:r w:rsidRPr="002704F4">
        <w:rPr>
          <w:rFonts w:cs="Times New Roman"/>
          <w:kern w:val="0"/>
          <w:szCs w:val="24"/>
        </w:rPr>
        <w:t>Nashashibi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and </w:t>
      </w:r>
      <w:r>
        <w:rPr>
          <w:rFonts w:cs="Times New Roman"/>
          <w:kern w:val="0"/>
          <w:szCs w:val="24"/>
        </w:rPr>
        <w:t xml:space="preserve">B. </w:t>
      </w:r>
      <w:proofErr w:type="spellStart"/>
      <w:r>
        <w:rPr>
          <w:rFonts w:cs="Times New Roman"/>
          <w:kern w:val="0"/>
          <w:szCs w:val="24"/>
        </w:rPr>
        <w:t>Bradai</w:t>
      </w:r>
      <w:proofErr w:type="spellEnd"/>
      <w:r>
        <w:rPr>
          <w:rFonts w:cs="Times New Roman"/>
          <w:kern w:val="0"/>
          <w:szCs w:val="24"/>
        </w:rPr>
        <w:t>. Improving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pan-European speed-limit signs recognition with a new global number segmentation before digit recognition. </w:t>
      </w:r>
      <w:proofErr w:type="gramStart"/>
      <w:r w:rsidRPr="002704F4">
        <w:rPr>
          <w:rFonts w:cs="Times New Roman"/>
          <w:kern w:val="0"/>
          <w:szCs w:val="24"/>
        </w:rPr>
        <w:t>IEEE Intelligent Vehicles Symposium, 2008.</w:t>
      </w:r>
      <w:proofErr w:type="gramEnd"/>
    </w:p>
  </w:endnote>
  <w:endnote w:id="96">
    <w:p w:rsidR="005A48E8" w:rsidRPr="002704F4" w:rsidRDefault="005A48E8" w:rsidP="004849C2">
      <w:pPr>
        <w:pStyle w:val="af1"/>
        <w:ind w:left="600" w:hangingChars="250" w:hanging="60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kern w:val="0"/>
          <w:szCs w:val="24"/>
        </w:rPr>
        <w:t>H.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Fleyeh</w:t>
      </w:r>
      <w:proofErr w:type="spellEnd"/>
      <w:r w:rsidRPr="002704F4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>and</w:t>
      </w:r>
      <w:r w:rsidRPr="002704F4">
        <w:rPr>
          <w:rFonts w:cs="Times New Roman"/>
          <w:kern w:val="0"/>
          <w:szCs w:val="24"/>
        </w:rPr>
        <w:t xml:space="preserve"> M. Dougherty. </w:t>
      </w:r>
      <w:proofErr w:type="gramStart"/>
      <w:r w:rsidRPr="002704F4">
        <w:rPr>
          <w:rFonts w:cs="Times New Roman"/>
          <w:kern w:val="0"/>
          <w:szCs w:val="24"/>
        </w:rPr>
        <w:t>Traffic sign classification using invariant features and Support Vector Machines.</w:t>
      </w:r>
      <w:proofErr w:type="gramEnd"/>
      <w:r>
        <w:rPr>
          <w:rFonts w:eastAsiaTheme="minorEastAsia" w:cs="Times New Roman" w:hint="eastAsia"/>
          <w:kern w:val="0"/>
          <w:szCs w:val="24"/>
        </w:rPr>
        <w:t xml:space="preserve"> IEEE, </w:t>
      </w:r>
      <w:r w:rsidRPr="002704F4">
        <w:rPr>
          <w:rFonts w:cs="Times New Roman"/>
          <w:kern w:val="0"/>
          <w:szCs w:val="24"/>
        </w:rPr>
        <w:t xml:space="preserve">In </w:t>
      </w:r>
      <w:r>
        <w:rPr>
          <w:rFonts w:cs="Times New Roman"/>
          <w:kern w:val="0"/>
          <w:szCs w:val="24"/>
        </w:rPr>
        <w:t>Intelligent Vehicles Symposium,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pages 530–535</w:t>
      </w:r>
      <w:r>
        <w:rPr>
          <w:rFonts w:eastAsiaTheme="minorEastAsia" w:cs="Times New Roman" w:hint="eastAsia"/>
          <w:kern w:val="0"/>
          <w:szCs w:val="24"/>
        </w:rPr>
        <w:t>, 2</w:t>
      </w:r>
      <w:r w:rsidRPr="002704F4">
        <w:rPr>
          <w:rFonts w:cs="Times New Roman"/>
          <w:kern w:val="0"/>
          <w:szCs w:val="24"/>
        </w:rPr>
        <w:t>008.</w:t>
      </w:r>
    </w:p>
  </w:endnote>
  <w:endnote w:id="97">
    <w:p w:rsidR="005A48E8" w:rsidRPr="002704F4" w:rsidRDefault="005A48E8" w:rsidP="004849C2">
      <w:pPr>
        <w:pStyle w:val="af1"/>
        <w:ind w:left="600" w:hangingChars="250" w:hanging="60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Y. </w:t>
      </w:r>
      <w:proofErr w:type="spellStart"/>
      <w:r w:rsidRPr="002704F4">
        <w:rPr>
          <w:rFonts w:cs="Times New Roman"/>
          <w:kern w:val="0"/>
          <w:szCs w:val="24"/>
        </w:rPr>
        <w:t>Xie</w:t>
      </w:r>
      <w:proofErr w:type="spellEnd"/>
      <w:r w:rsidRPr="002704F4">
        <w:rPr>
          <w:rFonts w:cs="Times New Roman"/>
          <w:kern w:val="0"/>
          <w:szCs w:val="24"/>
        </w:rPr>
        <w:t xml:space="preserve">, L. Liu, C. Li </w:t>
      </w:r>
      <w:r>
        <w:rPr>
          <w:rFonts w:eastAsiaTheme="minorEastAsia" w:cs="Times New Roman" w:hint="eastAsia"/>
          <w:kern w:val="0"/>
          <w:szCs w:val="24"/>
        </w:rPr>
        <w:t xml:space="preserve">and </w:t>
      </w:r>
      <w:r w:rsidRPr="002704F4">
        <w:rPr>
          <w:rFonts w:cs="Times New Roman"/>
          <w:kern w:val="0"/>
          <w:szCs w:val="24"/>
        </w:rPr>
        <w:t>Y.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Qu. Unifying visual saliency with HOG feature learning for traffic sign detection. </w:t>
      </w:r>
      <w:r>
        <w:rPr>
          <w:rFonts w:eastAsiaTheme="minorEastAsia" w:cs="Times New Roman" w:hint="eastAsia"/>
          <w:kern w:val="0"/>
          <w:szCs w:val="24"/>
        </w:rPr>
        <w:t xml:space="preserve">IEEE, </w:t>
      </w:r>
      <w:r w:rsidRPr="002704F4">
        <w:rPr>
          <w:rFonts w:cs="Times New Roman"/>
          <w:kern w:val="0"/>
          <w:szCs w:val="24"/>
        </w:rPr>
        <w:t>In Intelligent Vehicles Symposium, pages 24</w:t>
      </w:r>
      <w:r>
        <w:rPr>
          <w:rFonts w:eastAsiaTheme="minorEastAsia" w:cs="Times New Roman" w:hint="eastAsia"/>
          <w:kern w:val="0"/>
          <w:szCs w:val="24"/>
        </w:rPr>
        <w:t>-</w:t>
      </w:r>
      <w:r w:rsidRPr="002704F4">
        <w:rPr>
          <w:rFonts w:cs="Times New Roman"/>
          <w:kern w:val="0"/>
          <w:szCs w:val="24"/>
        </w:rPr>
        <w:t>29</w:t>
      </w:r>
      <w:r>
        <w:rPr>
          <w:rFonts w:eastAsiaTheme="minorEastAsia" w:cs="Times New Roman" w:hint="eastAsia"/>
          <w:kern w:val="0"/>
          <w:szCs w:val="24"/>
        </w:rPr>
        <w:t xml:space="preserve">, </w:t>
      </w:r>
      <w:r w:rsidRPr="002704F4">
        <w:rPr>
          <w:rFonts w:cs="Times New Roman"/>
          <w:kern w:val="0"/>
          <w:szCs w:val="24"/>
        </w:rPr>
        <w:t>2009.</w:t>
      </w:r>
    </w:p>
  </w:endnote>
  <w:endnote w:id="98">
    <w:p w:rsidR="005A48E8" w:rsidRPr="002704F4" w:rsidRDefault="005A48E8" w:rsidP="004849C2">
      <w:pPr>
        <w:pStyle w:val="af1"/>
        <w:ind w:left="600" w:hangingChars="250" w:hanging="60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C. Chen, M. Chen </w:t>
      </w:r>
      <w:r>
        <w:rPr>
          <w:rFonts w:eastAsiaTheme="minorEastAsia" w:cs="Times New Roman" w:hint="eastAsia"/>
          <w:kern w:val="0"/>
          <w:szCs w:val="24"/>
        </w:rPr>
        <w:t>and</w:t>
      </w:r>
      <w:r w:rsidRPr="002704F4">
        <w:rPr>
          <w:rFonts w:cs="Times New Roman"/>
          <w:kern w:val="0"/>
          <w:szCs w:val="24"/>
        </w:rPr>
        <w:t xml:space="preserve"> T. </w:t>
      </w:r>
      <w:proofErr w:type="spellStart"/>
      <w:proofErr w:type="gramStart"/>
      <w:r w:rsidRPr="002704F4">
        <w:rPr>
          <w:rFonts w:cs="Times New Roman"/>
          <w:kern w:val="0"/>
          <w:szCs w:val="24"/>
        </w:rPr>
        <w:t>Gao</w:t>
      </w:r>
      <w:proofErr w:type="spellEnd"/>
      <w:proofErr w:type="gramEnd"/>
      <w:r w:rsidRPr="002704F4">
        <w:rPr>
          <w:rFonts w:cs="Times New Roman"/>
          <w:kern w:val="0"/>
          <w:szCs w:val="24"/>
        </w:rPr>
        <w:t xml:space="preserve">. </w:t>
      </w:r>
      <w:proofErr w:type="gramStart"/>
      <w:r w:rsidRPr="002704F4">
        <w:rPr>
          <w:rFonts w:cs="Times New Roman"/>
          <w:kern w:val="0"/>
          <w:szCs w:val="24"/>
        </w:rPr>
        <w:t xml:space="preserve">Detection and </w:t>
      </w:r>
      <w:r>
        <w:rPr>
          <w:rFonts w:eastAsiaTheme="minorEastAsia" w:cs="Times New Roman" w:hint="eastAsia"/>
          <w:kern w:val="0"/>
          <w:szCs w:val="24"/>
        </w:rPr>
        <w:t>r</w:t>
      </w:r>
      <w:r w:rsidRPr="002704F4">
        <w:rPr>
          <w:rFonts w:cs="Times New Roman"/>
          <w:kern w:val="0"/>
          <w:szCs w:val="24"/>
        </w:rPr>
        <w:t xml:space="preserve">ecognition of </w:t>
      </w:r>
      <w:r>
        <w:rPr>
          <w:rFonts w:eastAsiaTheme="minorEastAsia" w:cs="Times New Roman" w:hint="eastAsia"/>
          <w:kern w:val="0"/>
          <w:szCs w:val="24"/>
        </w:rPr>
        <w:t>a</w:t>
      </w:r>
      <w:r w:rsidRPr="002704F4">
        <w:rPr>
          <w:rFonts w:cs="Times New Roman"/>
          <w:kern w:val="0"/>
          <w:szCs w:val="24"/>
        </w:rPr>
        <w:t xml:space="preserve">lert </w:t>
      </w:r>
      <w:r>
        <w:rPr>
          <w:rFonts w:eastAsiaTheme="minorEastAsia" w:cs="Times New Roman" w:hint="eastAsia"/>
          <w:kern w:val="0"/>
          <w:szCs w:val="24"/>
        </w:rPr>
        <w:t>t</w:t>
      </w:r>
      <w:r w:rsidRPr="002704F4">
        <w:rPr>
          <w:rFonts w:cs="Times New Roman"/>
          <w:kern w:val="0"/>
          <w:szCs w:val="24"/>
        </w:rPr>
        <w:t xml:space="preserve">raffic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>igns.</w:t>
      </w:r>
      <w:proofErr w:type="gramEnd"/>
      <w:r w:rsidRPr="002704F4">
        <w:rPr>
          <w:rFonts w:cs="Times New Roman"/>
          <w:kern w:val="0"/>
          <w:szCs w:val="24"/>
        </w:rPr>
        <w:t xml:space="preserve"> </w:t>
      </w:r>
      <w:proofErr w:type="gramStart"/>
      <w:r>
        <w:rPr>
          <w:rFonts w:eastAsiaTheme="minorEastAsia" w:cs="Times New Roman" w:hint="eastAsia"/>
          <w:kern w:val="0"/>
          <w:szCs w:val="24"/>
        </w:rPr>
        <w:t>P</w:t>
      </w:r>
      <w:r w:rsidRPr="002704F4">
        <w:rPr>
          <w:rFonts w:cs="Times New Roman"/>
          <w:kern w:val="0"/>
          <w:szCs w:val="24"/>
        </w:rPr>
        <w:t xml:space="preserve">ublication of </w:t>
      </w:r>
      <w:proofErr w:type="spellStart"/>
      <w:r w:rsidRPr="002704F4">
        <w:rPr>
          <w:rFonts w:cs="Times New Roman"/>
          <w:kern w:val="0"/>
          <w:szCs w:val="24"/>
        </w:rPr>
        <w:t>Standford</w:t>
      </w:r>
      <w:proofErr w:type="spellEnd"/>
      <w:r w:rsidRPr="002704F4">
        <w:rPr>
          <w:rFonts w:cs="Times New Roman"/>
          <w:kern w:val="0"/>
          <w:szCs w:val="24"/>
        </w:rPr>
        <w:t xml:space="preserve"> University, 2008.</w:t>
      </w:r>
      <w:proofErr w:type="gramEnd"/>
    </w:p>
  </w:endnote>
  <w:endnote w:id="99">
    <w:p w:rsidR="005A48E8" w:rsidRPr="00F43AB3" w:rsidRDefault="005A48E8" w:rsidP="004849C2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cs="Times New Roman"/>
          <w:kern w:val="0"/>
          <w:szCs w:val="24"/>
        </w:rPr>
        <w:t>A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>
        <w:rPr>
          <w:rFonts w:cs="Times New Roman"/>
          <w:kern w:val="0"/>
          <w:szCs w:val="24"/>
        </w:rPr>
        <w:t>Bargeton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, F. </w:t>
      </w:r>
      <w:proofErr w:type="spellStart"/>
      <w:r>
        <w:rPr>
          <w:rFonts w:eastAsiaTheme="minorEastAsia" w:cs="Times New Roman" w:hint="eastAsia"/>
          <w:kern w:val="0"/>
          <w:szCs w:val="24"/>
        </w:rPr>
        <w:t>Moutarde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, F. </w:t>
      </w:r>
      <w:proofErr w:type="spellStart"/>
      <w:r>
        <w:rPr>
          <w:rFonts w:eastAsiaTheme="minorEastAsia" w:cs="Times New Roman" w:hint="eastAsia"/>
          <w:kern w:val="0"/>
          <w:szCs w:val="24"/>
        </w:rPr>
        <w:t>Nashashibi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and B. </w:t>
      </w:r>
      <w:proofErr w:type="spellStart"/>
      <w:r>
        <w:rPr>
          <w:rFonts w:eastAsiaTheme="minorEastAsia" w:cs="Times New Roman" w:hint="eastAsia"/>
          <w:kern w:val="0"/>
          <w:szCs w:val="24"/>
        </w:rPr>
        <w:t>Bradai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szCs w:val="24"/>
        </w:rPr>
        <w:t xml:space="preserve">Improving pan-European speed-limit signs recognition with a new </w:t>
      </w:r>
      <w:r>
        <w:rPr>
          <w:rFonts w:eastAsiaTheme="minorEastAsia" w:cs="Times New Roman"/>
          <w:szCs w:val="24"/>
        </w:rPr>
        <w:t>“</w:t>
      </w:r>
      <w:r w:rsidRPr="002704F4">
        <w:rPr>
          <w:rFonts w:cs="Times New Roman"/>
          <w:szCs w:val="24"/>
        </w:rPr>
        <w:t>global number segmentation</w:t>
      </w:r>
      <w:r>
        <w:rPr>
          <w:rFonts w:eastAsiaTheme="minorEastAsia" w:cs="Times New Roman"/>
          <w:szCs w:val="24"/>
        </w:rPr>
        <w:t>”</w:t>
      </w:r>
      <w:r w:rsidRPr="002704F4">
        <w:rPr>
          <w:rFonts w:cs="Times New Roman"/>
          <w:szCs w:val="24"/>
        </w:rPr>
        <w:t xml:space="preserve"> before digit recognition</w:t>
      </w:r>
      <w:r>
        <w:rPr>
          <w:rFonts w:eastAsiaTheme="minorEastAsia" w:cs="Times New Roman" w:hint="eastAsia"/>
          <w:szCs w:val="24"/>
        </w:rPr>
        <w:t>. I</w:t>
      </w:r>
      <w:r w:rsidRPr="002704F4">
        <w:rPr>
          <w:rFonts w:cs="Times New Roman"/>
          <w:szCs w:val="24"/>
        </w:rPr>
        <w:t>EEE</w:t>
      </w:r>
      <w:r>
        <w:rPr>
          <w:rFonts w:eastAsiaTheme="minorEastAsia" w:cs="Times New Roman" w:hint="eastAsia"/>
          <w:szCs w:val="24"/>
        </w:rPr>
        <w:t>,</w:t>
      </w:r>
      <w:r>
        <w:rPr>
          <w:rFonts w:cs="Times New Roman"/>
          <w:szCs w:val="24"/>
        </w:rPr>
        <w:t xml:space="preserve"> Intelligent Vehicles Symposium</w:t>
      </w:r>
      <w:r>
        <w:rPr>
          <w:rFonts w:eastAsiaTheme="minorEastAsia" w:cs="Times New Roman" w:hint="eastAsia"/>
          <w:szCs w:val="24"/>
        </w:rPr>
        <w:t xml:space="preserve">, </w:t>
      </w:r>
      <w:r w:rsidRPr="002704F4">
        <w:rPr>
          <w:rFonts w:cs="Times New Roman"/>
          <w:szCs w:val="24"/>
        </w:rPr>
        <w:t>4-6, 2008</w:t>
      </w:r>
      <w:r>
        <w:rPr>
          <w:rFonts w:eastAsiaTheme="minorEastAsia" w:cs="Times New Roman" w:hint="eastAsia"/>
          <w:szCs w:val="24"/>
        </w:rPr>
        <w:t>.</w:t>
      </w:r>
    </w:p>
  </w:endnote>
  <w:endnote w:id="100">
    <w:p w:rsidR="005A48E8" w:rsidRPr="00F43AB3" w:rsidRDefault="005A48E8" w:rsidP="004849C2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ab/>
      </w:r>
      <w:r w:rsidRPr="002704F4">
        <w:rPr>
          <w:rFonts w:cs="Times New Roman"/>
          <w:szCs w:val="24"/>
        </w:rPr>
        <w:t>W</w:t>
      </w:r>
      <w:r>
        <w:rPr>
          <w:rFonts w:eastAsiaTheme="minorEastAsia" w:cs="Times New Roman" w:hint="eastAsia"/>
          <w:szCs w:val="24"/>
        </w:rPr>
        <w:t xml:space="preserve">. Liu, Y. Wu, J. </w:t>
      </w:r>
      <w:proofErr w:type="spellStart"/>
      <w:r>
        <w:rPr>
          <w:rFonts w:eastAsiaTheme="minorEastAsia" w:cs="Times New Roman" w:hint="eastAsia"/>
          <w:szCs w:val="24"/>
        </w:rPr>
        <w:t>Lv</w:t>
      </w:r>
      <w:proofErr w:type="spellEnd"/>
      <w:r>
        <w:rPr>
          <w:rFonts w:eastAsiaTheme="minorEastAsia" w:cs="Times New Roman" w:hint="eastAsia"/>
          <w:szCs w:val="24"/>
        </w:rPr>
        <w:t xml:space="preserve">, H. Yuan and H. Zhao. </w:t>
      </w:r>
      <w:r>
        <w:rPr>
          <w:rFonts w:cs="Times New Roman"/>
          <w:szCs w:val="24"/>
        </w:rPr>
        <w:t>U.S.</w:t>
      </w:r>
      <w:r>
        <w:rPr>
          <w:rFonts w:eastAsiaTheme="minorEastAsia" w:cs="Times New Roman" w:hint="eastAsia"/>
          <w:szCs w:val="24"/>
        </w:rPr>
        <w:t xml:space="preserve"> s</w:t>
      </w:r>
      <w:r w:rsidRPr="002704F4">
        <w:rPr>
          <w:rFonts w:cs="Times New Roman"/>
          <w:szCs w:val="24"/>
        </w:rPr>
        <w:t xml:space="preserve">peed </w:t>
      </w:r>
      <w:r>
        <w:rPr>
          <w:rFonts w:eastAsiaTheme="minorEastAsia" w:cs="Times New Roman" w:hint="eastAsia"/>
          <w:szCs w:val="24"/>
        </w:rPr>
        <w:t>l</w:t>
      </w:r>
      <w:r w:rsidRPr="002704F4">
        <w:rPr>
          <w:rFonts w:cs="Times New Roman"/>
          <w:szCs w:val="24"/>
        </w:rPr>
        <w:t xml:space="preserve">imit </w:t>
      </w:r>
      <w:r>
        <w:rPr>
          <w:rFonts w:eastAsiaTheme="minorEastAsia" w:cs="Times New Roman" w:hint="eastAsia"/>
          <w:szCs w:val="24"/>
        </w:rPr>
        <w:t>s</w:t>
      </w:r>
      <w:r w:rsidRPr="002704F4">
        <w:rPr>
          <w:rFonts w:cs="Times New Roman"/>
          <w:szCs w:val="24"/>
        </w:rPr>
        <w:t xml:space="preserve">ign </w:t>
      </w:r>
      <w:r>
        <w:rPr>
          <w:rFonts w:eastAsiaTheme="minorEastAsia" w:cs="Times New Roman" w:hint="eastAsia"/>
          <w:szCs w:val="24"/>
        </w:rPr>
        <w:t>d</w:t>
      </w:r>
      <w:r w:rsidRPr="002704F4">
        <w:rPr>
          <w:rFonts w:cs="Times New Roman"/>
          <w:szCs w:val="24"/>
        </w:rPr>
        <w:t xml:space="preserve">etection and </w:t>
      </w:r>
      <w:r>
        <w:rPr>
          <w:rFonts w:eastAsiaTheme="minorEastAsia" w:cs="Times New Roman" w:hint="eastAsia"/>
          <w:szCs w:val="24"/>
        </w:rPr>
        <w:t>r</w:t>
      </w:r>
      <w:r w:rsidRPr="002704F4">
        <w:rPr>
          <w:rFonts w:cs="Times New Roman"/>
          <w:szCs w:val="24"/>
        </w:rPr>
        <w:t xml:space="preserve">ecognition from </w:t>
      </w:r>
      <w:r>
        <w:rPr>
          <w:rFonts w:eastAsiaTheme="minorEastAsia" w:cs="Times New Roman" w:hint="eastAsia"/>
          <w:szCs w:val="24"/>
        </w:rPr>
        <w:t>i</w:t>
      </w:r>
      <w:r w:rsidRPr="002704F4">
        <w:rPr>
          <w:rFonts w:cs="Times New Roman"/>
          <w:szCs w:val="24"/>
        </w:rPr>
        <w:t xml:space="preserve">mage </w:t>
      </w:r>
      <w:r>
        <w:rPr>
          <w:rFonts w:eastAsiaTheme="minorEastAsia" w:cs="Times New Roman" w:hint="eastAsia"/>
          <w:szCs w:val="24"/>
        </w:rPr>
        <w:t>s</w:t>
      </w:r>
      <w:r w:rsidRPr="002704F4">
        <w:rPr>
          <w:rFonts w:cs="Times New Roman"/>
          <w:szCs w:val="24"/>
        </w:rPr>
        <w:t>equences</w:t>
      </w:r>
      <w:r>
        <w:rPr>
          <w:rFonts w:eastAsiaTheme="minorEastAsia" w:cs="Times New Roman" w:hint="eastAsia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proofErr w:type="gramStart"/>
      <w:r w:rsidRPr="002704F4">
        <w:rPr>
          <w:rFonts w:cs="Times New Roman"/>
          <w:szCs w:val="24"/>
        </w:rPr>
        <w:t xml:space="preserve">12th International Conference on Control, Automation, Robotics </w:t>
      </w:r>
      <w:r>
        <w:rPr>
          <w:rFonts w:eastAsiaTheme="minorEastAsia" w:cs="Times New Roman" w:hint="eastAsia"/>
          <w:szCs w:val="24"/>
        </w:rPr>
        <w:t>and</w:t>
      </w:r>
      <w:r>
        <w:rPr>
          <w:rFonts w:cs="Times New Roman"/>
          <w:szCs w:val="24"/>
        </w:rPr>
        <w:t xml:space="preserve"> Vision</w:t>
      </w:r>
      <w:r>
        <w:rPr>
          <w:rFonts w:eastAsiaTheme="minorEastAsia" w:cs="Times New Roman" w:hint="eastAsia"/>
          <w:szCs w:val="24"/>
        </w:rPr>
        <w:t>, 1437-1442, 2012.</w:t>
      </w:r>
      <w:proofErr w:type="gramEnd"/>
    </w:p>
  </w:endnote>
  <w:endnote w:id="101">
    <w:p w:rsidR="005A48E8" w:rsidRPr="002704F4" w:rsidRDefault="005A48E8" w:rsidP="004849C2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proofErr w:type="gramStart"/>
      <w:r>
        <w:rPr>
          <w:rFonts w:cs="Times New Roman"/>
          <w:kern w:val="0"/>
          <w:szCs w:val="24"/>
        </w:rPr>
        <w:t>P.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Gil </w:t>
      </w:r>
      <w:r>
        <w:rPr>
          <w:rFonts w:cs="Times New Roman"/>
          <w:kern w:val="0"/>
          <w:szCs w:val="24"/>
        </w:rPr>
        <w:t>Jimenez, 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Lafuente</w:t>
      </w:r>
      <w:proofErr w:type="spellEnd"/>
      <w:r>
        <w:rPr>
          <w:rFonts w:cs="Times New Roman"/>
          <w:kern w:val="0"/>
          <w:szCs w:val="24"/>
        </w:rPr>
        <w:t>-Arroyo, H.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Gomez-Moreno, F.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Lopez-</w:t>
      </w:r>
      <w:proofErr w:type="spellStart"/>
      <w:r w:rsidRPr="002704F4">
        <w:rPr>
          <w:rFonts w:cs="Times New Roman"/>
          <w:kern w:val="0"/>
          <w:szCs w:val="24"/>
        </w:rPr>
        <w:t>Ferreras</w:t>
      </w:r>
      <w:proofErr w:type="spellEnd"/>
      <w:r w:rsidRPr="002704F4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>and</w:t>
      </w:r>
      <w:r w:rsidRPr="002704F4">
        <w:rPr>
          <w:rFonts w:cs="Times New Roman"/>
          <w:kern w:val="0"/>
          <w:szCs w:val="24"/>
        </w:rPr>
        <w:t xml:space="preserve"> S. Maldonado-</w:t>
      </w:r>
      <w:proofErr w:type="spellStart"/>
      <w:r w:rsidRPr="002704F4">
        <w:rPr>
          <w:rFonts w:cs="Times New Roman"/>
          <w:kern w:val="0"/>
          <w:szCs w:val="24"/>
        </w:rPr>
        <w:t>Bascon</w:t>
      </w:r>
      <w:proofErr w:type="spellEnd"/>
      <w:r w:rsidRPr="002704F4">
        <w:rPr>
          <w:rFonts w:cs="Times New Roman"/>
          <w:kern w:val="0"/>
          <w:szCs w:val="24"/>
        </w:rPr>
        <w:t>.</w:t>
      </w:r>
      <w:proofErr w:type="gramEnd"/>
      <w:r w:rsidRPr="002704F4">
        <w:rPr>
          <w:rFonts w:cs="Times New Roman"/>
          <w:kern w:val="0"/>
          <w:szCs w:val="24"/>
        </w:rPr>
        <w:t xml:space="preserve"> Traffic sign shape classification evaluation. Part II. FFT applied to the signature of blobs.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gramStart"/>
      <w:r>
        <w:rPr>
          <w:rFonts w:eastAsiaTheme="minorEastAsia" w:cs="Times New Roman" w:hint="eastAsia"/>
          <w:kern w:val="0"/>
          <w:szCs w:val="24"/>
        </w:rPr>
        <w:t>IEEE</w:t>
      </w:r>
      <w:r w:rsidRPr="002704F4">
        <w:rPr>
          <w:rFonts w:cs="Times New Roman"/>
          <w:kern w:val="0"/>
          <w:szCs w:val="24"/>
        </w:rPr>
        <w:t xml:space="preserve"> In Intelligent Vehicles Symposium, P</w:t>
      </w:r>
      <w:r>
        <w:rPr>
          <w:rFonts w:cs="Times New Roman"/>
          <w:kern w:val="0"/>
          <w:szCs w:val="24"/>
        </w:rPr>
        <w:t>roceeding</w:t>
      </w:r>
      <w:r>
        <w:rPr>
          <w:rFonts w:eastAsiaTheme="minorEastAsia" w:cs="Times New Roman" w:hint="eastAsia"/>
          <w:kern w:val="0"/>
          <w:szCs w:val="24"/>
        </w:rPr>
        <w:t>s,</w:t>
      </w:r>
      <w:r>
        <w:rPr>
          <w:rFonts w:cs="Times New Roman"/>
          <w:kern w:val="0"/>
          <w:szCs w:val="24"/>
        </w:rPr>
        <w:t xml:space="preserve"> 607-612</w:t>
      </w:r>
      <w:r>
        <w:rPr>
          <w:rFonts w:eastAsiaTheme="minorEastAsia" w:cs="Times New Roman" w:hint="eastAsia"/>
          <w:kern w:val="0"/>
          <w:szCs w:val="24"/>
        </w:rPr>
        <w:t>,</w:t>
      </w:r>
      <w:r w:rsidRPr="002704F4">
        <w:rPr>
          <w:rFonts w:cs="Times New Roman"/>
          <w:kern w:val="0"/>
          <w:szCs w:val="24"/>
        </w:rPr>
        <w:t xml:space="preserve"> 2005.</w:t>
      </w:r>
      <w:proofErr w:type="gramEnd"/>
    </w:p>
  </w:endnote>
  <w:endnote w:id="102">
    <w:p w:rsidR="005A48E8" w:rsidRPr="00337784" w:rsidRDefault="005A48E8" w:rsidP="004849C2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cs="Times New Roman"/>
          <w:szCs w:val="24"/>
        </w:rPr>
        <w:t xml:space="preserve"> R.</w:t>
      </w:r>
      <w:r>
        <w:rPr>
          <w:rFonts w:eastAsiaTheme="minorEastAsia" w:cs="Times New Roman" w:hint="eastAsia"/>
          <w:szCs w:val="24"/>
        </w:rPr>
        <w:t xml:space="preserve"> </w:t>
      </w:r>
      <w:r>
        <w:rPr>
          <w:rFonts w:cs="Times New Roman"/>
          <w:szCs w:val="24"/>
        </w:rPr>
        <w:t>E.</w:t>
      </w:r>
      <w:r>
        <w:rPr>
          <w:rFonts w:eastAsiaTheme="minorEastAsia" w:cs="Times New Roman" w:hint="eastAsia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Kalman</w:t>
      </w:r>
      <w:proofErr w:type="spellEnd"/>
      <w:r>
        <w:rPr>
          <w:rFonts w:eastAsiaTheme="minorEastAsia" w:cs="Times New Roman" w:hint="eastAsia"/>
          <w:szCs w:val="24"/>
        </w:rPr>
        <w:t xml:space="preserve">. </w:t>
      </w:r>
      <w:proofErr w:type="gramStart"/>
      <w:r w:rsidRPr="002704F4">
        <w:rPr>
          <w:rFonts w:cs="Times New Roman"/>
          <w:szCs w:val="24"/>
        </w:rPr>
        <w:t>A new approach to linear fi</w:t>
      </w:r>
      <w:r>
        <w:rPr>
          <w:rFonts w:cs="Times New Roman"/>
          <w:szCs w:val="24"/>
        </w:rPr>
        <w:t>ltering and prediction problems</w:t>
      </w:r>
      <w:r>
        <w:rPr>
          <w:rFonts w:eastAsiaTheme="minorEastAsia" w:cs="Times New Roman" w:hint="eastAsia"/>
          <w:szCs w:val="24"/>
        </w:rPr>
        <w:t>.</w:t>
      </w:r>
      <w:proofErr w:type="gramEnd"/>
      <w:r>
        <w:rPr>
          <w:rFonts w:eastAsiaTheme="minorEastAsia" w:cs="Times New Roman" w:hint="eastAsia"/>
          <w:szCs w:val="24"/>
        </w:rPr>
        <w:t xml:space="preserve"> </w:t>
      </w:r>
      <w:proofErr w:type="gramStart"/>
      <w:r w:rsidRPr="002704F4">
        <w:rPr>
          <w:rFonts w:cs="Times New Roman"/>
          <w:szCs w:val="24"/>
        </w:rPr>
        <w:t xml:space="preserve">IEEE Trans. Journal of Basic Engineering, </w:t>
      </w:r>
      <w:r>
        <w:rPr>
          <w:rFonts w:eastAsiaTheme="minorEastAsia" w:cs="Times New Roman" w:hint="eastAsia"/>
          <w:szCs w:val="24"/>
        </w:rPr>
        <w:t>167-179, 2001.</w:t>
      </w:r>
      <w:proofErr w:type="gramEnd"/>
    </w:p>
  </w:endnote>
  <w:endnote w:id="103">
    <w:p w:rsidR="005A48E8" w:rsidRPr="00337784" w:rsidRDefault="005A48E8" w:rsidP="004849C2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cs="Times New Roman"/>
          <w:kern w:val="0"/>
          <w:szCs w:val="24"/>
        </w:rPr>
        <w:t>M.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Meuter</w:t>
      </w:r>
      <w:proofErr w:type="spellEnd"/>
      <w:r>
        <w:rPr>
          <w:rFonts w:cs="Times New Roman"/>
          <w:kern w:val="0"/>
          <w:szCs w:val="24"/>
        </w:rPr>
        <w:t>, A.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Kummert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and S.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Muller-</w:t>
      </w:r>
      <w:proofErr w:type="spellStart"/>
      <w:r w:rsidRPr="002704F4">
        <w:rPr>
          <w:rFonts w:cs="Times New Roman"/>
          <w:kern w:val="0"/>
          <w:szCs w:val="24"/>
        </w:rPr>
        <w:t>Schneiders</w:t>
      </w:r>
      <w:proofErr w:type="spellEnd"/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3D Traffic Sign Tracking Using a Particle Filter, </w:t>
      </w:r>
      <w:r>
        <w:rPr>
          <w:rFonts w:eastAsiaTheme="minorEastAsia" w:cs="Times New Roman" w:hint="eastAsia"/>
          <w:kern w:val="0"/>
          <w:szCs w:val="24"/>
        </w:rPr>
        <w:t xml:space="preserve">IEEE </w:t>
      </w:r>
      <w:r>
        <w:rPr>
          <w:rFonts w:eastAsiaTheme="minorEastAsia" w:cs="Times New Roman" w:hint="eastAsia"/>
          <w:szCs w:val="24"/>
        </w:rPr>
        <w:t>Intelligent Transportation System,</w:t>
      </w:r>
      <w:r>
        <w:rPr>
          <w:rFonts w:cs="Times New Roman"/>
          <w:kern w:val="0"/>
          <w:szCs w:val="24"/>
        </w:rPr>
        <w:t xml:space="preserve"> 168</w:t>
      </w:r>
      <w:r>
        <w:rPr>
          <w:rFonts w:eastAsiaTheme="minorEastAsia" w:cs="Times New Roman" w:hint="eastAsia"/>
          <w:kern w:val="0"/>
          <w:szCs w:val="24"/>
        </w:rPr>
        <w:t>-1</w:t>
      </w:r>
      <w:r>
        <w:rPr>
          <w:rFonts w:cs="Times New Roman"/>
          <w:kern w:val="0"/>
          <w:szCs w:val="24"/>
        </w:rPr>
        <w:t>73</w:t>
      </w:r>
      <w:r>
        <w:rPr>
          <w:rFonts w:eastAsiaTheme="minorEastAsia" w:cs="Times New Roman" w:hint="eastAsia"/>
          <w:kern w:val="0"/>
          <w:szCs w:val="24"/>
        </w:rPr>
        <w:t>, 2008.</w:t>
      </w:r>
    </w:p>
  </w:endnote>
  <w:endnote w:id="104">
    <w:p w:rsidR="005A48E8" w:rsidRPr="002704F4" w:rsidRDefault="005A48E8" w:rsidP="00B96DC9">
      <w:pPr>
        <w:pStyle w:val="af1"/>
        <w:ind w:left="600" w:hangingChars="250" w:hanging="600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S.Lafuente-Arroyo</w:t>
      </w:r>
      <w:proofErr w:type="gramStart"/>
      <w:r>
        <w:rPr>
          <w:rFonts w:cs="Times New Roman"/>
          <w:szCs w:val="24"/>
        </w:rPr>
        <w:t>,</w:t>
      </w:r>
      <w:r w:rsidRPr="002704F4">
        <w:rPr>
          <w:rFonts w:cs="Times New Roman"/>
          <w:szCs w:val="24"/>
        </w:rPr>
        <w:t>S.Maldonado</w:t>
      </w:r>
      <w:proofErr w:type="gramEnd"/>
      <w:r w:rsidRPr="002704F4">
        <w:rPr>
          <w:rFonts w:cs="Times New Roman"/>
          <w:szCs w:val="24"/>
        </w:rPr>
        <w:t>-</w:t>
      </w:r>
      <w:r>
        <w:rPr>
          <w:rFonts w:cs="Times New Roman"/>
          <w:szCs w:val="24"/>
        </w:rPr>
        <w:t>Bascon</w:t>
      </w:r>
      <w:proofErr w:type="spellEnd"/>
      <w:r>
        <w:rPr>
          <w:rFonts w:eastAsiaTheme="minorEastAsia" w:cs="Times New Roman" w:hint="eastAsia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P.Gill</w:t>
      </w:r>
      <w:proofErr w:type="spellEnd"/>
      <w:r>
        <w:rPr>
          <w:rFonts w:cs="Times New Roman"/>
          <w:szCs w:val="24"/>
        </w:rPr>
        <w:t>-Jimenez,</w:t>
      </w:r>
      <w:r>
        <w:rPr>
          <w:rFonts w:eastAsiaTheme="minorEastAsia" w:cs="Times New Roman" w:hint="eastAsia"/>
          <w:szCs w:val="24"/>
        </w:rPr>
        <w:t xml:space="preserve"> </w:t>
      </w:r>
      <w:proofErr w:type="spellStart"/>
      <w:r w:rsidRPr="002704F4">
        <w:rPr>
          <w:rFonts w:cs="Times New Roman"/>
          <w:szCs w:val="24"/>
        </w:rPr>
        <w:t>J.Acevedo</w:t>
      </w:r>
      <w:proofErr w:type="spellEnd"/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>Rodriguez and R.J Lopez-</w:t>
      </w:r>
      <w:proofErr w:type="spellStart"/>
      <w:r w:rsidRPr="002704F4">
        <w:rPr>
          <w:rFonts w:cs="Times New Roman"/>
          <w:szCs w:val="24"/>
        </w:rPr>
        <w:t>Sastre</w:t>
      </w:r>
      <w:proofErr w:type="spellEnd"/>
      <w:r>
        <w:rPr>
          <w:rFonts w:eastAsiaTheme="minorEastAsia" w:cs="Times New Roman" w:hint="eastAsia"/>
          <w:szCs w:val="24"/>
        </w:rPr>
        <w:t>.</w:t>
      </w:r>
      <w:r w:rsidRPr="002704F4">
        <w:rPr>
          <w:rFonts w:cs="Times New Roman"/>
          <w:szCs w:val="24"/>
        </w:rPr>
        <w:t xml:space="preserve"> </w:t>
      </w:r>
      <w:hyperlink r:id="rId1" w:history="1"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A </w:t>
        </w:r>
        <w:r>
          <w:rPr>
            <w:rStyle w:val="snippet"/>
            <w:rFonts w:eastAsiaTheme="minorEastAsia" w:cs="Times New Roman" w:hint="eastAsia"/>
            <w:color w:val="000000" w:themeColor="text1"/>
            <w:szCs w:val="24"/>
          </w:rPr>
          <w:t>t</w:t>
        </w:r>
        <w:r w:rsidRPr="002704F4">
          <w:rPr>
            <w:rStyle w:val="snippet"/>
            <w:rFonts w:cs="Times New Roman"/>
            <w:color w:val="000000" w:themeColor="text1"/>
            <w:szCs w:val="24"/>
          </w:rPr>
          <w:t>racking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 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>s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ystem for 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>a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utomated 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>i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nventory of 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>r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oad </w:t>
        </w:r>
        <w:r>
          <w:rPr>
            <w:rStyle w:val="snippet"/>
            <w:rFonts w:eastAsiaTheme="minorEastAsia" w:cs="Times New Roman" w:hint="eastAsia"/>
            <w:color w:val="000000" w:themeColor="text1"/>
            <w:szCs w:val="24"/>
          </w:rPr>
          <w:t>s</w:t>
        </w:r>
        <w:r w:rsidRPr="002704F4">
          <w:rPr>
            <w:rStyle w:val="snippet"/>
            <w:rFonts w:cs="Times New Roman"/>
            <w:color w:val="000000" w:themeColor="text1"/>
            <w:szCs w:val="24"/>
          </w:rPr>
          <w:t>igns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 </w:t>
        </w:r>
      </w:hyperlink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IEEE </w:t>
      </w:r>
      <w:hyperlink r:id="rId2" w:history="1"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Intelligent Vehicles Symposium, 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 xml:space="preserve">166-171, 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>2007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>.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 </w:t>
        </w:r>
      </w:hyperlink>
    </w:p>
  </w:endnote>
  <w:endnote w:id="105">
    <w:p w:rsidR="005A48E8" w:rsidRPr="002704F4" w:rsidRDefault="005A48E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>P.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szCs w:val="24"/>
        </w:rPr>
        <w:t>R.</w:t>
      </w:r>
      <w:r>
        <w:rPr>
          <w:rFonts w:eastAsiaTheme="minorEastAsia" w:cs="Times New Roman" w:hint="eastAsia"/>
          <w:szCs w:val="24"/>
        </w:rPr>
        <w:t xml:space="preserve"> </w:t>
      </w:r>
      <w:proofErr w:type="spellStart"/>
      <w:r w:rsidRPr="002704F4">
        <w:rPr>
          <w:rFonts w:cs="Times New Roman"/>
          <w:szCs w:val="24"/>
        </w:rPr>
        <w:t>Kala</w:t>
      </w:r>
      <w:r>
        <w:rPr>
          <w:rFonts w:cs="Times New Roman"/>
          <w:szCs w:val="24"/>
        </w:rPr>
        <w:t>ta</w:t>
      </w:r>
      <w:proofErr w:type="spellEnd"/>
      <w:r>
        <w:rPr>
          <w:rFonts w:eastAsiaTheme="minorEastAsia" w:cs="Times New Roman" w:hint="eastAsia"/>
          <w:szCs w:val="24"/>
        </w:rPr>
        <w:t xml:space="preserve">. </w:t>
      </w:r>
      <w:r w:rsidRPr="002704F4">
        <w:rPr>
          <w:rFonts w:cs="Times New Roman"/>
          <w:szCs w:val="24"/>
        </w:rPr>
        <w:t xml:space="preserve">The tracking index: A generalized parameter for </w:t>
      </w:r>
      <m:oMath>
        <m:r>
          <m:rPr>
            <m:sty m:val="p"/>
          </m:rPr>
          <w:rPr>
            <w:rFonts w:cs="Times New Roman"/>
            <w:szCs w:val="24"/>
          </w:rPr>
          <m:t>α-β</m:t>
        </m:r>
      </m:oMath>
      <w:r w:rsidRPr="002704F4">
        <w:rPr>
          <w:rFonts w:cs="Times New Roman"/>
          <w:szCs w:val="24"/>
        </w:rPr>
        <w:t xml:space="preserve"> and</w:t>
      </w:r>
      <m:oMath>
        <m:r>
          <m:rPr>
            <m:sty m:val="p"/>
          </m:rPr>
          <w:rPr>
            <w:rFonts w:ascii="Cambria Math" w:cs="Times New Roman"/>
            <w:szCs w:val="24"/>
          </w:rPr>
          <m:t xml:space="preserve"> </m:t>
        </m:r>
        <m:r>
          <m:rPr>
            <m:sty m:val="p"/>
          </m:rPr>
          <w:rPr>
            <w:rFonts w:cs="Times New Roman"/>
            <w:szCs w:val="24"/>
          </w:rPr>
          <m:t>α-β-γ</m:t>
        </m:r>
      </m:oMath>
      <w:r w:rsidRPr="002704F4">
        <w:rPr>
          <w:rFonts w:cs="Times New Roman"/>
          <w:szCs w:val="24"/>
        </w:rPr>
        <w:t xml:space="preserve"> target trackers IEEE Trans. on Aerospace and Electronics Systems, </w:t>
      </w:r>
      <w:r>
        <w:rPr>
          <w:rFonts w:eastAsiaTheme="minorEastAsia" w:cs="Times New Roman" w:hint="eastAsia"/>
          <w:szCs w:val="24"/>
        </w:rPr>
        <w:t>20(</w:t>
      </w:r>
      <w:r w:rsidRPr="002704F4">
        <w:rPr>
          <w:rFonts w:cs="Times New Roman"/>
          <w:szCs w:val="24"/>
        </w:rPr>
        <w:t>2</w:t>
      </w:r>
      <w:r>
        <w:rPr>
          <w:rFonts w:eastAsiaTheme="minorEastAsia" w:cs="Times New Roman" w:hint="eastAsia"/>
          <w:szCs w:val="24"/>
        </w:rPr>
        <w:t>)</w:t>
      </w:r>
      <w:r w:rsidRPr="002704F4">
        <w:rPr>
          <w:rFonts w:cs="Times New Roman"/>
          <w:szCs w:val="24"/>
        </w:rPr>
        <w:t>, 1984</w:t>
      </w:r>
      <w:r w:rsidRPr="002704F4">
        <w:rPr>
          <w:rFonts w:eastAsiaTheme="minorEastAsia" w:cs="Times New Roman"/>
          <w:szCs w:val="24"/>
        </w:rPr>
        <w:t>.</w:t>
      </w:r>
    </w:p>
  </w:endnote>
  <w:endnote w:id="106">
    <w:p w:rsidR="005A48E8" w:rsidRPr="002704F4" w:rsidRDefault="005A48E8" w:rsidP="00B96DC9">
      <w:pPr>
        <w:autoSpaceDE w:val="0"/>
        <w:autoSpaceDN w:val="0"/>
        <w:adjustRightInd w:val="0"/>
        <w:ind w:left="720" w:hangingChars="300" w:hanging="72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ab/>
      </w:r>
      <w:r>
        <w:rPr>
          <w:rFonts w:cs="Times New Roman"/>
          <w:kern w:val="0"/>
          <w:szCs w:val="24"/>
        </w:rPr>
        <w:t>J.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Eichhorn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and </w:t>
      </w:r>
      <w:r>
        <w:rPr>
          <w:rFonts w:cs="Times New Roman"/>
          <w:kern w:val="0"/>
          <w:szCs w:val="24"/>
        </w:rPr>
        <w:t>O.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kern w:val="0"/>
          <w:szCs w:val="24"/>
        </w:rPr>
        <w:t>Chapelle</w:t>
      </w:r>
      <w:proofErr w:type="spellEnd"/>
      <w:r w:rsidRPr="002704F4">
        <w:rPr>
          <w:rFonts w:cs="Times New Roman"/>
          <w:kern w:val="0"/>
          <w:szCs w:val="24"/>
        </w:rPr>
        <w:t>.</w:t>
      </w:r>
      <w:r w:rsidRPr="002704F4">
        <w:rPr>
          <w:rFonts w:eastAsiaTheme="minorEastAsia" w:cs="Times New Roman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Object categorization with SVM: kernels for local features. 2004.</w:t>
      </w:r>
    </w:p>
  </w:endnote>
  <w:endnote w:id="107">
    <w:p w:rsidR="005A48E8" w:rsidRPr="002704F4" w:rsidRDefault="005A48E8" w:rsidP="00DA67FE">
      <w:pPr>
        <w:pStyle w:val="af1"/>
        <w:ind w:left="480" w:hangingChars="200" w:hanging="48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 </w:t>
      </w:r>
      <w:r w:rsidRPr="002704F4">
        <w:rPr>
          <w:rFonts w:cs="Times New Roman"/>
          <w:kern w:val="0"/>
          <w:szCs w:val="24"/>
        </w:rPr>
        <w:t>http://www.vision.caltech.edu/Image_Datasets/Caltech101/</w:t>
      </w:r>
    </w:p>
  </w:endnote>
  <w:endnote w:id="108">
    <w:p w:rsidR="005A48E8" w:rsidRPr="002704F4" w:rsidRDefault="005A48E8" w:rsidP="00DA67FE">
      <w:pPr>
        <w:pStyle w:val="af1"/>
        <w:ind w:left="480" w:hangingChars="200" w:hanging="48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 </w:t>
      </w:r>
      <w:r w:rsidRPr="002704F4">
        <w:rPr>
          <w:rFonts w:cs="Times New Roman"/>
          <w:szCs w:val="24"/>
        </w:rPr>
        <w:t>http://vision.ucsd.edu/content/yale-face-database</w:t>
      </w:r>
    </w:p>
  </w:endnote>
  <w:endnote w:id="109">
    <w:p w:rsidR="005A48E8" w:rsidRPr="00195BE0" w:rsidRDefault="005A48E8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 </w:t>
      </w:r>
      <w:r>
        <w:rPr>
          <w:rFonts w:cs="Times New Roman"/>
          <w:kern w:val="0"/>
          <w:szCs w:val="24"/>
        </w:rPr>
        <w:t>A.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Mammeri</w:t>
      </w:r>
      <w:proofErr w:type="spellEnd"/>
      <w:r>
        <w:rPr>
          <w:rFonts w:cs="Times New Roman"/>
          <w:kern w:val="0"/>
          <w:szCs w:val="24"/>
        </w:rPr>
        <w:t>, A.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Boukerche</w:t>
      </w:r>
      <w:proofErr w:type="spellEnd"/>
      <w:r>
        <w:rPr>
          <w:rFonts w:cs="Times New Roman"/>
          <w:kern w:val="0"/>
          <w:szCs w:val="24"/>
        </w:rPr>
        <w:t>, J.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Fen</w:t>
      </w:r>
      <w:r>
        <w:rPr>
          <w:rFonts w:eastAsiaTheme="minorEastAsia" w:cs="Times New Roman" w:hint="eastAsia"/>
          <w:kern w:val="0"/>
          <w:szCs w:val="24"/>
        </w:rPr>
        <w:t>g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and </w:t>
      </w:r>
      <w:r>
        <w:rPr>
          <w:rFonts w:cs="Times New Roman"/>
          <w:kern w:val="0"/>
          <w:szCs w:val="24"/>
        </w:rPr>
        <w:t>R. Wan</w:t>
      </w:r>
      <w:r>
        <w:rPr>
          <w:rFonts w:eastAsiaTheme="minorEastAsia" w:cs="Times New Roman" w:hint="eastAsia"/>
          <w:kern w:val="0"/>
          <w:szCs w:val="24"/>
        </w:rPr>
        <w:t xml:space="preserve">g. </w:t>
      </w:r>
      <w:proofErr w:type="gramStart"/>
      <w:r w:rsidRPr="002704F4">
        <w:rPr>
          <w:rFonts w:cs="Times New Roman"/>
          <w:kern w:val="0"/>
          <w:szCs w:val="24"/>
        </w:rPr>
        <w:t xml:space="preserve">North-American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 xml:space="preserve">peed </w:t>
      </w:r>
      <w:r>
        <w:rPr>
          <w:rFonts w:eastAsiaTheme="minorEastAsia" w:cs="Times New Roman" w:hint="eastAsia"/>
          <w:kern w:val="0"/>
          <w:szCs w:val="24"/>
        </w:rPr>
        <w:t>l</w:t>
      </w:r>
      <w:r w:rsidRPr="002704F4">
        <w:rPr>
          <w:rFonts w:cs="Times New Roman"/>
          <w:kern w:val="0"/>
          <w:szCs w:val="24"/>
        </w:rPr>
        <w:t xml:space="preserve">imit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>ign</w:t>
      </w:r>
      <w:r>
        <w:rPr>
          <w:rFonts w:eastAsiaTheme="minorEastAsia" w:cs="Times New Roman" w:hint="eastAsia"/>
          <w:kern w:val="0"/>
          <w:szCs w:val="24"/>
        </w:rPr>
        <w:t xml:space="preserve"> d</w:t>
      </w:r>
      <w:r w:rsidRPr="002704F4">
        <w:rPr>
          <w:rFonts w:cs="Times New Roman"/>
          <w:kern w:val="0"/>
          <w:szCs w:val="24"/>
        </w:rPr>
        <w:t xml:space="preserve">etection and </w:t>
      </w:r>
      <w:r>
        <w:rPr>
          <w:rFonts w:eastAsiaTheme="minorEastAsia" w:cs="Times New Roman" w:hint="eastAsia"/>
          <w:kern w:val="0"/>
          <w:szCs w:val="24"/>
        </w:rPr>
        <w:t>r</w:t>
      </w:r>
      <w:r w:rsidRPr="002704F4">
        <w:rPr>
          <w:rFonts w:cs="Times New Roman"/>
          <w:kern w:val="0"/>
          <w:szCs w:val="24"/>
        </w:rPr>
        <w:t xml:space="preserve">ecognition for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 xml:space="preserve">mart </w:t>
      </w:r>
      <w:r>
        <w:rPr>
          <w:rFonts w:eastAsiaTheme="minorEastAsia" w:cs="Times New Roman" w:hint="eastAsia"/>
          <w:kern w:val="0"/>
          <w:szCs w:val="24"/>
        </w:rPr>
        <w:t>c</w:t>
      </w:r>
      <w:r w:rsidRPr="002704F4">
        <w:rPr>
          <w:rFonts w:cs="Times New Roman"/>
          <w:kern w:val="0"/>
          <w:szCs w:val="24"/>
        </w:rPr>
        <w:t>ars, 9th IEEE L</w:t>
      </w:r>
      <w:r>
        <w:rPr>
          <w:rFonts w:eastAsiaTheme="minorEastAsia" w:cs="Times New Roman" w:hint="eastAsia"/>
          <w:kern w:val="0"/>
          <w:szCs w:val="24"/>
        </w:rPr>
        <w:t xml:space="preserve">ocal </w:t>
      </w:r>
      <w:r w:rsidRPr="002704F4">
        <w:rPr>
          <w:rFonts w:cs="Times New Roman"/>
          <w:kern w:val="0"/>
          <w:szCs w:val="24"/>
        </w:rPr>
        <w:t>C</w:t>
      </w:r>
      <w:r>
        <w:rPr>
          <w:rFonts w:eastAsiaTheme="minorEastAsia" w:cs="Times New Roman" w:hint="eastAsia"/>
          <w:kern w:val="0"/>
          <w:szCs w:val="24"/>
        </w:rPr>
        <w:t xml:space="preserve">omputer </w:t>
      </w:r>
      <w:r w:rsidRPr="002704F4">
        <w:rPr>
          <w:rFonts w:cs="Times New Roman"/>
          <w:kern w:val="0"/>
          <w:szCs w:val="24"/>
        </w:rPr>
        <w:t>N</w:t>
      </w:r>
      <w:r>
        <w:rPr>
          <w:rFonts w:eastAsiaTheme="minorEastAsia" w:cs="Times New Roman" w:hint="eastAsia"/>
          <w:kern w:val="0"/>
          <w:szCs w:val="24"/>
        </w:rPr>
        <w:t>etwork,</w:t>
      </w:r>
      <w:r w:rsidRPr="002704F4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 xml:space="preserve">154-161, </w:t>
      </w:r>
      <w:r w:rsidRPr="002704F4">
        <w:rPr>
          <w:rFonts w:cs="Times New Roman"/>
          <w:kern w:val="0"/>
          <w:szCs w:val="24"/>
        </w:rPr>
        <w:t>2013</w:t>
      </w:r>
      <w:r>
        <w:rPr>
          <w:rFonts w:eastAsiaTheme="minorEastAsia" w:cs="Times New Roman" w:hint="eastAsia"/>
          <w:kern w:val="0"/>
          <w:szCs w:val="24"/>
        </w:rPr>
        <w:t>.</w:t>
      </w:r>
      <w:proofErr w:type="gramEnd"/>
    </w:p>
  </w:endnote>
  <w:endnote w:id="110">
    <w:p w:rsidR="005A48E8" w:rsidRPr="002704F4" w:rsidRDefault="005A48E8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J. </w:t>
      </w:r>
      <w:proofErr w:type="spellStart"/>
      <w:r w:rsidRPr="002704F4">
        <w:rPr>
          <w:rFonts w:cs="Times New Roman"/>
          <w:kern w:val="0"/>
          <w:szCs w:val="24"/>
        </w:rPr>
        <w:t>Stallkampa</w:t>
      </w:r>
      <w:proofErr w:type="spellEnd"/>
      <w:r w:rsidRPr="002704F4">
        <w:rPr>
          <w:rFonts w:cs="Times New Roman"/>
          <w:kern w:val="0"/>
          <w:szCs w:val="24"/>
        </w:rPr>
        <w:t xml:space="preserve">, M. </w:t>
      </w:r>
      <w:proofErr w:type="spellStart"/>
      <w:r w:rsidRPr="002704F4">
        <w:rPr>
          <w:rFonts w:cs="Times New Roman"/>
          <w:kern w:val="0"/>
          <w:szCs w:val="24"/>
        </w:rPr>
        <w:t>Schlipsinga</w:t>
      </w:r>
      <w:proofErr w:type="spellEnd"/>
      <w:r w:rsidRPr="002704F4">
        <w:rPr>
          <w:rFonts w:cs="Times New Roman"/>
          <w:kern w:val="0"/>
          <w:szCs w:val="24"/>
        </w:rPr>
        <w:t xml:space="preserve">, J. </w:t>
      </w:r>
      <w:proofErr w:type="spellStart"/>
      <w:r w:rsidRPr="002704F4">
        <w:rPr>
          <w:rFonts w:cs="Times New Roman"/>
          <w:kern w:val="0"/>
          <w:szCs w:val="24"/>
        </w:rPr>
        <w:t>Salm</w:t>
      </w:r>
      <w:r>
        <w:rPr>
          <w:rFonts w:cs="Times New Roman"/>
          <w:kern w:val="0"/>
          <w:szCs w:val="24"/>
        </w:rPr>
        <w:t>ena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and </w:t>
      </w:r>
      <w:r>
        <w:rPr>
          <w:rFonts w:cs="Times New Roman"/>
          <w:kern w:val="0"/>
          <w:szCs w:val="24"/>
        </w:rPr>
        <w:t xml:space="preserve">C. </w:t>
      </w:r>
      <w:proofErr w:type="spellStart"/>
      <w:r>
        <w:rPr>
          <w:rFonts w:cs="Times New Roman"/>
          <w:kern w:val="0"/>
          <w:szCs w:val="24"/>
        </w:rPr>
        <w:t>Igelb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>Man vs.</w:t>
      </w:r>
      <w:r w:rsidRPr="002704F4">
        <w:rPr>
          <w:rFonts w:eastAsiaTheme="minorEastAsia" w:cs="Times New Roman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Computer:</w:t>
      </w:r>
      <w:r w:rsidRPr="002704F4">
        <w:rPr>
          <w:rFonts w:eastAsiaTheme="minorEastAsia" w:cs="Times New Roman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Benchmarking Machine Learning Algorithms for Traffic Sign Recognition</w:t>
      </w:r>
    </w:p>
  </w:endnote>
  <w:endnote w:id="111">
    <w:p w:rsidR="005A48E8" w:rsidRPr="002704F4" w:rsidRDefault="005A48E8" w:rsidP="00DA67FE">
      <w:pPr>
        <w:ind w:left="600" w:hangingChars="250" w:hanging="600"/>
        <w:rPr>
          <w:rFonts w:cs="Times New Roman"/>
          <w:color w:val="000000" w:themeColor="text1"/>
          <w:szCs w:val="24"/>
        </w:rPr>
      </w:pPr>
      <w:r w:rsidRPr="002704F4">
        <w:rPr>
          <w:rStyle w:val="af5"/>
          <w:rFonts w:cs="Times New Roman"/>
          <w:color w:val="000000" w:themeColor="text1"/>
          <w:szCs w:val="24"/>
          <w:vertAlign w:val="baseline"/>
        </w:rPr>
        <w:t>[</w:t>
      </w:r>
      <w:r w:rsidRPr="002704F4">
        <w:rPr>
          <w:rStyle w:val="af5"/>
          <w:rFonts w:cs="Times New Roman"/>
          <w:color w:val="000000" w:themeColor="text1"/>
          <w:szCs w:val="24"/>
          <w:vertAlign w:val="baseline"/>
        </w:rPr>
        <w:endnoteRef/>
      </w:r>
      <w:r w:rsidRPr="002704F4">
        <w:rPr>
          <w:rStyle w:val="af5"/>
          <w:rFonts w:cs="Times New Roman"/>
          <w:color w:val="000000" w:themeColor="text1"/>
          <w:szCs w:val="24"/>
          <w:vertAlign w:val="baseline"/>
        </w:rPr>
        <w:t>]</w:t>
      </w:r>
      <w:r w:rsidRPr="002704F4">
        <w:rPr>
          <w:rFonts w:cs="Times New Roman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J.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proofErr w:type="spellStart"/>
      <w:r>
        <w:rPr>
          <w:rStyle w:val="reference-text"/>
          <w:rFonts w:cs="Times New Roman"/>
          <w:color w:val="000000" w:themeColor="text1"/>
          <w:szCs w:val="24"/>
        </w:rPr>
        <w:t>Matas</w:t>
      </w:r>
      <w:proofErr w:type="spellEnd"/>
      <w:r>
        <w:rPr>
          <w:rStyle w:val="reference-text"/>
          <w:rFonts w:cs="Times New Roman"/>
          <w:color w:val="000000" w:themeColor="text1"/>
          <w:szCs w:val="24"/>
        </w:rPr>
        <w:t>,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O.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Chum,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M.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Urban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and T.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proofErr w:type="spellStart"/>
      <w:r w:rsidRPr="002704F4">
        <w:rPr>
          <w:rStyle w:val="reference-text"/>
          <w:rFonts w:cs="Times New Roman"/>
          <w:color w:val="000000" w:themeColor="text1"/>
          <w:szCs w:val="24"/>
        </w:rPr>
        <w:t>Pajdla</w:t>
      </w:r>
      <w:proofErr w:type="spellEnd"/>
      <w:r w:rsidRPr="002704F4">
        <w:rPr>
          <w:rStyle w:val="reference-text"/>
          <w:rFonts w:cs="Times New Roman"/>
          <w:color w:val="000000" w:themeColor="text1"/>
          <w:szCs w:val="24"/>
        </w:rPr>
        <w:t xml:space="preserve">. </w:t>
      </w:r>
      <w:hyperlink r:id="rId3" w:history="1">
        <w:proofErr w:type="gramStart"/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>Robust wide baseline stereo from maximally stable extremal regions.</w:t>
        </w:r>
        <w:proofErr w:type="gramEnd"/>
      </w:hyperlink>
      <w:r w:rsidRPr="002704F4">
        <w:rPr>
          <w:rStyle w:val="reference-text"/>
          <w:rFonts w:cs="Times New Roman"/>
          <w:color w:val="000000" w:themeColor="text1"/>
          <w:szCs w:val="24"/>
        </w:rPr>
        <w:t xml:space="preserve"> Proc. of British Machine Vision 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>Computing</w:t>
      </w:r>
      <w:r w:rsidRPr="002704F4">
        <w:rPr>
          <w:rStyle w:val="reference-text"/>
          <w:rFonts w:cs="Times New Roman"/>
          <w:color w:val="000000" w:themeColor="text1"/>
          <w:szCs w:val="24"/>
        </w:rPr>
        <w:t xml:space="preserve">, 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>22(10): 761-767</w:t>
      </w:r>
      <w:r w:rsidRPr="002704F4">
        <w:rPr>
          <w:rStyle w:val="reference-text"/>
          <w:rFonts w:cs="Times New Roman"/>
          <w:color w:val="000000" w:themeColor="text1"/>
          <w:szCs w:val="24"/>
        </w:rPr>
        <w:t>, 200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>2</w:t>
      </w:r>
      <w:r w:rsidRPr="002704F4">
        <w:rPr>
          <w:rStyle w:val="reference-text"/>
          <w:rFonts w:cs="Times New Roman"/>
          <w:color w:val="000000" w:themeColor="text1"/>
          <w:szCs w:val="24"/>
        </w:rPr>
        <w:t>.</w:t>
      </w:r>
    </w:p>
  </w:endnote>
  <w:endnote w:id="112">
    <w:p w:rsidR="005A48E8" w:rsidRPr="002704F4" w:rsidRDefault="005A48E8" w:rsidP="00DA67FE">
      <w:pPr>
        <w:pStyle w:val="af1"/>
        <w:ind w:left="600" w:hangingChars="250" w:hanging="600"/>
        <w:jc w:val="both"/>
        <w:rPr>
          <w:rFonts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C.</w:t>
      </w:r>
      <w:r w:rsidRPr="002704F4">
        <w:rPr>
          <w:rFonts w:cs="Times New Roman"/>
          <w:kern w:val="0"/>
          <w:szCs w:val="24"/>
        </w:rPr>
        <w:t>Burges</w:t>
      </w:r>
      <w:proofErr w:type="spellEnd"/>
      <w:r w:rsidRPr="002704F4">
        <w:rPr>
          <w:rFonts w:cs="Times New Roman"/>
          <w:kern w:val="0"/>
          <w:szCs w:val="24"/>
        </w:rPr>
        <w:t xml:space="preserve">. A tutorial on support vector machines for pattern recognition. Data mining and knowledge discovery, </w:t>
      </w:r>
      <w:r>
        <w:rPr>
          <w:rFonts w:eastAsiaTheme="minorEastAsia" w:cs="Times New Roman" w:hint="eastAsia"/>
          <w:kern w:val="0"/>
          <w:szCs w:val="24"/>
        </w:rPr>
        <w:t>2(</w:t>
      </w:r>
      <w:r w:rsidRPr="002704F4">
        <w:rPr>
          <w:rFonts w:cs="Times New Roman"/>
          <w:kern w:val="0"/>
          <w:szCs w:val="24"/>
        </w:rPr>
        <w:t>2</w:t>
      </w:r>
      <w:r>
        <w:rPr>
          <w:rFonts w:eastAsiaTheme="minorEastAsia" w:cs="Times New Roman" w:hint="eastAsia"/>
          <w:kern w:val="0"/>
          <w:szCs w:val="24"/>
        </w:rPr>
        <w:t>):</w:t>
      </w:r>
      <w:r w:rsidRPr="002704F4">
        <w:rPr>
          <w:rFonts w:cs="Times New Roman"/>
          <w:kern w:val="0"/>
          <w:szCs w:val="24"/>
        </w:rPr>
        <w:t xml:space="preserve"> 121–167, 1998.</w:t>
      </w:r>
    </w:p>
  </w:endnote>
  <w:endnote w:id="113">
    <w:p w:rsidR="005A48E8" w:rsidRPr="00151EA6" w:rsidRDefault="005A48E8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proofErr w:type="gramStart"/>
      <w:r w:rsidRPr="00151EA6">
        <w:rPr>
          <w:rFonts w:eastAsiaTheme="minorEastAsia" w:hint="eastAsia"/>
        </w:rPr>
        <w:t>[</w:t>
      </w:r>
      <w:r w:rsidRPr="00151EA6">
        <w:rPr>
          <w:rStyle w:val="af5"/>
          <w:vertAlign w:val="baseline"/>
        </w:rPr>
        <w:endnoteRef/>
      </w:r>
      <w:r w:rsidRPr="00151EA6">
        <w:rPr>
          <w:rFonts w:eastAsiaTheme="minorEastAsia" w:hint="eastAsia"/>
        </w:rPr>
        <w:t>]</w:t>
      </w:r>
      <w:r>
        <w:rPr>
          <w:rFonts w:eastAsiaTheme="minorEastAsia" w:hint="eastAsia"/>
        </w:rPr>
        <w:t xml:space="preserve"> </w:t>
      </w:r>
      <w:r w:rsidRPr="002704F4">
        <w:rPr>
          <w:rFonts w:eastAsiaTheme="minorEastAsia" w:cs="Times New Roman"/>
          <w:kern w:val="0"/>
          <w:szCs w:val="24"/>
        </w:rPr>
        <w:t>F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>
        <w:rPr>
          <w:rFonts w:eastAsiaTheme="minorEastAsia" w:cs="Times New Roman"/>
          <w:kern w:val="0"/>
          <w:szCs w:val="24"/>
        </w:rPr>
        <w:t>Suard</w:t>
      </w:r>
      <w:proofErr w:type="spellEnd"/>
      <w:r>
        <w:rPr>
          <w:rFonts w:eastAsiaTheme="minorEastAsia" w:cs="Times New Roman"/>
          <w:kern w:val="0"/>
          <w:szCs w:val="24"/>
        </w:rPr>
        <w:t>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eastAsiaTheme="minorEastAsia" w:cs="Times New Roman"/>
          <w:kern w:val="0"/>
          <w:szCs w:val="24"/>
        </w:rPr>
        <w:t>A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>
        <w:rPr>
          <w:rFonts w:eastAsiaTheme="minorEastAsia" w:cs="Times New Roman"/>
          <w:kern w:val="0"/>
          <w:szCs w:val="24"/>
        </w:rPr>
        <w:t>Rakotomamonjy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and </w:t>
      </w:r>
      <w:r w:rsidRPr="002704F4">
        <w:rPr>
          <w:rFonts w:eastAsiaTheme="minorEastAsia" w:cs="Times New Roman"/>
          <w:kern w:val="0"/>
          <w:szCs w:val="24"/>
        </w:rPr>
        <w:t>A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 w:rsidRPr="002704F4">
        <w:rPr>
          <w:rFonts w:eastAsiaTheme="minorEastAsia" w:cs="Times New Roman"/>
          <w:kern w:val="0"/>
          <w:szCs w:val="24"/>
        </w:rPr>
        <w:t>Bensrhair</w:t>
      </w:r>
      <w:proofErr w:type="spellEnd"/>
      <w:r>
        <w:rPr>
          <w:rFonts w:eastAsiaTheme="minorEastAsia" w:cs="Times New Roman" w:hint="eastAsia"/>
          <w:kern w:val="0"/>
          <w:szCs w:val="24"/>
        </w:rPr>
        <w:t>.</w:t>
      </w:r>
      <w:proofErr w:type="gramEnd"/>
      <w:r w:rsidRPr="002704F4">
        <w:rPr>
          <w:rFonts w:eastAsiaTheme="minorEastAsia" w:cs="Times New Roman"/>
          <w:kern w:val="0"/>
          <w:szCs w:val="24"/>
        </w:rPr>
        <w:t xml:space="preserve"> Object </w:t>
      </w:r>
      <w:r>
        <w:rPr>
          <w:rFonts w:eastAsiaTheme="minorEastAsia" w:cs="Times New Roman" w:hint="eastAsia"/>
          <w:kern w:val="0"/>
          <w:szCs w:val="24"/>
        </w:rPr>
        <w:t>c</w:t>
      </w:r>
      <w:r w:rsidRPr="002704F4">
        <w:rPr>
          <w:rFonts w:eastAsiaTheme="minorEastAsia" w:cs="Times New Roman"/>
          <w:kern w:val="0"/>
          <w:szCs w:val="24"/>
        </w:rPr>
        <w:t xml:space="preserve">ategorization </w:t>
      </w:r>
      <w:r>
        <w:rPr>
          <w:rFonts w:eastAsiaTheme="minorEastAsia" w:cs="Times New Roman" w:hint="eastAsia"/>
          <w:kern w:val="0"/>
          <w:szCs w:val="24"/>
        </w:rPr>
        <w:t>u</w:t>
      </w:r>
      <w:r w:rsidRPr="002704F4">
        <w:rPr>
          <w:rFonts w:eastAsiaTheme="minorEastAsia" w:cs="Times New Roman"/>
          <w:kern w:val="0"/>
          <w:szCs w:val="24"/>
        </w:rPr>
        <w:t xml:space="preserve">sing Kernels </w:t>
      </w:r>
      <w:r>
        <w:rPr>
          <w:rFonts w:eastAsiaTheme="minorEastAsia" w:cs="Times New Roman" w:hint="eastAsia"/>
          <w:kern w:val="0"/>
          <w:szCs w:val="24"/>
        </w:rPr>
        <w:t>c</w:t>
      </w:r>
      <w:r w:rsidRPr="002704F4">
        <w:rPr>
          <w:rFonts w:eastAsiaTheme="minorEastAsia" w:cs="Times New Roman"/>
          <w:kern w:val="0"/>
          <w:szCs w:val="24"/>
        </w:rPr>
        <w:t xml:space="preserve">ombining </w:t>
      </w:r>
      <w:r>
        <w:rPr>
          <w:rFonts w:eastAsiaTheme="minorEastAsia" w:cs="Times New Roman" w:hint="eastAsia"/>
          <w:kern w:val="0"/>
          <w:szCs w:val="24"/>
        </w:rPr>
        <w:t>g</w:t>
      </w:r>
      <w:r w:rsidRPr="002704F4">
        <w:rPr>
          <w:rFonts w:eastAsiaTheme="minorEastAsia" w:cs="Times New Roman"/>
          <w:kern w:val="0"/>
          <w:szCs w:val="24"/>
        </w:rPr>
        <w:t xml:space="preserve">raphs and </w:t>
      </w:r>
      <w:r>
        <w:rPr>
          <w:rFonts w:eastAsiaTheme="minorEastAsia" w:cs="Times New Roman" w:hint="eastAsia"/>
          <w:kern w:val="0"/>
          <w:szCs w:val="24"/>
        </w:rPr>
        <w:t>h</w:t>
      </w:r>
      <w:r w:rsidRPr="002704F4">
        <w:rPr>
          <w:rFonts w:eastAsiaTheme="minorEastAsia" w:cs="Times New Roman"/>
          <w:kern w:val="0"/>
          <w:szCs w:val="24"/>
        </w:rPr>
        <w:t xml:space="preserve">istograms of </w:t>
      </w:r>
      <w:r>
        <w:rPr>
          <w:rFonts w:eastAsiaTheme="minorEastAsia" w:cs="Times New Roman" w:hint="eastAsia"/>
          <w:kern w:val="0"/>
          <w:szCs w:val="24"/>
        </w:rPr>
        <w:t>g</w:t>
      </w:r>
      <w:r>
        <w:rPr>
          <w:rFonts w:eastAsiaTheme="minorEastAsia" w:cs="Times New Roman"/>
          <w:kern w:val="0"/>
          <w:szCs w:val="24"/>
        </w:rPr>
        <w:t>radients. ICIAR (2)</w:t>
      </w:r>
      <w:r>
        <w:rPr>
          <w:rFonts w:eastAsiaTheme="minorEastAsia" w:cs="Times New Roman" w:hint="eastAsia"/>
          <w:kern w:val="0"/>
          <w:szCs w:val="24"/>
        </w:rPr>
        <w:t>:</w:t>
      </w:r>
      <w:r w:rsidRPr="002704F4">
        <w:rPr>
          <w:rFonts w:eastAsiaTheme="minorEastAsia" w:cs="Times New Roman"/>
          <w:kern w:val="0"/>
          <w:szCs w:val="24"/>
        </w:rPr>
        <w:t>23-34</w:t>
      </w:r>
      <w:r>
        <w:rPr>
          <w:rFonts w:eastAsiaTheme="minorEastAsia" w:cs="Times New Roman" w:hint="eastAsia"/>
          <w:kern w:val="0"/>
          <w:szCs w:val="24"/>
        </w:rPr>
        <w:t>, 2006.</w:t>
      </w:r>
    </w:p>
  </w:endnote>
  <w:endnote w:id="114">
    <w:p w:rsidR="005A48E8" w:rsidRPr="00271024" w:rsidRDefault="005A48E8" w:rsidP="00DA67FE">
      <w:pPr>
        <w:pStyle w:val="af1"/>
        <w:ind w:left="600" w:hangingChars="250" w:hanging="600"/>
        <w:jc w:val="both"/>
        <w:rPr>
          <w:rFonts w:eastAsiaTheme="minorEastAsia" w:cs="Times New Roman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Style w:val="af5"/>
          <w:rFonts w:eastAsiaTheme="minorEastAsia" w:cs="Times New Roman" w:hint="eastAsia"/>
          <w:szCs w:val="24"/>
          <w:vertAlign w:val="baseline"/>
        </w:rPr>
        <w:t xml:space="preserve"> </w:t>
      </w:r>
      <w:proofErr w:type="gramStart"/>
      <w:r>
        <w:rPr>
          <w:rFonts w:cs="Times New Roman"/>
          <w:color w:val="000000" w:themeColor="text1"/>
          <w:kern w:val="0"/>
          <w:szCs w:val="24"/>
        </w:rPr>
        <w:t>J.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>
        <w:rPr>
          <w:rFonts w:cs="Times New Roman"/>
          <w:color w:val="000000" w:themeColor="text1"/>
          <w:kern w:val="0"/>
          <w:szCs w:val="24"/>
        </w:rPr>
        <w:t>S.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proofErr w:type="spellStart"/>
      <w:r w:rsidRPr="002704F4">
        <w:rPr>
          <w:rFonts w:cs="Times New Roman"/>
          <w:color w:val="000000" w:themeColor="text1"/>
          <w:kern w:val="0"/>
          <w:szCs w:val="24"/>
        </w:rPr>
        <w:t>Beis</w:t>
      </w:r>
      <w:proofErr w:type="spellEnd"/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and </w:t>
      </w:r>
      <w:r>
        <w:rPr>
          <w:rFonts w:cs="Times New Roman"/>
          <w:color w:val="000000" w:themeColor="text1"/>
          <w:kern w:val="0"/>
          <w:szCs w:val="24"/>
        </w:rPr>
        <w:t>D.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>
        <w:rPr>
          <w:rFonts w:cs="Times New Roman"/>
          <w:color w:val="000000" w:themeColor="text1"/>
          <w:kern w:val="0"/>
          <w:szCs w:val="24"/>
        </w:rPr>
        <w:t>G.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 w:rsidRPr="002704F4">
        <w:rPr>
          <w:rFonts w:cs="Times New Roman"/>
          <w:color w:val="000000" w:themeColor="text1"/>
          <w:kern w:val="0"/>
          <w:szCs w:val="24"/>
        </w:rPr>
        <w:t>Lowe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.</w:t>
      </w:r>
      <w:proofErr w:type="gramEnd"/>
      <w:r>
        <w:rPr>
          <w:rFonts w:eastAsiaTheme="minorEastAsia" w:cs="Times New Roman" w:hint="eastAsia"/>
          <w:color w:val="000000" w:themeColor="text1"/>
          <w:kern w:val="0"/>
          <w:szCs w:val="24"/>
        </w:rPr>
        <w:t xml:space="preserve"> </w:t>
      </w:r>
      <w:r w:rsidRPr="002704F4">
        <w:rPr>
          <w:rFonts w:cs="Times New Roman"/>
          <w:color w:val="000000" w:themeColor="text1"/>
          <w:kern w:val="0"/>
          <w:szCs w:val="24"/>
        </w:rPr>
        <w:t>Shape indexing using approximate nearest</w:t>
      </w:r>
      <w:r w:rsidRPr="002704F4">
        <w:rPr>
          <w:rFonts w:eastAsiaTheme="minorEastAsia" w:cs="Times New Roman"/>
          <w:color w:val="000000" w:themeColor="text1"/>
          <w:kern w:val="0"/>
          <w:szCs w:val="24"/>
        </w:rPr>
        <w:t xml:space="preserve"> </w:t>
      </w:r>
      <w:r w:rsidRPr="002704F4">
        <w:rPr>
          <w:rFonts w:cs="Times New Roman"/>
          <w:color w:val="000000" w:themeColor="text1"/>
          <w:kern w:val="0"/>
          <w:szCs w:val="24"/>
        </w:rPr>
        <w:t xml:space="preserve">neighbor search in high-dimensional spaces. </w:t>
      </w:r>
      <w:proofErr w:type="gramStart"/>
      <w:r w:rsidRPr="002704F4">
        <w:rPr>
          <w:rFonts w:cs="Times New Roman"/>
          <w:color w:val="000000" w:themeColor="text1"/>
          <w:kern w:val="0"/>
          <w:szCs w:val="24"/>
        </w:rPr>
        <w:t xml:space="preserve">Computer Vision and Pattern Recognition, </w:t>
      </w:r>
      <w:r>
        <w:rPr>
          <w:rFonts w:cs="Times New Roman"/>
          <w:color w:val="000000" w:themeColor="text1"/>
          <w:kern w:val="0"/>
          <w:szCs w:val="24"/>
        </w:rPr>
        <w:t>pages 1000–1006</w:t>
      </w:r>
      <w:r>
        <w:rPr>
          <w:rFonts w:eastAsiaTheme="minorEastAsia" w:cs="Times New Roman" w:hint="eastAsia"/>
          <w:color w:val="000000" w:themeColor="text1"/>
          <w:kern w:val="0"/>
          <w:szCs w:val="24"/>
        </w:rPr>
        <w:t>, 1997.</w:t>
      </w:r>
      <w:proofErr w:type="gramEnd"/>
    </w:p>
  </w:endnote>
  <w:endnote w:id="115">
    <w:p w:rsidR="005A48E8" w:rsidRPr="002704F4" w:rsidRDefault="005A48E8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Style w:val="af5"/>
          <w:rFonts w:eastAsiaTheme="minorEastAsia" w:cs="Times New Roman" w:hint="eastAsia"/>
          <w:szCs w:val="24"/>
          <w:vertAlign w:val="baseline"/>
        </w:rPr>
        <w:t xml:space="preserve"> </w:t>
      </w:r>
      <w:r>
        <w:rPr>
          <w:rFonts w:cs="Times New Roman"/>
          <w:kern w:val="0"/>
          <w:szCs w:val="24"/>
        </w:rPr>
        <w:t>L.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spellStart"/>
      <w:r>
        <w:rPr>
          <w:rFonts w:cs="Times New Roman"/>
          <w:kern w:val="0"/>
          <w:szCs w:val="24"/>
        </w:rPr>
        <w:t>Breiman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>Random forests</w:t>
      </w:r>
      <w:r w:rsidRPr="002704F4">
        <w:rPr>
          <w:rFonts w:eastAsiaTheme="minorEastAsia" w:cs="Times New Roman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Machine learning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proofErr w:type="gramStart"/>
      <w:r>
        <w:rPr>
          <w:rFonts w:eastAsiaTheme="minorEastAsia" w:cs="Times New Roman" w:hint="eastAsia"/>
          <w:kern w:val="0"/>
          <w:szCs w:val="24"/>
        </w:rPr>
        <w:t>Kluwer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Academic Publishers.</w:t>
      </w:r>
      <w:proofErr w:type="gramEnd"/>
      <w:r w:rsidRPr="002704F4">
        <w:rPr>
          <w:rFonts w:cs="Times New Roman"/>
          <w:kern w:val="0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>45(</w:t>
      </w:r>
      <w:r w:rsidRPr="002704F4">
        <w:rPr>
          <w:rFonts w:cs="Times New Roman"/>
          <w:kern w:val="0"/>
          <w:szCs w:val="24"/>
        </w:rPr>
        <w:t>1</w:t>
      </w:r>
      <w:r>
        <w:rPr>
          <w:rFonts w:eastAsiaTheme="minorEastAsia" w:cs="Times New Roman" w:hint="eastAsia"/>
          <w:kern w:val="0"/>
          <w:szCs w:val="24"/>
        </w:rPr>
        <w:t>):</w:t>
      </w:r>
      <w:r w:rsidRPr="002704F4">
        <w:rPr>
          <w:rFonts w:cs="Times New Roman"/>
          <w:kern w:val="0"/>
          <w:szCs w:val="24"/>
        </w:rPr>
        <w:t xml:space="preserve"> 5</w:t>
      </w:r>
      <w:r>
        <w:rPr>
          <w:rFonts w:eastAsiaTheme="minorEastAsia" w:cs="Times New Roman" w:hint="eastAsia"/>
          <w:kern w:val="0"/>
          <w:szCs w:val="24"/>
        </w:rPr>
        <w:t>-</w:t>
      </w:r>
      <w:r w:rsidRPr="002704F4">
        <w:rPr>
          <w:rFonts w:cs="Times New Roman"/>
          <w:kern w:val="0"/>
          <w:szCs w:val="24"/>
        </w:rPr>
        <w:t>32, 2001.</w:t>
      </w:r>
    </w:p>
  </w:endnote>
  <w:endnote w:id="116">
    <w:p w:rsidR="005A48E8" w:rsidRPr="002704F4" w:rsidRDefault="005A48E8" w:rsidP="00DA67FE">
      <w:pPr>
        <w:autoSpaceDE w:val="0"/>
        <w:autoSpaceDN w:val="0"/>
        <w:adjustRightInd w:val="0"/>
        <w:ind w:left="600" w:hangingChars="250" w:hanging="60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proofErr w:type="gramStart"/>
      <w:r>
        <w:rPr>
          <w:rFonts w:cs="Times New Roman"/>
          <w:kern w:val="0"/>
          <w:szCs w:val="24"/>
        </w:rPr>
        <w:t>T.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>Ho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r w:rsidRPr="002704F4">
        <w:rPr>
          <w:rFonts w:cs="Times New Roman"/>
          <w:kern w:val="0"/>
          <w:szCs w:val="24"/>
        </w:rPr>
        <w:t>Random decision forests.</w:t>
      </w:r>
      <w:proofErr w:type="gramEnd"/>
      <w:r>
        <w:rPr>
          <w:rFonts w:eastAsiaTheme="minorEastAsia" w:cs="Times New Roman" w:hint="eastAsia"/>
          <w:kern w:val="0"/>
          <w:szCs w:val="24"/>
        </w:rPr>
        <w:t xml:space="preserve"> Document Analysis and Recognition, Proceedings of 3</w:t>
      </w:r>
      <w:r w:rsidRPr="002B2E2C">
        <w:rPr>
          <w:rFonts w:eastAsiaTheme="minorEastAsia" w:cs="Times New Roman" w:hint="eastAsia"/>
          <w:kern w:val="0"/>
          <w:szCs w:val="24"/>
          <w:vertAlign w:val="superscript"/>
        </w:rPr>
        <w:t>rd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eastAsiaTheme="minorEastAsia" w:cs="Times New Roman"/>
          <w:kern w:val="0"/>
          <w:szCs w:val="24"/>
        </w:rPr>
        <w:t>international</w:t>
      </w:r>
      <w:r>
        <w:rPr>
          <w:rFonts w:eastAsiaTheme="minorEastAsia" w:cs="Times New Roman" w:hint="eastAsia"/>
          <w:kern w:val="0"/>
          <w:szCs w:val="24"/>
        </w:rPr>
        <w:t xml:space="preserve"> Conference on </w:t>
      </w:r>
      <w:proofErr w:type="spellStart"/>
      <w:r>
        <w:rPr>
          <w:rFonts w:eastAsiaTheme="minorEastAsia" w:cs="Times New Roman" w:hint="eastAsia"/>
          <w:kern w:val="0"/>
          <w:szCs w:val="24"/>
        </w:rPr>
        <w:t>vol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1,</w:t>
      </w:r>
      <w:r w:rsidRPr="002704F4">
        <w:rPr>
          <w:rFonts w:cs="Times New Roman"/>
          <w:kern w:val="0"/>
          <w:szCs w:val="24"/>
        </w:rPr>
        <w:t xml:space="preserve"> 278</w:t>
      </w:r>
      <w:r>
        <w:rPr>
          <w:rFonts w:eastAsiaTheme="minorEastAsia" w:cs="Times New Roman" w:hint="eastAsia"/>
          <w:kern w:val="0"/>
          <w:szCs w:val="24"/>
        </w:rPr>
        <w:t xml:space="preserve">-282, Aug </w:t>
      </w:r>
      <w:r w:rsidRPr="002704F4">
        <w:rPr>
          <w:rFonts w:cs="Times New Roman"/>
          <w:kern w:val="0"/>
          <w:szCs w:val="24"/>
        </w:rPr>
        <w:t>1995.</w:t>
      </w:r>
    </w:p>
  </w:endnote>
  <w:endnote w:id="117">
    <w:p w:rsidR="005A48E8" w:rsidRPr="009E395D" w:rsidRDefault="005A48E8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b/>
          <w:bCs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 w:rsidRPr="003C1720">
        <w:rPr>
          <w:rFonts w:cs="Times New Roman"/>
          <w:bCs/>
          <w:kern w:val="0"/>
          <w:szCs w:val="24"/>
        </w:rPr>
        <w:t>F</w:t>
      </w:r>
      <w:r w:rsidRPr="003C1720">
        <w:rPr>
          <w:rFonts w:eastAsiaTheme="minorEastAsia" w:cs="Times New Roman" w:hint="eastAsia"/>
          <w:bCs/>
          <w:kern w:val="0"/>
          <w:szCs w:val="24"/>
        </w:rPr>
        <w:t>.</w:t>
      </w:r>
      <w:r>
        <w:rPr>
          <w:rFonts w:eastAsiaTheme="minorEastAsia" w:cs="Times New Roman" w:hint="eastAsia"/>
          <w:bCs/>
          <w:kern w:val="0"/>
          <w:szCs w:val="24"/>
        </w:rPr>
        <w:t xml:space="preserve"> </w:t>
      </w:r>
      <w:proofErr w:type="spellStart"/>
      <w:r w:rsidRPr="003C1720">
        <w:rPr>
          <w:rFonts w:cs="Times New Roman"/>
          <w:bCs/>
          <w:kern w:val="0"/>
          <w:szCs w:val="24"/>
        </w:rPr>
        <w:t>Zaklouta</w:t>
      </w:r>
      <w:proofErr w:type="spellEnd"/>
      <w:r w:rsidRPr="003C1720">
        <w:rPr>
          <w:rFonts w:eastAsiaTheme="minorEastAsia" w:cs="Times New Roman" w:hint="eastAsia"/>
          <w:bCs/>
          <w:kern w:val="0"/>
          <w:szCs w:val="24"/>
        </w:rPr>
        <w:t>.</w:t>
      </w:r>
      <w:r>
        <w:rPr>
          <w:rFonts w:eastAsiaTheme="minorEastAsia" w:cs="Times New Roman" w:hint="eastAsia"/>
          <w:b/>
          <w:bCs/>
          <w:kern w:val="0"/>
          <w:szCs w:val="24"/>
        </w:rPr>
        <w:t xml:space="preserve"> </w:t>
      </w:r>
      <w:proofErr w:type="gramStart"/>
      <w:r w:rsidRPr="002704F4">
        <w:rPr>
          <w:rFonts w:cs="Times New Roman"/>
          <w:bCs/>
          <w:color w:val="000000" w:themeColor="text1"/>
          <w:kern w:val="0"/>
          <w:szCs w:val="24"/>
        </w:rPr>
        <w:t xml:space="preserve">Multiclass 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>o</w:t>
      </w:r>
      <w:r w:rsidRPr="002704F4">
        <w:rPr>
          <w:rFonts w:cs="Times New Roman"/>
          <w:bCs/>
          <w:color w:val="000000" w:themeColor="text1"/>
          <w:kern w:val="0"/>
          <w:szCs w:val="24"/>
        </w:rPr>
        <w:t xml:space="preserve">bject 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>r</w:t>
      </w:r>
      <w:r w:rsidRPr="002704F4">
        <w:rPr>
          <w:rFonts w:cs="Times New Roman"/>
          <w:bCs/>
          <w:color w:val="000000" w:themeColor="text1"/>
          <w:kern w:val="0"/>
          <w:szCs w:val="24"/>
        </w:rPr>
        <w:t xml:space="preserve">ecognition for 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>d</w:t>
      </w:r>
      <w:r w:rsidRPr="002704F4">
        <w:rPr>
          <w:rFonts w:cs="Times New Roman"/>
          <w:bCs/>
          <w:color w:val="000000" w:themeColor="text1"/>
          <w:kern w:val="0"/>
          <w:szCs w:val="24"/>
        </w:rPr>
        <w:t xml:space="preserve">riving 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>a</w:t>
      </w:r>
      <w:r w:rsidRPr="002704F4">
        <w:rPr>
          <w:rFonts w:cs="Times New Roman"/>
          <w:bCs/>
          <w:color w:val="000000" w:themeColor="text1"/>
          <w:kern w:val="0"/>
          <w:szCs w:val="24"/>
        </w:rPr>
        <w:t>ssistance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 xml:space="preserve"> s</w:t>
      </w:r>
      <w:r w:rsidRPr="002704F4">
        <w:rPr>
          <w:rFonts w:cs="Times New Roman"/>
          <w:bCs/>
          <w:color w:val="000000" w:themeColor="text1"/>
          <w:kern w:val="0"/>
          <w:szCs w:val="24"/>
        </w:rPr>
        <w:t xml:space="preserve">ystems and 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>v</w:t>
      </w:r>
      <w:r w:rsidRPr="002704F4">
        <w:rPr>
          <w:rFonts w:cs="Times New Roman"/>
          <w:bCs/>
          <w:color w:val="000000" w:themeColor="text1"/>
          <w:kern w:val="0"/>
          <w:szCs w:val="24"/>
        </w:rPr>
        <w:t xml:space="preserve">ideo 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>s</w:t>
      </w:r>
      <w:r w:rsidRPr="002704F4">
        <w:rPr>
          <w:rFonts w:cs="Times New Roman"/>
          <w:bCs/>
          <w:color w:val="000000" w:themeColor="text1"/>
          <w:kern w:val="0"/>
          <w:szCs w:val="24"/>
        </w:rPr>
        <w:t>urveillance</w:t>
      </w:r>
      <w:r>
        <w:rPr>
          <w:rFonts w:eastAsiaTheme="minorEastAsia" w:cs="Times New Roman" w:hint="eastAsia"/>
          <w:bCs/>
          <w:color w:val="000000" w:themeColor="text1"/>
          <w:kern w:val="0"/>
          <w:szCs w:val="24"/>
        </w:rPr>
        <w:t>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Dec</w:t>
      </w:r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2011</w:t>
      </w:r>
      <w:r>
        <w:rPr>
          <w:rFonts w:eastAsiaTheme="minorEastAsia" w:cs="Times New Roman" w:hint="eastAsia"/>
          <w:kern w:val="0"/>
          <w:szCs w:val="24"/>
        </w:rPr>
        <w:t>.</w:t>
      </w:r>
      <w:proofErr w:type="gramEnd"/>
    </w:p>
  </w:endnote>
  <w:endnote w:id="118">
    <w:p w:rsidR="005A48E8" w:rsidRPr="002704F4" w:rsidRDefault="005A48E8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szCs w:val="24"/>
        </w:rPr>
      </w:pPr>
      <w:proofErr w:type="gramStart"/>
      <w:r w:rsidRPr="002704F4">
        <w:rPr>
          <w:rFonts w:eastAsiaTheme="minorEastAsia" w:cs="Times New Roman"/>
          <w:color w:val="231F20"/>
          <w:kern w:val="0"/>
          <w:szCs w:val="24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>
        <w:rPr>
          <w:rFonts w:eastAsiaTheme="minorEastAsia" w:cs="Times New Roman"/>
          <w:color w:val="231F20"/>
          <w:kern w:val="0"/>
          <w:szCs w:val="24"/>
        </w:rPr>
        <w:t>]</w:t>
      </w:r>
      <w:r>
        <w:rPr>
          <w:rFonts w:eastAsiaTheme="minorEastAsia" w:cs="Times New Roman" w:hint="eastAsia"/>
          <w:color w:val="231F20"/>
          <w:kern w:val="0"/>
          <w:szCs w:val="24"/>
        </w:rPr>
        <w:t xml:space="preserve"> </w:t>
      </w:r>
      <w:r w:rsidRPr="002704F4">
        <w:rPr>
          <w:rFonts w:eastAsiaTheme="minorEastAsia" w:cs="Times New Roman"/>
          <w:color w:val="231F20"/>
          <w:kern w:val="0"/>
          <w:szCs w:val="24"/>
        </w:rPr>
        <w:t>T</w:t>
      </w:r>
      <w:r>
        <w:rPr>
          <w:rFonts w:eastAsiaTheme="minorEastAsia" w:cs="Times New Roman" w:hint="eastAsia"/>
          <w:color w:val="231F20"/>
          <w:kern w:val="0"/>
          <w:szCs w:val="24"/>
        </w:rPr>
        <w:t xml:space="preserve">. </w:t>
      </w:r>
      <w:proofErr w:type="spellStart"/>
      <w:r>
        <w:rPr>
          <w:rFonts w:eastAsiaTheme="minorEastAsia" w:cs="Times New Roman"/>
          <w:color w:val="231F20"/>
          <w:kern w:val="0"/>
          <w:szCs w:val="24"/>
        </w:rPr>
        <w:t>Gritti</w:t>
      </w:r>
      <w:proofErr w:type="spellEnd"/>
      <w:r>
        <w:rPr>
          <w:rFonts w:eastAsiaTheme="minorEastAsia" w:cs="Times New Roman"/>
          <w:color w:val="231F20"/>
          <w:kern w:val="0"/>
          <w:szCs w:val="24"/>
        </w:rPr>
        <w:t>,</w:t>
      </w:r>
      <w:r>
        <w:rPr>
          <w:rFonts w:eastAsiaTheme="minorEastAsia" w:cs="Times New Roman" w:hint="eastAsia"/>
          <w:color w:val="231F20"/>
          <w:kern w:val="0"/>
          <w:szCs w:val="24"/>
        </w:rPr>
        <w:t xml:space="preserve"> </w:t>
      </w:r>
      <w:r w:rsidRPr="002704F4">
        <w:rPr>
          <w:rFonts w:eastAsiaTheme="minorEastAsia" w:cs="Times New Roman"/>
          <w:color w:val="231F20"/>
          <w:kern w:val="0"/>
          <w:szCs w:val="24"/>
        </w:rPr>
        <w:t>C</w:t>
      </w:r>
      <w:r>
        <w:rPr>
          <w:rFonts w:eastAsiaTheme="minorEastAsia" w:cs="Times New Roman" w:hint="eastAsia"/>
          <w:color w:val="231F20"/>
          <w:kern w:val="0"/>
          <w:szCs w:val="24"/>
        </w:rPr>
        <w:t>.</w:t>
      </w:r>
      <w:r>
        <w:rPr>
          <w:rFonts w:eastAsiaTheme="minorEastAsia" w:cs="Times New Roman"/>
          <w:color w:val="231F20"/>
          <w:kern w:val="0"/>
          <w:szCs w:val="24"/>
        </w:rPr>
        <w:t xml:space="preserve"> Shan,</w:t>
      </w:r>
      <w:r>
        <w:rPr>
          <w:rFonts w:eastAsiaTheme="minorEastAsia" w:cs="Times New Roman" w:hint="eastAsia"/>
          <w:color w:val="231F20"/>
          <w:kern w:val="0"/>
          <w:szCs w:val="24"/>
        </w:rPr>
        <w:t xml:space="preserve"> </w:t>
      </w:r>
      <w:r w:rsidRPr="002704F4">
        <w:rPr>
          <w:rFonts w:eastAsiaTheme="minorEastAsia" w:cs="Times New Roman"/>
          <w:color w:val="231F20"/>
          <w:kern w:val="0"/>
          <w:szCs w:val="24"/>
        </w:rPr>
        <w:t>V</w:t>
      </w:r>
      <w:r>
        <w:rPr>
          <w:rFonts w:eastAsiaTheme="minorEastAsia" w:cs="Times New Roman" w:hint="eastAsia"/>
          <w:color w:val="231F20"/>
          <w:kern w:val="0"/>
          <w:szCs w:val="24"/>
        </w:rPr>
        <w:t xml:space="preserve">. </w:t>
      </w:r>
      <w:r>
        <w:rPr>
          <w:rFonts w:eastAsiaTheme="minorEastAsia" w:cs="Times New Roman"/>
          <w:color w:val="231F20"/>
          <w:kern w:val="0"/>
          <w:szCs w:val="24"/>
        </w:rPr>
        <w:t>Jeanne</w:t>
      </w:r>
      <w:r>
        <w:rPr>
          <w:rFonts w:eastAsiaTheme="minorEastAsia" w:cs="Times New Roman" w:hint="eastAsia"/>
          <w:color w:val="231F20"/>
          <w:kern w:val="0"/>
          <w:szCs w:val="24"/>
        </w:rPr>
        <w:t xml:space="preserve"> and </w:t>
      </w:r>
      <w:r w:rsidRPr="002704F4">
        <w:rPr>
          <w:rFonts w:eastAsiaTheme="minorEastAsia" w:cs="Times New Roman"/>
          <w:color w:val="231F20"/>
          <w:kern w:val="0"/>
          <w:szCs w:val="24"/>
        </w:rPr>
        <w:t>R</w:t>
      </w:r>
      <w:r>
        <w:rPr>
          <w:rFonts w:eastAsiaTheme="minorEastAsia" w:cs="Times New Roman" w:hint="eastAsia"/>
          <w:color w:val="231F20"/>
          <w:kern w:val="0"/>
          <w:szCs w:val="24"/>
        </w:rPr>
        <w:t xml:space="preserve">. </w:t>
      </w:r>
      <w:proofErr w:type="spellStart"/>
      <w:r w:rsidRPr="002704F4">
        <w:rPr>
          <w:rFonts w:eastAsiaTheme="minorEastAsia" w:cs="Times New Roman"/>
          <w:color w:val="231F20"/>
          <w:kern w:val="0"/>
          <w:szCs w:val="24"/>
        </w:rPr>
        <w:t>Braspenning</w:t>
      </w:r>
      <w:proofErr w:type="spellEnd"/>
      <w:r>
        <w:rPr>
          <w:rFonts w:eastAsiaTheme="minorEastAsia" w:cs="Times New Roman" w:hint="eastAsia"/>
          <w:color w:val="231F20"/>
          <w:kern w:val="0"/>
          <w:szCs w:val="24"/>
        </w:rPr>
        <w:t>.</w:t>
      </w:r>
      <w:proofErr w:type="gramEnd"/>
      <w:r>
        <w:rPr>
          <w:rFonts w:eastAsiaTheme="minorEastAsia" w:cs="Times New Roman" w:hint="eastAsia"/>
          <w:color w:val="231F20"/>
          <w:kern w:val="0"/>
          <w:szCs w:val="24"/>
        </w:rPr>
        <w:t xml:space="preserve"> </w:t>
      </w:r>
      <w:r w:rsidRPr="002704F4">
        <w:rPr>
          <w:rFonts w:eastAsiaTheme="minorEastAsia" w:cs="Times New Roman"/>
          <w:bCs/>
          <w:color w:val="231F20"/>
          <w:kern w:val="0"/>
          <w:szCs w:val="24"/>
        </w:rPr>
        <w:t xml:space="preserve">Local Features based Facial Expression Recognition with Face Registration Errors </w:t>
      </w:r>
      <w:hyperlink r:id="rId4" w:history="1"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>Automa</w:t>
        </w:r>
        <w:r>
          <w:rPr>
            <w:rStyle w:val="a9"/>
            <w:rFonts w:cs="Times New Roman"/>
            <w:color w:val="000000" w:themeColor="text1"/>
            <w:szCs w:val="24"/>
            <w:u w:val="none"/>
          </w:rPr>
          <w:t>tic Face &amp; Gesture Recognition,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 xml:space="preserve"> 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>8th IEEE International Conference on</w:t>
        </w:r>
      </w:hyperlink>
      <w:r>
        <w:rPr>
          <w:rFonts w:eastAsiaTheme="minorEastAsia" w:cs="Times New Roman" w:hint="eastAsia"/>
          <w:color w:val="000000" w:themeColor="text1"/>
          <w:szCs w:val="24"/>
        </w:rPr>
        <w:t xml:space="preserve"> 17-19, </w:t>
      </w:r>
      <w:r>
        <w:rPr>
          <w:rFonts w:cs="Times New Roman"/>
          <w:szCs w:val="24"/>
        </w:rPr>
        <w:t>Sep</w:t>
      </w:r>
      <w:r>
        <w:rPr>
          <w:rFonts w:eastAsiaTheme="minorEastAsia" w:cs="Times New Roman" w:hint="eastAsia"/>
          <w:szCs w:val="24"/>
        </w:rPr>
        <w:t xml:space="preserve">t. </w:t>
      </w:r>
      <w:r w:rsidRPr="002704F4">
        <w:rPr>
          <w:rFonts w:cs="Times New Roman"/>
          <w:szCs w:val="24"/>
        </w:rPr>
        <w:t>2008</w:t>
      </w:r>
      <w:r>
        <w:rPr>
          <w:rFonts w:eastAsiaTheme="minorEastAsia" w:cs="Times New Roman" w:hint="eastAsia"/>
          <w:szCs w:val="24"/>
        </w:rPr>
        <w:t>.</w:t>
      </w:r>
      <w:r w:rsidRPr="002704F4">
        <w:rPr>
          <w:rFonts w:eastAsiaTheme="minorEastAsia" w:cs="Times New Roman"/>
          <w:bCs/>
          <w:color w:val="000000" w:themeColor="text1"/>
          <w:kern w:val="0"/>
          <w:szCs w:val="24"/>
        </w:rPr>
        <w:t xml:space="preserve"> </w:t>
      </w:r>
      <w:r w:rsidRPr="002704F4">
        <w:rPr>
          <w:rFonts w:eastAsiaTheme="minorEastAsia" w:cs="Times New Roman"/>
          <w:bCs/>
          <w:color w:val="231F20"/>
          <w:kern w:val="0"/>
          <w:szCs w:val="24"/>
        </w:rPr>
        <w:t xml:space="preserve">  </w:t>
      </w:r>
    </w:p>
  </w:endnote>
  <w:endnote w:id="119">
    <w:p w:rsidR="005A48E8" w:rsidRPr="002704F4" w:rsidRDefault="005A48E8" w:rsidP="00DA67FE">
      <w:pPr>
        <w:autoSpaceDE w:val="0"/>
        <w:autoSpaceDN w:val="0"/>
        <w:adjustRightInd w:val="0"/>
        <w:ind w:left="480" w:hangingChars="200" w:hanging="480"/>
        <w:rPr>
          <w:rFonts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http://svmlight.joachims.org/</w:t>
      </w:r>
    </w:p>
  </w:endnote>
  <w:endnote w:id="120">
    <w:p w:rsidR="005A48E8" w:rsidRPr="00271024" w:rsidRDefault="005A48E8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 xml:space="preserve">J. </w:t>
      </w:r>
      <w:proofErr w:type="spellStart"/>
      <w:r w:rsidRPr="002704F4">
        <w:rPr>
          <w:rFonts w:cs="Times New Roman"/>
          <w:kern w:val="0"/>
          <w:szCs w:val="24"/>
        </w:rPr>
        <w:t>Stallkamp</w:t>
      </w:r>
      <w:proofErr w:type="spellEnd"/>
      <w:r w:rsidRPr="002704F4">
        <w:rPr>
          <w:rFonts w:cs="Times New Roman"/>
          <w:kern w:val="0"/>
          <w:szCs w:val="24"/>
        </w:rPr>
        <w:t xml:space="preserve">, M. </w:t>
      </w:r>
      <w:proofErr w:type="spellStart"/>
      <w:r w:rsidRPr="002704F4">
        <w:rPr>
          <w:rFonts w:cs="Times New Roman"/>
          <w:kern w:val="0"/>
          <w:szCs w:val="24"/>
        </w:rPr>
        <w:t>Sch</w:t>
      </w:r>
      <w:r>
        <w:rPr>
          <w:rFonts w:cs="Times New Roman"/>
          <w:kern w:val="0"/>
          <w:szCs w:val="24"/>
        </w:rPr>
        <w:t>lipsing</w:t>
      </w:r>
      <w:proofErr w:type="spellEnd"/>
      <w:r>
        <w:rPr>
          <w:rFonts w:cs="Times New Roman"/>
          <w:kern w:val="0"/>
          <w:szCs w:val="24"/>
        </w:rPr>
        <w:t xml:space="preserve">, J. </w:t>
      </w:r>
      <w:proofErr w:type="spellStart"/>
      <w:r>
        <w:rPr>
          <w:rFonts w:cs="Times New Roman"/>
          <w:kern w:val="0"/>
          <w:szCs w:val="24"/>
        </w:rPr>
        <w:t>Salmen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</w:t>
      </w:r>
      <w:r>
        <w:rPr>
          <w:rFonts w:cs="Times New Roman"/>
          <w:kern w:val="0"/>
          <w:szCs w:val="24"/>
        </w:rPr>
        <w:t xml:space="preserve">and C. </w:t>
      </w:r>
      <w:proofErr w:type="spellStart"/>
      <w:r>
        <w:rPr>
          <w:rFonts w:cs="Times New Roman"/>
          <w:kern w:val="0"/>
          <w:szCs w:val="24"/>
        </w:rPr>
        <w:t>Igel</w:t>
      </w:r>
      <w:proofErr w:type="spellEnd"/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The German Traffic Sign Recognition Benchmark: A multiclass classificati</w:t>
      </w:r>
      <w:r>
        <w:rPr>
          <w:rFonts w:cs="Times New Roman"/>
          <w:kern w:val="0"/>
          <w:szCs w:val="24"/>
        </w:rPr>
        <w:t>on competition.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proofErr w:type="gramStart"/>
      <w:r w:rsidRPr="002704F4">
        <w:rPr>
          <w:rFonts w:cs="Times New Roman"/>
          <w:kern w:val="0"/>
          <w:szCs w:val="24"/>
        </w:rPr>
        <w:t>In International Joint Conference on Neural Networks, 2011</w:t>
      </w:r>
      <w:r>
        <w:rPr>
          <w:rFonts w:eastAsiaTheme="minorEastAsia" w:cs="Times New Roman" w:hint="eastAsia"/>
          <w:kern w:val="0"/>
          <w:szCs w:val="24"/>
        </w:rPr>
        <w:t>.</w:t>
      </w:r>
      <w:proofErr w:type="gramEnd"/>
    </w:p>
  </w:endnote>
  <w:endnote w:id="121">
    <w:p w:rsidR="005A48E8" w:rsidRPr="00271024" w:rsidRDefault="005A48E8" w:rsidP="00DA67FE">
      <w:pPr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cs="Times New Roman"/>
          <w:szCs w:val="24"/>
        </w:rPr>
        <w:t xml:space="preserve"> </w:t>
      </w:r>
      <w:r>
        <w:rPr>
          <w:rFonts w:eastAsiaTheme="minorEastAsia" w:cs="Times New Roman" w:hint="eastAsia"/>
          <w:kern w:val="0"/>
          <w:szCs w:val="24"/>
        </w:rPr>
        <w:t xml:space="preserve">F. </w:t>
      </w:r>
      <w:proofErr w:type="spellStart"/>
      <w:r w:rsidRPr="002704F4">
        <w:rPr>
          <w:rFonts w:cs="Times New Roman"/>
          <w:kern w:val="0"/>
          <w:szCs w:val="24"/>
        </w:rPr>
        <w:t>Zaklouta</w:t>
      </w:r>
      <w:proofErr w:type="spellEnd"/>
      <w:r w:rsidRPr="002704F4">
        <w:rPr>
          <w:rFonts w:cs="Times New Roman"/>
          <w:kern w:val="0"/>
          <w:szCs w:val="24"/>
        </w:rPr>
        <w:t>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B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>
        <w:rPr>
          <w:rFonts w:cs="Times New Roman"/>
          <w:kern w:val="0"/>
          <w:szCs w:val="24"/>
        </w:rPr>
        <w:t>Stanciulescu</w:t>
      </w:r>
      <w:proofErr w:type="spellEnd"/>
      <w:r>
        <w:rPr>
          <w:rFonts w:eastAsiaTheme="minorEastAsia" w:cs="Times New Roman" w:hint="eastAsia"/>
          <w:kern w:val="0"/>
          <w:szCs w:val="24"/>
        </w:rPr>
        <w:t xml:space="preserve"> and</w:t>
      </w:r>
      <w:r w:rsidRPr="002704F4">
        <w:rPr>
          <w:rFonts w:cs="Times New Roman"/>
          <w:kern w:val="0"/>
          <w:szCs w:val="24"/>
        </w:rPr>
        <w:t xml:space="preserve"> O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 w:rsidRPr="002704F4">
        <w:rPr>
          <w:rFonts w:cs="Times New Roman"/>
          <w:kern w:val="0"/>
          <w:szCs w:val="24"/>
        </w:rPr>
        <w:t>Hamdoun</w:t>
      </w:r>
      <w:proofErr w:type="spellEnd"/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Traffic </w:t>
      </w:r>
      <w:r>
        <w:rPr>
          <w:rFonts w:eastAsiaTheme="minorEastAsia" w:cs="Times New Roman" w:hint="eastAsia"/>
          <w:kern w:val="0"/>
          <w:szCs w:val="24"/>
        </w:rPr>
        <w:t>s</w:t>
      </w:r>
      <w:r w:rsidRPr="002704F4">
        <w:rPr>
          <w:rFonts w:cs="Times New Roman"/>
          <w:kern w:val="0"/>
          <w:szCs w:val="24"/>
        </w:rPr>
        <w:t xml:space="preserve">ign </w:t>
      </w:r>
      <w:r>
        <w:rPr>
          <w:rFonts w:eastAsiaTheme="minorEastAsia" w:cs="Times New Roman" w:hint="eastAsia"/>
          <w:kern w:val="0"/>
          <w:szCs w:val="24"/>
        </w:rPr>
        <w:t>c</w:t>
      </w:r>
      <w:r w:rsidRPr="002704F4">
        <w:rPr>
          <w:rFonts w:cs="Times New Roman"/>
          <w:kern w:val="0"/>
          <w:szCs w:val="24"/>
        </w:rPr>
        <w:t xml:space="preserve">lassification using K-d trees and </w:t>
      </w:r>
      <w:r>
        <w:rPr>
          <w:rFonts w:eastAsiaTheme="minorEastAsia" w:cs="Times New Roman" w:hint="eastAsia"/>
          <w:kern w:val="0"/>
          <w:szCs w:val="24"/>
        </w:rPr>
        <w:t>r</w:t>
      </w:r>
      <w:r w:rsidRPr="002704F4">
        <w:rPr>
          <w:rFonts w:cs="Times New Roman"/>
          <w:kern w:val="0"/>
          <w:szCs w:val="24"/>
        </w:rPr>
        <w:t xml:space="preserve">andom </w:t>
      </w:r>
      <w:r>
        <w:rPr>
          <w:rFonts w:eastAsiaTheme="minorEastAsia" w:cs="Times New Roman" w:hint="eastAsia"/>
          <w:kern w:val="0"/>
          <w:szCs w:val="24"/>
        </w:rPr>
        <w:t>f</w:t>
      </w:r>
      <w:r w:rsidRPr="002704F4">
        <w:rPr>
          <w:rFonts w:cs="Times New Roman"/>
          <w:kern w:val="0"/>
          <w:szCs w:val="24"/>
        </w:rPr>
        <w:t>orests</w:t>
      </w:r>
      <w:r w:rsidRPr="002704F4">
        <w:rPr>
          <w:rFonts w:cs="Times New Roman"/>
          <w:color w:val="000000" w:themeColor="text1"/>
          <w:kern w:val="0"/>
          <w:szCs w:val="24"/>
        </w:rPr>
        <w:t xml:space="preserve"> </w:t>
      </w:r>
      <w:hyperlink r:id="rId5" w:history="1"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>n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eural 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>n</w:t>
        </w:r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>etworks (IJCNN),</w:t>
        </w:r>
        <w:r>
          <w:rPr>
            <w:rStyle w:val="a9"/>
            <w:rFonts w:cs="Times New Roman"/>
            <w:color w:val="000000" w:themeColor="text1"/>
            <w:szCs w:val="24"/>
            <w:u w:val="none"/>
          </w:rPr>
          <w:t xml:space="preserve"> International Joint Conference</w:t>
        </w:r>
        <w:r>
          <w:rPr>
            <w:rStyle w:val="a9"/>
            <w:rFonts w:eastAsiaTheme="minorEastAsia" w:cs="Times New Roman" w:hint="eastAsia"/>
            <w:color w:val="000000" w:themeColor="text1"/>
            <w:szCs w:val="24"/>
            <w:u w:val="none"/>
          </w:rPr>
          <w:t xml:space="preserve">, </w:t>
        </w:r>
      </w:hyperlink>
      <w:r w:rsidRPr="002704F4">
        <w:rPr>
          <w:rFonts w:cs="Times New Roman"/>
          <w:color w:val="000000" w:themeColor="text1"/>
          <w:szCs w:val="24"/>
        </w:rPr>
        <w:t>2151-2155</w:t>
      </w:r>
      <w:r>
        <w:rPr>
          <w:rFonts w:eastAsiaTheme="minorEastAsia" w:cs="Times New Roman" w:hint="eastAsia"/>
          <w:color w:val="000000" w:themeColor="text1"/>
          <w:szCs w:val="24"/>
        </w:rPr>
        <w:t>, 2011.</w:t>
      </w:r>
    </w:p>
  </w:endnote>
  <w:endnote w:id="122">
    <w:p w:rsidR="005A48E8" w:rsidRPr="002704F4" w:rsidRDefault="005A48E8" w:rsidP="00DA67FE">
      <w:pPr>
        <w:ind w:left="600" w:hangingChars="250" w:hanging="600"/>
        <w:rPr>
          <w:rFonts w:cs="Times New Roman"/>
          <w:color w:val="000000" w:themeColor="text1"/>
          <w:szCs w:val="24"/>
        </w:rPr>
      </w:pPr>
      <w:r w:rsidRPr="002704F4">
        <w:rPr>
          <w:rStyle w:val="af5"/>
          <w:rFonts w:cs="Times New Roman"/>
          <w:color w:val="000000" w:themeColor="text1"/>
          <w:szCs w:val="24"/>
          <w:vertAlign w:val="baseline"/>
        </w:rPr>
        <w:t>[</w:t>
      </w:r>
      <w:r w:rsidRPr="002704F4">
        <w:rPr>
          <w:rStyle w:val="af5"/>
          <w:rFonts w:cs="Times New Roman"/>
          <w:color w:val="000000" w:themeColor="text1"/>
          <w:szCs w:val="24"/>
          <w:vertAlign w:val="baseline"/>
        </w:rPr>
        <w:endnoteRef/>
      </w:r>
      <w:r w:rsidRPr="002704F4">
        <w:rPr>
          <w:rStyle w:val="af5"/>
          <w:rFonts w:cs="Times New Roman"/>
          <w:color w:val="000000" w:themeColor="text1"/>
          <w:szCs w:val="24"/>
          <w:vertAlign w:val="baseline"/>
        </w:rPr>
        <w:t>]</w:t>
      </w:r>
      <w:r>
        <w:rPr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J.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proofErr w:type="spellStart"/>
      <w:r w:rsidRPr="002704F4">
        <w:rPr>
          <w:rStyle w:val="reference-text"/>
          <w:rFonts w:cs="Times New Roman"/>
          <w:color w:val="000000" w:themeColor="text1"/>
          <w:szCs w:val="24"/>
        </w:rPr>
        <w:t>Matas</w:t>
      </w:r>
      <w:proofErr w:type="spellEnd"/>
      <w:r w:rsidRPr="002704F4">
        <w:rPr>
          <w:rStyle w:val="reference-text"/>
          <w:rFonts w:cs="Times New Roman"/>
          <w:color w:val="000000" w:themeColor="text1"/>
          <w:szCs w:val="24"/>
        </w:rPr>
        <w:t>, O</w:t>
      </w:r>
      <w:r>
        <w:rPr>
          <w:rStyle w:val="reference-text"/>
          <w:rFonts w:cs="Times New Roman"/>
          <w:color w:val="000000" w:themeColor="text1"/>
          <w:szCs w:val="24"/>
        </w:rPr>
        <w:t>.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Chum, M.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Urban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r>
        <w:rPr>
          <w:rStyle w:val="reference-text"/>
          <w:rFonts w:cs="Times New Roman"/>
          <w:color w:val="000000" w:themeColor="text1"/>
          <w:szCs w:val="24"/>
        </w:rPr>
        <w:t>and T.</w:t>
      </w:r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 xml:space="preserve"> </w:t>
      </w:r>
      <w:proofErr w:type="spellStart"/>
      <w:r>
        <w:rPr>
          <w:rStyle w:val="reference-text"/>
          <w:rFonts w:cs="Times New Roman"/>
          <w:color w:val="000000" w:themeColor="text1"/>
          <w:szCs w:val="24"/>
        </w:rPr>
        <w:t>Pajdla</w:t>
      </w:r>
      <w:proofErr w:type="spellEnd"/>
      <w:r>
        <w:rPr>
          <w:rStyle w:val="reference-text"/>
          <w:rFonts w:eastAsiaTheme="minorEastAsia" w:cs="Times New Roman" w:hint="eastAsia"/>
          <w:color w:val="000000" w:themeColor="text1"/>
          <w:szCs w:val="24"/>
        </w:rPr>
        <w:t>.</w:t>
      </w:r>
      <w:r w:rsidRPr="002704F4">
        <w:rPr>
          <w:rStyle w:val="reference-text"/>
          <w:rFonts w:cs="Times New Roman"/>
          <w:color w:val="000000" w:themeColor="text1"/>
          <w:szCs w:val="24"/>
        </w:rPr>
        <w:t xml:space="preserve"> </w:t>
      </w:r>
      <w:hyperlink r:id="rId6" w:history="1">
        <w:proofErr w:type="gramStart"/>
        <w:r w:rsidRPr="002704F4">
          <w:rPr>
            <w:rStyle w:val="a9"/>
            <w:rFonts w:cs="Times New Roman"/>
            <w:color w:val="000000" w:themeColor="text1"/>
            <w:szCs w:val="24"/>
            <w:u w:val="none"/>
          </w:rPr>
          <w:t>Robust wide baseline stereo from maximally stable extremal regions.</w:t>
        </w:r>
        <w:proofErr w:type="gramEnd"/>
      </w:hyperlink>
      <w:r w:rsidRPr="002704F4">
        <w:rPr>
          <w:rStyle w:val="reference-text"/>
          <w:rFonts w:cs="Times New Roman"/>
          <w:color w:val="000000" w:themeColor="text1"/>
          <w:szCs w:val="24"/>
        </w:rPr>
        <w:t xml:space="preserve"> </w:t>
      </w:r>
      <w:proofErr w:type="gramStart"/>
      <w:r w:rsidRPr="002704F4">
        <w:rPr>
          <w:rStyle w:val="reference-text"/>
          <w:rFonts w:cs="Times New Roman"/>
          <w:color w:val="000000" w:themeColor="text1"/>
          <w:szCs w:val="24"/>
        </w:rPr>
        <w:t>Proc. of British Machine Vision Conference, 384-396, 2002.</w:t>
      </w:r>
      <w:proofErr w:type="gramEnd"/>
    </w:p>
  </w:endnote>
  <w:endnote w:id="123">
    <w:p w:rsidR="005A48E8" w:rsidRPr="002704F4" w:rsidRDefault="005A48E8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>
        <w:rPr>
          <w:rFonts w:eastAsiaTheme="minorEastAsia" w:cs="Times New Roman" w:hint="eastAsia"/>
          <w:szCs w:val="24"/>
        </w:rPr>
        <w:t xml:space="preserve"> </w:t>
      </w:r>
      <w:r w:rsidRPr="002704F4">
        <w:rPr>
          <w:rFonts w:cs="Times New Roman"/>
          <w:kern w:val="0"/>
          <w:szCs w:val="24"/>
        </w:rPr>
        <w:t>J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 w:rsidRPr="002704F4">
        <w:rPr>
          <w:rFonts w:cs="Times New Roman"/>
          <w:kern w:val="0"/>
          <w:szCs w:val="24"/>
        </w:rPr>
        <w:t>Greenhalgh</w:t>
      </w:r>
      <w:proofErr w:type="spellEnd"/>
      <w:r w:rsidRPr="002704F4">
        <w:rPr>
          <w:rFonts w:cs="Times New Roman"/>
          <w:kern w:val="0"/>
          <w:szCs w:val="24"/>
        </w:rPr>
        <w:t xml:space="preserve"> and M</w:t>
      </w:r>
      <w:r>
        <w:rPr>
          <w:rFonts w:eastAsiaTheme="minorEastAsia" w:cs="Times New Roman" w:hint="eastAsia"/>
          <w:kern w:val="0"/>
          <w:szCs w:val="24"/>
        </w:rPr>
        <w:t xml:space="preserve">. </w:t>
      </w:r>
      <w:proofErr w:type="spellStart"/>
      <w:r w:rsidRPr="002704F4">
        <w:rPr>
          <w:rFonts w:cs="Times New Roman"/>
          <w:kern w:val="0"/>
          <w:szCs w:val="24"/>
        </w:rPr>
        <w:t>Mirmehdi</w:t>
      </w:r>
      <w:proofErr w:type="spellEnd"/>
      <w:r>
        <w:rPr>
          <w:rFonts w:eastAsiaTheme="minorEastAsia" w:cs="Times New Roman" w:hint="eastAsia"/>
          <w:kern w:val="0"/>
          <w:szCs w:val="24"/>
        </w:rPr>
        <w:t>.</w:t>
      </w:r>
      <w:r w:rsidRPr="002704F4">
        <w:rPr>
          <w:rFonts w:cs="Times New Roman"/>
          <w:kern w:val="0"/>
          <w:szCs w:val="24"/>
        </w:rPr>
        <w:t xml:space="preserve"> Real-Time </w:t>
      </w:r>
      <w:r>
        <w:rPr>
          <w:rFonts w:eastAsiaTheme="minorEastAsia" w:cs="Times New Roman" w:hint="eastAsia"/>
          <w:kern w:val="0"/>
          <w:szCs w:val="24"/>
        </w:rPr>
        <w:t>d</w:t>
      </w:r>
      <w:r w:rsidRPr="002704F4">
        <w:rPr>
          <w:rFonts w:cs="Times New Roman"/>
          <w:kern w:val="0"/>
          <w:szCs w:val="24"/>
        </w:rPr>
        <w:t xml:space="preserve">etection and </w:t>
      </w:r>
      <w:r>
        <w:rPr>
          <w:rFonts w:eastAsiaTheme="minorEastAsia" w:cs="Times New Roman" w:hint="eastAsia"/>
          <w:kern w:val="0"/>
          <w:szCs w:val="24"/>
        </w:rPr>
        <w:t>r</w:t>
      </w:r>
      <w:r w:rsidRPr="002704F4">
        <w:rPr>
          <w:rFonts w:cs="Times New Roman"/>
          <w:kern w:val="0"/>
          <w:szCs w:val="24"/>
        </w:rPr>
        <w:t xml:space="preserve">ecognition of </w:t>
      </w:r>
      <w:r>
        <w:rPr>
          <w:rFonts w:eastAsiaTheme="minorEastAsia" w:cs="Times New Roman" w:hint="eastAsia"/>
          <w:kern w:val="0"/>
          <w:szCs w:val="24"/>
        </w:rPr>
        <w:t>r</w:t>
      </w:r>
      <w:r w:rsidRPr="002704F4">
        <w:rPr>
          <w:rFonts w:cs="Times New Roman"/>
          <w:kern w:val="0"/>
          <w:szCs w:val="24"/>
        </w:rPr>
        <w:t xml:space="preserve">oad </w:t>
      </w:r>
      <w:r>
        <w:rPr>
          <w:rFonts w:eastAsiaTheme="minorEastAsia" w:cs="Times New Roman" w:hint="eastAsia"/>
          <w:kern w:val="0"/>
          <w:szCs w:val="24"/>
        </w:rPr>
        <w:t>t</w:t>
      </w:r>
      <w:r w:rsidRPr="002704F4">
        <w:rPr>
          <w:rFonts w:cs="Times New Roman"/>
          <w:kern w:val="0"/>
          <w:szCs w:val="24"/>
        </w:rPr>
        <w:t>raffic</w:t>
      </w:r>
      <w:r>
        <w:rPr>
          <w:rFonts w:eastAsiaTheme="minorEastAsia" w:cs="Times New Roman" w:hint="eastAsia"/>
          <w:kern w:val="0"/>
          <w:szCs w:val="24"/>
        </w:rPr>
        <w:t xml:space="preserve">, </w:t>
      </w:r>
      <w:r w:rsidRPr="002704F4">
        <w:rPr>
          <w:rFonts w:cs="Times New Roman"/>
          <w:kern w:val="0"/>
          <w:szCs w:val="24"/>
        </w:rPr>
        <w:t>IEEE T</w:t>
      </w:r>
      <w:r w:rsidRPr="002704F4">
        <w:rPr>
          <w:rFonts w:eastAsiaTheme="minorEastAsia" w:cs="Times New Roman"/>
          <w:kern w:val="0"/>
          <w:szCs w:val="24"/>
        </w:rPr>
        <w:t>ransactions on Inte</w:t>
      </w:r>
      <w:r>
        <w:rPr>
          <w:rFonts w:eastAsiaTheme="minorEastAsia" w:cs="Times New Roman"/>
          <w:kern w:val="0"/>
          <w:szCs w:val="24"/>
        </w:rPr>
        <w:t>lligent Transportation Systems,</w:t>
      </w:r>
      <w:r>
        <w:rPr>
          <w:rFonts w:eastAsiaTheme="minorEastAsia" w:cs="Times New Roman" w:hint="eastAsia"/>
          <w:kern w:val="0"/>
          <w:szCs w:val="24"/>
        </w:rPr>
        <w:t xml:space="preserve"> </w:t>
      </w:r>
      <w:r w:rsidRPr="002704F4">
        <w:rPr>
          <w:rFonts w:eastAsiaTheme="minorEastAsia" w:cs="Times New Roman"/>
          <w:kern w:val="0"/>
          <w:szCs w:val="24"/>
        </w:rPr>
        <w:t>13</w:t>
      </w:r>
      <w:r>
        <w:rPr>
          <w:rFonts w:eastAsiaTheme="minorEastAsia" w:cs="Times New Roman" w:hint="eastAsia"/>
          <w:kern w:val="0"/>
          <w:szCs w:val="24"/>
        </w:rPr>
        <w:t>(</w:t>
      </w:r>
      <w:r w:rsidRPr="002704F4">
        <w:rPr>
          <w:rFonts w:eastAsiaTheme="minorEastAsia" w:cs="Times New Roman"/>
          <w:kern w:val="0"/>
          <w:szCs w:val="24"/>
        </w:rPr>
        <w:t>4</w:t>
      </w:r>
      <w:r>
        <w:rPr>
          <w:rFonts w:eastAsiaTheme="minorEastAsia" w:cs="Times New Roman" w:hint="eastAsia"/>
          <w:kern w:val="0"/>
          <w:szCs w:val="24"/>
        </w:rPr>
        <w:t xml:space="preserve">):1498-1506, </w:t>
      </w:r>
      <w:r w:rsidRPr="002704F4">
        <w:rPr>
          <w:rFonts w:eastAsiaTheme="minorEastAsia" w:cs="Times New Roman"/>
          <w:kern w:val="0"/>
          <w:szCs w:val="24"/>
        </w:rPr>
        <w:t>2012</w:t>
      </w:r>
      <w:r>
        <w:rPr>
          <w:rFonts w:eastAsiaTheme="minorEastAsia" w:cs="Times New Roman" w:hint="eastAsia"/>
          <w:kern w:val="0"/>
          <w:szCs w:val="24"/>
        </w:rPr>
        <w:t>.</w:t>
      </w:r>
    </w:p>
  </w:endnote>
  <w:endnote w:id="124">
    <w:p w:rsidR="005A48E8" w:rsidRPr="002704F4" w:rsidRDefault="005A48E8" w:rsidP="00DA67FE">
      <w:pPr>
        <w:autoSpaceDE w:val="0"/>
        <w:autoSpaceDN w:val="0"/>
        <w:adjustRightInd w:val="0"/>
        <w:ind w:left="600" w:hangingChars="250" w:hanging="600"/>
        <w:rPr>
          <w:rFonts w:eastAsiaTheme="minorEastAsia" w:cs="Times New Roman"/>
          <w:kern w:val="0"/>
          <w:szCs w:val="24"/>
        </w:rPr>
      </w:pPr>
      <w:r w:rsidRPr="002704F4">
        <w:rPr>
          <w:rStyle w:val="af5"/>
          <w:rFonts w:cs="Times New Roman"/>
          <w:szCs w:val="24"/>
          <w:vertAlign w:val="baseline"/>
        </w:rPr>
        <w:t>[</w:t>
      </w:r>
      <w:r w:rsidRPr="002704F4">
        <w:rPr>
          <w:rStyle w:val="af5"/>
          <w:rFonts w:cs="Times New Roman"/>
          <w:szCs w:val="24"/>
          <w:vertAlign w:val="baseline"/>
        </w:rPr>
        <w:endnoteRef/>
      </w:r>
      <w:r w:rsidRPr="002704F4">
        <w:rPr>
          <w:rStyle w:val="af5"/>
          <w:rFonts w:cs="Times New Roman"/>
          <w:szCs w:val="24"/>
          <w:vertAlign w:val="baseline"/>
        </w:rPr>
        <w:t>]</w:t>
      </w:r>
      <w:r w:rsidRPr="002704F4">
        <w:rPr>
          <w:rFonts w:eastAsiaTheme="minorEastAsia" w:cs="Times New Roman"/>
          <w:szCs w:val="24"/>
        </w:rPr>
        <w:t xml:space="preserve"> </w:t>
      </w:r>
      <w:r w:rsidRPr="002704F4">
        <w:rPr>
          <w:rFonts w:cs="Times New Roman"/>
          <w:szCs w:val="24"/>
        </w:rPr>
        <w:t>Y</w:t>
      </w:r>
      <w:r>
        <w:rPr>
          <w:rFonts w:eastAsiaTheme="minorEastAsia" w:cs="Times New Roman" w:hint="eastAsia"/>
          <w:szCs w:val="24"/>
        </w:rPr>
        <w:t xml:space="preserve">. </w:t>
      </w:r>
      <w:r w:rsidRPr="002704F4">
        <w:rPr>
          <w:rFonts w:cs="Times New Roman"/>
          <w:szCs w:val="24"/>
        </w:rPr>
        <w:t>Wei</w:t>
      </w:r>
      <w:r>
        <w:rPr>
          <w:rFonts w:eastAsiaTheme="minorEastAsia" w:cs="Times New Roman" w:hint="eastAsia"/>
          <w:szCs w:val="24"/>
        </w:rPr>
        <w:t>.</w:t>
      </w:r>
      <w:r w:rsidRPr="002704F4">
        <w:rPr>
          <w:rFonts w:cs="Times New Roman"/>
          <w:szCs w:val="24"/>
        </w:rPr>
        <w:t xml:space="preserve"> The </w:t>
      </w:r>
      <w:r w:rsidRPr="002704F4">
        <w:rPr>
          <w:rFonts w:eastAsiaTheme="minorEastAsia" w:cs="Times New Roman"/>
          <w:szCs w:val="24"/>
        </w:rPr>
        <w:t>d</w:t>
      </w:r>
      <w:r w:rsidRPr="002704F4">
        <w:rPr>
          <w:rFonts w:cs="Times New Roman"/>
          <w:szCs w:val="24"/>
        </w:rPr>
        <w:t xml:space="preserve">istance between two points under the </w:t>
      </w:r>
      <w:r w:rsidRPr="002704F4">
        <w:rPr>
          <w:rStyle w:val="hps"/>
          <w:rFonts w:cs="Times New Roman"/>
          <w:szCs w:val="24"/>
        </w:rPr>
        <w:t>consider</w:t>
      </w:r>
      <w:r>
        <w:rPr>
          <w:rStyle w:val="hps"/>
          <w:rFonts w:eastAsiaTheme="minorEastAsia" w:cs="Times New Roman" w:hint="eastAsia"/>
          <w:szCs w:val="24"/>
        </w:rPr>
        <w:t>ation of</w:t>
      </w:r>
      <w:r w:rsidRPr="002704F4">
        <w:rPr>
          <w:rFonts w:cs="Times New Roman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>the</w:t>
      </w:r>
      <w:r w:rsidRPr="002704F4">
        <w:rPr>
          <w:rFonts w:cs="Times New Roman"/>
          <w:szCs w:val="24"/>
        </w:rPr>
        <w:t xml:space="preserve"> </w:t>
      </w:r>
      <w:r>
        <w:rPr>
          <w:rStyle w:val="hps"/>
          <w:rFonts w:cs="Times New Roman"/>
          <w:szCs w:val="24"/>
        </w:rPr>
        <w:t>curvature of the</w:t>
      </w:r>
      <w:r>
        <w:rPr>
          <w:rStyle w:val="hps"/>
          <w:rFonts w:eastAsiaTheme="minorEastAsia" w:cs="Times New Roman" w:hint="eastAsia"/>
          <w:szCs w:val="24"/>
        </w:rPr>
        <w:t xml:space="preserve"> </w:t>
      </w:r>
      <w:r w:rsidRPr="002704F4">
        <w:rPr>
          <w:rStyle w:val="hps"/>
          <w:rFonts w:cs="Times New Roman"/>
          <w:szCs w:val="24"/>
        </w:rPr>
        <w:t xml:space="preserve">Earth, </w:t>
      </w:r>
      <w:r w:rsidRPr="002704F4">
        <w:rPr>
          <w:rFonts w:cs="Times New Roman"/>
          <w:kern w:val="0"/>
          <w:szCs w:val="24"/>
        </w:rPr>
        <w:t>Aero Weaponry, China, No. 3 Jun</w:t>
      </w:r>
      <w:r>
        <w:rPr>
          <w:rFonts w:eastAsiaTheme="minorEastAsia" w:cs="Times New Roman" w:hint="eastAsia"/>
          <w:kern w:val="0"/>
          <w:szCs w:val="24"/>
        </w:rPr>
        <w:t xml:space="preserve">e </w:t>
      </w:r>
      <w:r w:rsidRPr="002704F4">
        <w:rPr>
          <w:rFonts w:cs="Times New Roman"/>
          <w:kern w:val="0"/>
          <w:szCs w:val="24"/>
        </w:rPr>
        <w:t>2008</w:t>
      </w:r>
      <w:r w:rsidRPr="002704F4">
        <w:rPr>
          <w:rFonts w:eastAsiaTheme="minorEastAsia" w:cs="Times New Roman"/>
          <w:kern w:val="0"/>
          <w:szCs w:val="24"/>
        </w:rPr>
        <w:t>.</w:t>
      </w:r>
    </w:p>
    <w:p w:rsidR="005A48E8" w:rsidRPr="003774E7" w:rsidRDefault="005A48E8" w:rsidP="003774E7">
      <w:pPr>
        <w:autoSpaceDE w:val="0"/>
        <w:autoSpaceDN w:val="0"/>
        <w:adjustRightInd w:val="0"/>
        <w:mirrorIndents/>
        <w:jc w:val="left"/>
        <w:rPr>
          <w:rFonts w:eastAsiaTheme="minorEastAsia" w:cs="Times New Roman"/>
          <w:kern w:val="0"/>
          <w:szCs w:val="24"/>
        </w:rPr>
      </w:pPr>
    </w:p>
    <w:p w:rsidR="005A48E8" w:rsidRPr="002704F4" w:rsidRDefault="005A48E8" w:rsidP="0066364C">
      <w:pPr>
        <w:autoSpaceDE w:val="0"/>
        <w:autoSpaceDN w:val="0"/>
        <w:adjustRightInd w:val="0"/>
        <w:ind w:left="480" w:hangingChars="200" w:hanging="480"/>
        <w:mirrorIndents/>
        <w:jc w:val="left"/>
        <w:rPr>
          <w:rFonts w:cs="Times New Roman"/>
          <w:kern w:val="0"/>
          <w:szCs w:val="24"/>
        </w:rPr>
      </w:pP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MR12">
    <w:altName w:val="Times New Roman"/>
    <w:charset w:val="00"/>
    <w:family w:val="auto"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NimbusSanL-Bold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E-BZ+ZCTFEZ-1">
    <w:altName w:val="方正舒体"/>
    <w:charset w:val="86"/>
    <w:family w:val="auto"/>
    <w:pitch w:val="default"/>
    <w:sig w:usb0="00000001" w:usb1="080E0000" w:usb2="00000010" w:usb3="00000000" w:csb0="00040000" w:csb1="00000000"/>
  </w:font>
  <w:font w:name="Times-Bold">
    <w:altName w:val="方正舒体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CMMI10">
    <w:altName w:val="方正舒体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Times-Roman">
    <w:altName w:val="Times New Roman"/>
    <w:charset w:val="00"/>
    <w:family w:val="auto"/>
    <w:pitch w:val="default"/>
    <w:sig w:usb0="00000003" w:usb1="00000000" w:usb2="00000000" w:usb3="00000000" w:csb0="00000001" w:csb1="00000000"/>
  </w:font>
  <w:font w:name="CMSY7">
    <w:altName w:val="Arial Unicode MS"/>
    <w:charset w:val="81"/>
    <w:family w:val="auto"/>
    <w:pitch w:val="default"/>
    <w:sig w:usb0="00000000" w:usb1="09060000" w:usb2="00000010" w:usb3="00000000" w:csb0="00080001" w:csb1="00000000"/>
  </w:font>
  <w:font w:name="CMMI8">
    <w:altName w:val="Times New Roman"/>
    <w:charset w:val="00"/>
    <w:family w:val="auto"/>
    <w:pitch w:val="default"/>
    <w:sig w:usb0="00000003" w:usb1="080F0000" w:usb2="00000010" w:usb3="00000000" w:csb0="0006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MSY10">
    <w:altName w:val="Arial Unicode MS"/>
    <w:charset w:val="80"/>
    <w:family w:val="auto"/>
    <w:pitch w:val="default"/>
    <w:sig w:usb0="00000000" w:usb1="09070000" w:usb2="00000010" w:usb3="00000000" w:csb0="000A0001" w:csb1="00000000"/>
  </w:font>
  <w:font w:name="CMMI12">
    <w:altName w:val="方正舒体"/>
    <w:charset w:val="86"/>
    <w:family w:val="auto"/>
    <w:pitch w:val="default"/>
    <w:sig w:usb0="00000001" w:usb1="080F0000" w:usb2="00000010" w:usb3="00000000" w:csb0="00060000" w:csb1="00000000"/>
  </w:font>
  <w:font w:name="NimbusRomNo9L-Regu">
    <w:altName w:val="Times New Roman"/>
    <w:charset w:val="00"/>
    <w:family w:val="auto"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A48E8" w:rsidRDefault="005A48E8">
    <w:pPr>
      <w:pStyle w:val="a6"/>
      <w:jc w:val="right"/>
    </w:pPr>
  </w:p>
  <w:p w:rsidR="005A48E8" w:rsidRDefault="005A48E8">
    <w:pPr>
      <w:pStyle w:val="a6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1710437"/>
      <w:docPartObj>
        <w:docPartGallery w:val="Page Numbers (Bottom of Page)"/>
        <w:docPartUnique/>
      </w:docPartObj>
    </w:sdtPr>
    <w:sdtContent>
      <w:p w:rsidR="005A48E8" w:rsidRDefault="005A48E8">
        <w:pPr>
          <w:pStyle w:val="a6"/>
          <w:jc w:val="right"/>
        </w:pPr>
        <w:fldSimple w:instr=" PAGE   \* MERGEFORMAT ">
          <w:r w:rsidR="00DB15E8" w:rsidRPr="00DB15E8">
            <w:rPr>
              <w:noProof/>
              <w:lang w:val="zh-CN"/>
            </w:rPr>
            <w:t>68</w:t>
          </w:r>
        </w:fldSimple>
      </w:p>
    </w:sdtContent>
  </w:sdt>
  <w:p w:rsidR="005A48E8" w:rsidRDefault="005A48E8">
    <w:pPr>
      <w:pStyle w:val="a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44664" w:rsidRDefault="00A44664" w:rsidP="00E33224">
      <w:r>
        <w:separator/>
      </w:r>
    </w:p>
  </w:footnote>
  <w:footnote w:type="continuationSeparator" w:id="0">
    <w:p w:rsidR="00A44664" w:rsidRDefault="00A44664" w:rsidP="00E33224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2F5446"/>
    <w:multiLevelType w:val="hybridMultilevel"/>
    <w:tmpl w:val="A5448BD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CD574B9"/>
    <w:multiLevelType w:val="hybridMultilevel"/>
    <w:tmpl w:val="5798C50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8A34AAD"/>
    <w:multiLevelType w:val="hybridMultilevel"/>
    <w:tmpl w:val="14BE31F6"/>
    <w:lvl w:ilvl="0" w:tplc="76A2C8A0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BC641A3"/>
    <w:multiLevelType w:val="hybridMultilevel"/>
    <w:tmpl w:val="DBEED09C"/>
    <w:lvl w:ilvl="0" w:tplc="26423B72">
      <w:start w:val="4"/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27D714DB"/>
    <w:multiLevelType w:val="hybridMultilevel"/>
    <w:tmpl w:val="15744994"/>
    <w:lvl w:ilvl="0" w:tplc="24CE500A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E5E0268"/>
    <w:multiLevelType w:val="hybridMultilevel"/>
    <w:tmpl w:val="F1FAA6B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40B15F8"/>
    <w:multiLevelType w:val="hybridMultilevel"/>
    <w:tmpl w:val="BF6E5D2A"/>
    <w:lvl w:ilvl="0" w:tplc="054692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328762A"/>
    <w:multiLevelType w:val="hybridMultilevel"/>
    <w:tmpl w:val="E272B81C"/>
    <w:lvl w:ilvl="0" w:tplc="8578CC72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D2D5131"/>
    <w:multiLevelType w:val="hybridMultilevel"/>
    <w:tmpl w:val="CCE609FE"/>
    <w:lvl w:ilvl="0" w:tplc="700E65E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34E7E11"/>
    <w:multiLevelType w:val="hybridMultilevel"/>
    <w:tmpl w:val="5C7C766C"/>
    <w:lvl w:ilvl="0" w:tplc="0584E94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5484D8B"/>
    <w:multiLevelType w:val="hybridMultilevel"/>
    <w:tmpl w:val="0B04F0EC"/>
    <w:lvl w:ilvl="0" w:tplc="56C0807E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1">
    <w:nsid w:val="7FE41CC8"/>
    <w:multiLevelType w:val="hybridMultilevel"/>
    <w:tmpl w:val="C9543D10"/>
    <w:lvl w:ilvl="0" w:tplc="0409001B">
      <w:start w:val="1"/>
      <w:numFmt w:val="lowerRoman"/>
      <w:lvlText w:val="%1."/>
      <w:lvlJc w:val="righ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8"/>
  </w:num>
  <w:num w:numId="3">
    <w:abstractNumId w:val="9"/>
  </w:num>
  <w:num w:numId="4">
    <w:abstractNumId w:val="6"/>
  </w:num>
  <w:num w:numId="5">
    <w:abstractNumId w:val="11"/>
  </w:num>
  <w:num w:numId="6">
    <w:abstractNumId w:val="3"/>
  </w:num>
  <w:num w:numId="7">
    <w:abstractNumId w:val="5"/>
  </w:num>
  <w:num w:numId="8">
    <w:abstractNumId w:val="1"/>
  </w:num>
  <w:num w:numId="9">
    <w:abstractNumId w:val="0"/>
  </w:num>
  <w:num w:numId="10">
    <w:abstractNumId w:val="7"/>
  </w:num>
  <w:num w:numId="11">
    <w:abstractNumId w:val="4"/>
  </w:num>
  <w:num w:numId="12">
    <w:abstractNumId w:val="2"/>
  </w:num>
  <w:numIdMacAtCleanup w:val="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3778">
      <o:colormenu v:ext="edit" strokecolor="none"/>
    </o:shapedefaults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27B69"/>
    <w:rsid w:val="00000A9F"/>
    <w:rsid w:val="00003365"/>
    <w:rsid w:val="00003A46"/>
    <w:rsid w:val="00004DA7"/>
    <w:rsid w:val="00005A0B"/>
    <w:rsid w:val="00005C1B"/>
    <w:rsid w:val="00006FFF"/>
    <w:rsid w:val="00007244"/>
    <w:rsid w:val="000126ED"/>
    <w:rsid w:val="000127C1"/>
    <w:rsid w:val="000135D9"/>
    <w:rsid w:val="00020EEF"/>
    <w:rsid w:val="00022025"/>
    <w:rsid w:val="00024299"/>
    <w:rsid w:val="00025620"/>
    <w:rsid w:val="000307C5"/>
    <w:rsid w:val="0003091A"/>
    <w:rsid w:val="000319D7"/>
    <w:rsid w:val="00033E1B"/>
    <w:rsid w:val="00036F34"/>
    <w:rsid w:val="00037836"/>
    <w:rsid w:val="00037A5C"/>
    <w:rsid w:val="000411AA"/>
    <w:rsid w:val="000414D3"/>
    <w:rsid w:val="000415AB"/>
    <w:rsid w:val="000420C0"/>
    <w:rsid w:val="00046BA9"/>
    <w:rsid w:val="00052BC1"/>
    <w:rsid w:val="00057B42"/>
    <w:rsid w:val="00061B86"/>
    <w:rsid w:val="00062465"/>
    <w:rsid w:val="000624ED"/>
    <w:rsid w:val="00062BDE"/>
    <w:rsid w:val="0006798A"/>
    <w:rsid w:val="00071747"/>
    <w:rsid w:val="00072C05"/>
    <w:rsid w:val="00072E95"/>
    <w:rsid w:val="00073415"/>
    <w:rsid w:val="000758A1"/>
    <w:rsid w:val="00076B56"/>
    <w:rsid w:val="00082608"/>
    <w:rsid w:val="000875ED"/>
    <w:rsid w:val="0009039E"/>
    <w:rsid w:val="00091806"/>
    <w:rsid w:val="00093115"/>
    <w:rsid w:val="0009434F"/>
    <w:rsid w:val="00095577"/>
    <w:rsid w:val="000960CD"/>
    <w:rsid w:val="00096A51"/>
    <w:rsid w:val="00096C12"/>
    <w:rsid w:val="00096CFD"/>
    <w:rsid w:val="00097852"/>
    <w:rsid w:val="000A0966"/>
    <w:rsid w:val="000A1E04"/>
    <w:rsid w:val="000A49C6"/>
    <w:rsid w:val="000A50BD"/>
    <w:rsid w:val="000A67A5"/>
    <w:rsid w:val="000A7AFE"/>
    <w:rsid w:val="000B094F"/>
    <w:rsid w:val="000B61ED"/>
    <w:rsid w:val="000B65D9"/>
    <w:rsid w:val="000C097E"/>
    <w:rsid w:val="000C4A4A"/>
    <w:rsid w:val="000C568B"/>
    <w:rsid w:val="000C5B9F"/>
    <w:rsid w:val="000C6474"/>
    <w:rsid w:val="000D2107"/>
    <w:rsid w:val="000D283B"/>
    <w:rsid w:val="000D36E6"/>
    <w:rsid w:val="000D6018"/>
    <w:rsid w:val="000E0D96"/>
    <w:rsid w:val="000E4E85"/>
    <w:rsid w:val="000E65B2"/>
    <w:rsid w:val="000F0224"/>
    <w:rsid w:val="000F0BB1"/>
    <w:rsid w:val="000F2A04"/>
    <w:rsid w:val="000F3331"/>
    <w:rsid w:val="000F341F"/>
    <w:rsid w:val="000F392D"/>
    <w:rsid w:val="000F5D8D"/>
    <w:rsid w:val="000F6F16"/>
    <w:rsid w:val="00101272"/>
    <w:rsid w:val="00103422"/>
    <w:rsid w:val="00103625"/>
    <w:rsid w:val="00103903"/>
    <w:rsid w:val="00105735"/>
    <w:rsid w:val="00107B3F"/>
    <w:rsid w:val="00107DB6"/>
    <w:rsid w:val="0011430E"/>
    <w:rsid w:val="00115D98"/>
    <w:rsid w:val="00122BA9"/>
    <w:rsid w:val="00126642"/>
    <w:rsid w:val="0012740F"/>
    <w:rsid w:val="001311D0"/>
    <w:rsid w:val="0013255E"/>
    <w:rsid w:val="001335C5"/>
    <w:rsid w:val="001337F0"/>
    <w:rsid w:val="00133B41"/>
    <w:rsid w:val="00133CA0"/>
    <w:rsid w:val="00134EF6"/>
    <w:rsid w:val="00135617"/>
    <w:rsid w:val="00140653"/>
    <w:rsid w:val="001414D0"/>
    <w:rsid w:val="00151EA6"/>
    <w:rsid w:val="00154216"/>
    <w:rsid w:val="00154C28"/>
    <w:rsid w:val="0016267C"/>
    <w:rsid w:val="0016323E"/>
    <w:rsid w:val="00165164"/>
    <w:rsid w:val="00165305"/>
    <w:rsid w:val="001654C4"/>
    <w:rsid w:val="00165936"/>
    <w:rsid w:val="00170FE4"/>
    <w:rsid w:val="00171E40"/>
    <w:rsid w:val="00172262"/>
    <w:rsid w:val="0017317F"/>
    <w:rsid w:val="00174C82"/>
    <w:rsid w:val="00176943"/>
    <w:rsid w:val="001779E8"/>
    <w:rsid w:val="0018180A"/>
    <w:rsid w:val="00182021"/>
    <w:rsid w:val="0018610D"/>
    <w:rsid w:val="001867E1"/>
    <w:rsid w:val="001901CA"/>
    <w:rsid w:val="00190330"/>
    <w:rsid w:val="00190BFB"/>
    <w:rsid w:val="001919F5"/>
    <w:rsid w:val="00192579"/>
    <w:rsid w:val="00193A83"/>
    <w:rsid w:val="0019470B"/>
    <w:rsid w:val="00195BE0"/>
    <w:rsid w:val="00196092"/>
    <w:rsid w:val="00196905"/>
    <w:rsid w:val="00197EE0"/>
    <w:rsid w:val="001A1561"/>
    <w:rsid w:val="001A4034"/>
    <w:rsid w:val="001A42BC"/>
    <w:rsid w:val="001A4F6A"/>
    <w:rsid w:val="001A619B"/>
    <w:rsid w:val="001B04D4"/>
    <w:rsid w:val="001B097E"/>
    <w:rsid w:val="001B0E23"/>
    <w:rsid w:val="001B13F4"/>
    <w:rsid w:val="001B1B4C"/>
    <w:rsid w:val="001B280B"/>
    <w:rsid w:val="001B4F78"/>
    <w:rsid w:val="001B762D"/>
    <w:rsid w:val="001C259F"/>
    <w:rsid w:val="001C25F9"/>
    <w:rsid w:val="001C3488"/>
    <w:rsid w:val="001C5D50"/>
    <w:rsid w:val="001C6729"/>
    <w:rsid w:val="001D2DBA"/>
    <w:rsid w:val="001D7265"/>
    <w:rsid w:val="001D7B4B"/>
    <w:rsid w:val="001E1141"/>
    <w:rsid w:val="001E3444"/>
    <w:rsid w:val="001E4257"/>
    <w:rsid w:val="001E44D8"/>
    <w:rsid w:val="001E5B87"/>
    <w:rsid w:val="001E5C65"/>
    <w:rsid w:val="001E6837"/>
    <w:rsid w:val="001F0F34"/>
    <w:rsid w:val="001F2891"/>
    <w:rsid w:val="001F2A76"/>
    <w:rsid w:val="00211266"/>
    <w:rsid w:val="00212C81"/>
    <w:rsid w:val="00221DE1"/>
    <w:rsid w:val="00223ACC"/>
    <w:rsid w:val="00225C40"/>
    <w:rsid w:val="00226640"/>
    <w:rsid w:val="002267C8"/>
    <w:rsid w:val="00226D67"/>
    <w:rsid w:val="00226DA0"/>
    <w:rsid w:val="00230D35"/>
    <w:rsid w:val="00231836"/>
    <w:rsid w:val="002357A6"/>
    <w:rsid w:val="00240166"/>
    <w:rsid w:val="002409DB"/>
    <w:rsid w:val="00241D8E"/>
    <w:rsid w:val="00241F46"/>
    <w:rsid w:val="00243B28"/>
    <w:rsid w:val="00245085"/>
    <w:rsid w:val="0024711A"/>
    <w:rsid w:val="0025049E"/>
    <w:rsid w:val="00250A6E"/>
    <w:rsid w:val="00252D98"/>
    <w:rsid w:val="00254B00"/>
    <w:rsid w:val="00254F06"/>
    <w:rsid w:val="0025517A"/>
    <w:rsid w:val="00255BFF"/>
    <w:rsid w:val="0025700E"/>
    <w:rsid w:val="00261007"/>
    <w:rsid w:val="0026285C"/>
    <w:rsid w:val="00263778"/>
    <w:rsid w:val="00266046"/>
    <w:rsid w:val="002704EB"/>
    <w:rsid w:val="002704F4"/>
    <w:rsid w:val="00270541"/>
    <w:rsid w:val="00271024"/>
    <w:rsid w:val="0027332E"/>
    <w:rsid w:val="00274984"/>
    <w:rsid w:val="00275EB2"/>
    <w:rsid w:val="00276A40"/>
    <w:rsid w:val="00276F11"/>
    <w:rsid w:val="00280155"/>
    <w:rsid w:val="00280CFD"/>
    <w:rsid w:val="00281555"/>
    <w:rsid w:val="002815E3"/>
    <w:rsid w:val="00281DD5"/>
    <w:rsid w:val="00282CA7"/>
    <w:rsid w:val="00283E61"/>
    <w:rsid w:val="00283E94"/>
    <w:rsid w:val="00283F67"/>
    <w:rsid w:val="00285F48"/>
    <w:rsid w:val="00286140"/>
    <w:rsid w:val="002866D7"/>
    <w:rsid w:val="002900C4"/>
    <w:rsid w:val="0029107E"/>
    <w:rsid w:val="00293644"/>
    <w:rsid w:val="00293AE4"/>
    <w:rsid w:val="00295F7C"/>
    <w:rsid w:val="002979D5"/>
    <w:rsid w:val="002A15DA"/>
    <w:rsid w:val="002A450E"/>
    <w:rsid w:val="002B1283"/>
    <w:rsid w:val="002B1D61"/>
    <w:rsid w:val="002B20DA"/>
    <w:rsid w:val="002B239B"/>
    <w:rsid w:val="002B2E2C"/>
    <w:rsid w:val="002B47B0"/>
    <w:rsid w:val="002B4E58"/>
    <w:rsid w:val="002B5693"/>
    <w:rsid w:val="002C0DA0"/>
    <w:rsid w:val="002C0EC1"/>
    <w:rsid w:val="002C3247"/>
    <w:rsid w:val="002C62A2"/>
    <w:rsid w:val="002D0410"/>
    <w:rsid w:val="002D0BFE"/>
    <w:rsid w:val="002D2182"/>
    <w:rsid w:val="002D361A"/>
    <w:rsid w:val="002D3D28"/>
    <w:rsid w:val="002D40E2"/>
    <w:rsid w:val="002D4DC5"/>
    <w:rsid w:val="002D674E"/>
    <w:rsid w:val="002E0250"/>
    <w:rsid w:val="002E092D"/>
    <w:rsid w:val="002E469B"/>
    <w:rsid w:val="002E57E7"/>
    <w:rsid w:val="002E7D52"/>
    <w:rsid w:val="002F00DB"/>
    <w:rsid w:val="002F0794"/>
    <w:rsid w:val="002F1F26"/>
    <w:rsid w:val="002F2856"/>
    <w:rsid w:val="002F3D63"/>
    <w:rsid w:val="002F4D2C"/>
    <w:rsid w:val="002F6848"/>
    <w:rsid w:val="002F71A6"/>
    <w:rsid w:val="0030000D"/>
    <w:rsid w:val="00302ABE"/>
    <w:rsid w:val="00303A32"/>
    <w:rsid w:val="003057E5"/>
    <w:rsid w:val="00305A64"/>
    <w:rsid w:val="00311C01"/>
    <w:rsid w:val="00312565"/>
    <w:rsid w:val="003145A4"/>
    <w:rsid w:val="00315BB1"/>
    <w:rsid w:val="003163D4"/>
    <w:rsid w:val="00316473"/>
    <w:rsid w:val="00316E63"/>
    <w:rsid w:val="0031767E"/>
    <w:rsid w:val="00320723"/>
    <w:rsid w:val="00322796"/>
    <w:rsid w:val="00324599"/>
    <w:rsid w:val="003264A1"/>
    <w:rsid w:val="003306AA"/>
    <w:rsid w:val="00336926"/>
    <w:rsid w:val="00337784"/>
    <w:rsid w:val="00337B10"/>
    <w:rsid w:val="00337B4D"/>
    <w:rsid w:val="00343FEE"/>
    <w:rsid w:val="00344B67"/>
    <w:rsid w:val="003459AA"/>
    <w:rsid w:val="003468FD"/>
    <w:rsid w:val="00347584"/>
    <w:rsid w:val="00350E21"/>
    <w:rsid w:val="0035203B"/>
    <w:rsid w:val="00353E5E"/>
    <w:rsid w:val="00353EBE"/>
    <w:rsid w:val="0035664C"/>
    <w:rsid w:val="0036086B"/>
    <w:rsid w:val="00365BF3"/>
    <w:rsid w:val="00366815"/>
    <w:rsid w:val="00367778"/>
    <w:rsid w:val="00367DDD"/>
    <w:rsid w:val="003725E8"/>
    <w:rsid w:val="003726A6"/>
    <w:rsid w:val="00375081"/>
    <w:rsid w:val="003774E7"/>
    <w:rsid w:val="0038217E"/>
    <w:rsid w:val="00383E62"/>
    <w:rsid w:val="00384215"/>
    <w:rsid w:val="003859A4"/>
    <w:rsid w:val="00387EB5"/>
    <w:rsid w:val="00391698"/>
    <w:rsid w:val="003925BC"/>
    <w:rsid w:val="00392886"/>
    <w:rsid w:val="00393850"/>
    <w:rsid w:val="00394D12"/>
    <w:rsid w:val="0039510D"/>
    <w:rsid w:val="00395817"/>
    <w:rsid w:val="003A1342"/>
    <w:rsid w:val="003A59B4"/>
    <w:rsid w:val="003A7366"/>
    <w:rsid w:val="003A73A7"/>
    <w:rsid w:val="003B0E5C"/>
    <w:rsid w:val="003B49C1"/>
    <w:rsid w:val="003B5D0F"/>
    <w:rsid w:val="003C0A88"/>
    <w:rsid w:val="003C1720"/>
    <w:rsid w:val="003C5710"/>
    <w:rsid w:val="003D2411"/>
    <w:rsid w:val="003D3665"/>
    <w:rsid w:val="003D3BBE"/>
    <w:rsid w:val="003D5337"/>
    <w:rsid w:val="003D5415"/>
    <w:rsid w:val="003E64AD"/>
    <w:rsid w:val="003F1435"/>
    <w:rsid w:val="003F1F20"/>
    <w:rsid w:val="003F4DFE"/>
    <w:rsid w:val="003F7612"/>
    <w:rsid w:val="00401130"/>
    <w:rsid w:val="0040130C"/>
    <w:rsid w:val="004018DB"/>
    <w:rsid w:val="00404C86"/>
    <w:rsid w:val="00407142"/>
    <w:rsid w:val="00407450"/>
    <w:rsid w:val="00415398"/>
    <w:rsid w:val="004171EE"/>
    <w:rsid w:val="00421495"/>
    <w:rsid w:val="00423A55"/>
    <w:rsid w:val="00424C79"/>
    <w:rsid w:val="004251E6"/>
    <w:rsid w:val="004252BF"/>
    <w:rsid w:val="00425464"/>
    <w:rsid w:val="004261D2"/>
    <w:rsid w:val="0042755C"/>
    <w:rsid w:val="004302E2"/>
    <w:rsid w:val="00433875"/>
    <w:rsid w:val="00434FF6"/>
    <w:rsid w:val="004355EC"/>
    <w:rsid w:val="00436569"/>
    <w:rsid w:val="00436F40"/>
    <w:rsid w:val="00437572"/>
    <w:rsid w:val="00440034"/>
    <w:rsid w:val="00440E24"/>
    <w:rsid w:val="00441354"/>
    <w:rsid w:val="0044313C"/>
    <w:rsid w:val="00444783"/>
    <w:rsid w:val="00444E9C"/>
    <w:rsid w:val="0044652C"/>
    <w:rsid w:val="00447EFD"/>
    <w:rsid w:val="00451975"/>
    <w:rsid w:val="00452140"/>
    <w:rsid w:val="0045243F"/>
    <w:rsid w:val="00452ED9"/>
    <w:rsid w:val="004539F8"/>
    <w:rsid w:val="00457EEF"/>
    <w:rsid w:val="00460950"/>
    <w:rsid w:val="00460ED8"/>
    <w:rsid w:val="004626B4"/>
    <w:rsid w:val="00462881"/>
    <w:rsid w:val="00462C93"/>
    <w:rsid w:val="004639E9"/>
    <w:rsid w:val="00463BB1"/>
    <w:rsid w:val="00464944"/>
    <w:rsid w:val="004657C8"/>
    <w:rsid w:val="004676ED"/>
    <w:rsid w:val="0046799D"/>
    <w:rsid w:val="0047171B"/>
    <w:rsid w:val="004764B7"/>
    <w:rsid w:val="0047653E"/>
    <w:rsid w:val="00481B6E"/>
    <w:rsid w:val="00482933"/>
    <w:rsid w:val="00482BE9"/>
    <w:rsid w:val="004838FE"/>
    <w:rsid w:val="004849C2"/>
    <w:rsid w:val="004849F2"/>
    <w:rsid w:val="004862CA"/>
    <w:rsid w:val="00490851"/>
    <w:rsid w:val="00491021"/>
    <w:rsid w:val="00494F03"/>
    <w:rsid w:val="00497F45"/>
    <w:rsid w:val="004A0B8B"/>
    <w:rsid w:val="004A1D4C"/>
    <w:rsid w:val="004A2858"/>
    <w:rsid w:val="004A31D7"/>
    <w:rsid w:val="004A3458"/>
    <w:rsid w:val="004B2CA0"/>
    <w:rsid w:val="004B400F"/>
    <w:rsid w:val="004B5421"/>
    <w:rsid w:val="004B54B9"/>
    <w:rsid w:val="004B5BED"/>
    <w:rsid w:val="004B7F1A"/>
    <w:rsid w:val="004C2006"/>
    <w:rsid w:val="004C34E2"/>
    <w:rsid w:val="004C37B1"/>
    <w:rsid w:val="004C60EF"/>
    <w:rsid w:val="004C6122"/>
    <w:rsid w:val="004C71EC"/>
    <w:rsid w:val="004C7CB7"/>
    <w:rsid w:val="004D020F"/>
    <w:rsid w:val="004D09A8"/>
    <w:rsid w:val="004D2246"/>
    <w:rsid w:val="004D3AE5"/>
    <w:rsid w:val="004D5B89"/>
    <w:rsid w:val="004D6AD2"/>
    <w:rsid w:val="004D7215"/>
    <w:rsid w:val="004E02B2"/>
    <w:rsid w:val="004E1C1F"/>
    <w:rsid w:val="004E22F2"/>
    <w:rsid w:val="004E23E4"/>
    <w:rsid w:val="004E2FC1"/>
    <w:rsid w:val="004E430F"/>
    <w:rsid w:val="004E5ED7"/>
    <w:rsid w:val="004E7754"/>
    <w:rsid w:val="004F479D"/>
    <w:rsid w:val="004F5B37"/>
    <w:rsid w:val="004F5E0D"/>
    <w:rsid w:val="004F6DBB"/>
    <w:rsid w:val="004F791F"/>
    <w:rsid w:val="004F7959"/>
    <w:rsid w:val="005020D9"/>
    <w:rsid w:val="00502238"/>
    <w:rsid w:val="00502C1F"/>
    <w:rsid w:val="0050477D"/>
    <w:rsid w:val="00506501"/>
    <w:rsid w:val="00511638"/>
    <w:rsid w:val="00512574"/>
    <w:rsid w:val="0051485D"/>
    <w:rsid w:val="005148A5"/>
    <w:rsid w:val="00521517"/>
    <w:rsid w:val="0052173C"/>
    <w:rsid w:val="00521C15"/>
    <w:rsid w:val="00522280"/>
    <w:rsid w:val="0052390C"/>
    <w:rsid w:val="00524B33"/>
    <w:rsid w:val="0052615B"/>
    <w:rsid w:val="005278BA"/>
    <w:rsid w:val="0053681E"/>
    <w:rsid w:val="0053786D"/>
    <w:rsid w:val="0054163B"/>
    <w:rsid w:val="0054335D"/>
    <w:rsid w:val="00543427"/>
    <w:rsid w:val="00545B24"/>
    <w:rsid w:val="0054609C"/>
    <w:rsid w:val="0054693E"/>
    <w:rsid w:val="00547BF8"/>
    <w:rsid w:val="00547F8C"/>
    <w:rsid w:val="00550A6D"/>
    <w:rsid w:val="005513DF"/>
    <w:rsid w:val="005513EB"/>
    <w:rsid w:val="00552868"/>
    <w:rsid w:val="00553AE1"/>
    <w:rsid w:val="00554BC1"/>
    <w:rsid w:val="005558DD"/>
    <w:rsid w:val="00556E6F"/>
    <w:rsid w:val="00557885"/>
    <w:rsid w:val="00557E19"/>
    <w:rsid w:val="0056273D"/>
    <w:rsid w:val="00565D70"/>
    <w:rsid w:val="00572925"/>
    <w:rsid w:val="00573ACE"/>
    <w:rsid w:val="005760E5"/>
    <w:rsid w:val="005761F2"/>
    <w:rsid w:val="00576CEE"/>
    <w:rsid w:val="005772CD"/>
    <w:rsid w:val="00577DAC"/>
    <w:rsid w:val="00580BC9"/>
    <w:rsid w:val="00582274"/>
    <w:rsid w:val="00582EDB"/>
    <w:rsid w:val="00583E12"/>
    <w:rsid w:val="005856A5"/>
    <w:rsid w:val="00592826"/>
    <w:rsid w:val="005962A8"/>
    <w:rsid w:val="005970AF"/>
    <w:rsid w:val="005A029B"/>
    <w:rsid w:val="005A05BD"/>
    <w:rsid w:val="005A0DBB"/>
    <w:rsid w:val="005A48E8"/>
    <w:rsid w:val="005A4A4D"/>
    <w:rsid w:val="005A66C0"/>
    <w:rsid w:val="005B0104"/>
    <w:rsid w:val="005B19FE"/>
    <w:rsid w:val="005B1C7A"/>
    <w:rsid w:val="005B3A3B"/>
    <w:rsid w:val="005B5825"/>
    <w:rsid w:val="005B7087"/>
    <w:rsid w:val="005B73AD"/>
    <w:rsid w:val="005B7470"/>
    <w:rsid w:val="005B7C26"/>
    <w:rsid w:val="005C0937"/>
    <w:rsid w:val="005C4FC1"/>
    <w:rsid w:val="005C533B"/>
    <w:rsid w:val="005D1B07"/>
    <w:rsid w:val="005D2762"/>
    <w:rsid w:val="005D27DF"/>
    <w:rsid w:val="005D28C6"/>
    <w:rsid w:val="005D33F6"/>
    <w:rsid w:val="005D3C8B"/>
    <w:rsid w:val="005D3FEB"/>
    <w:rsid w:val="005D4028"/>
    <w:rsid w:val="005D4610"/>
    <w:rsid w:val="005D4E7F"/>
    <w:rsid w:val="005D5831"/>
    <w:rsid w:val="005D627D"/>
    <w:rsid w:val="005E0934"/>
    <w:rsid w:val="005E1897"/>
    <w:rsid w:val="005E5958"/>
    <w:rsid w:val="005E5C9A"/>
    <w:rsid w:val="005E5E36"/>
    <w:rsid w:val="005E615B"/>
    <w:rsid w:val="005F6F5E"/>
    <w:rsid w:val="00600501"/>
    <w:rsid w:val="006016DE"/>
    <w:rsid w:val="00602E68"/>
    <w:rsid w:val="00605DA2"/>
    <w:rsid w:val="00605DD3"/>
    <w:rsid w:val="00605F0C"/>
    <w:rsid w:val="0060637F"/>
    <w:rsid w:val="00607E49"/>
    <w:rsid w:val="006112E6"/>
    <w:rsid w:val="00613125"/>
    <w:rsid w:val="00613254"/>
    <w:rsid w:val="00613394"/>
    <w:rsid w:val="0061515B"/>
    <w:rsid w:val="006158F2"/>
    <w:rsid w:val="00617C34"/>
    <w:rsid w:val="00622373"/>
    <w:rsid w:val="00623CD6"/>
    <w:rsid w:val="00623D37"/>
    <w:rsid w:val="00624556"/>
    <w:rsid w:val="0063233D"/>
    <w:rsid w:val="0063360B"/>
    <w:rsid w:val="006349CE"/>
    <w:rsid w:val="0063651C"/>
    <w:rsid w:val="00636CB5"/>
    <w:rsid w:val="00637C89"/>
    <w:rsid w:val="00641221"/>
    <w:rsid w:val="00641DB7"/>
    <w:rsid w:val="00641E6E"/>
    <w:rsid w:val="00642F7A"/>
    <w:rsid w:val="00643DFB"/>
    <w:rsid w:val="00644179"/>
    <w:rsid w:val="006459B7"/>
    <w:rsid w:val="00646058"/>
    <w:rsid w:val="00650C67"/>
    <w:rsid w:val="00651798"/>
    <w:rsid w:val="0065185D"/>
    <w:rsid w:val="00651CE9"/>
    <w:rsid w:val="00651E9E"/>
    <w:rsid w:val="00653144"/>
    <w:rsid w:val="0065404A"/>
    <w:rsid w:val="00660515"/>
    <w:rsid w:val="0066112B"/>
    <w:rsid w:val="006620A8"/>
    <w:rsid w:val="0066364C"/>
    <w:rsid w:val="00663B5B"/>
    <w:rsid w:val="006646A9"/>
    <w:rsid w:val="00666080"/>
    <w:rsid w:val="0067042C"/>
    <w:rsid w:val="00672260"/>
    <w:rsid w:val="00673271"/>
    <w:rsid w:val="006739AF"/>
    <w:rsid w:val="006748DE"/>
    <w:rsid w:val="00674A7A"/>
    <w:rsid w:val="00674F30"/>
    <w:rsid w:val="00675FCE"/>
    <w:rsid w:val="00676174"/>
    <w:rsid w:val="00676176"/>
    <w:rsid w:val="00677CB9"/>
    <w:rsid w:val="00677FAD"/>
    <w:rsid w:val="00681E18"/>
    <w:rsid w:val="00682DD2"/>
    <w:rsid w:val="00685E82"/>
    <w:rsid w:val="00690E40"/>
    <w:rsid w:val="0069764D"/>
    <w:rsid w:val="00697DDB"/>
    <w:rsid w:val="006A50D0"/>
    <w:rsid w:val="006A5CBD"/>
    <w:rsid w:val="006A699F"/>
    <w:rsid w:val="006B1526"/>
    <w:rsid w:val="006B1B72"/>
    <w:rsid w:val="006B53BE"/>
    <w:rsid w:val="006B6D12"/>
    <w:rsid w:val="006C1199"/>
    <w:rsid w:val="006C1FBD"/>
    <w:rsid w:val="006C3829"/>
    <w:rsid w:val="006C70ED"/>
    <w:rsid w:val="006D3778"/>
    <w:rsid w:val="006D6407"/>
    <w:rsid w:val="006E1D10"/>
    <w:rsid w:val="006E2CC9"/>
    <w:rsid w:val="006E3566"/>
    <w:rsid w:val="006E42A7"/>
    <w:rsid w:val="006E45E4"/>
    <w:rsid w:val="006E734B"/>
    <w:rsid w:val="006E7CEF"/>
    <w:rsid w:val="006E7E03"/>
    <w:rsid w:val="006F1056"/>
    <w:rsid w:val="006F32D9"/>
    <w:rsid w:val="006F54B4"/>
    <w:rsid w:val="006F576E"/>
    <w:rsid w:val="006F62B0"/>
    <w:rsid w:val="006F6820"/>
    <w:rsid w:val="00702D3B"/>
    <w:rsid w:val="00703BFF"/>
    <w:rsid w:val="007047A2"/>
    <w:rsid w:val="00706DEF"/>
    <w:rsid w:val="00711354"/>
    <w:rsid w:val="00712980"/>
    <w:rsid w:val="0071411B"/>
    <w:rsid w:val="00722AE1"/>
    <w:rsid w:val="00722DA1"/>
    <w:rsid w:val="0072310B"/>
    <w:rsid w:val="00723799"/>
    <w:rsid w:val="007322CD"/>
    <w:rsid w:val="007324EE"/>
    <w:rsid w:val="00737B37"/>
    <w:rsid w:val="00737E28"/>
    <w:rsid w:val="007417FB"/>
    <w:rsid w:val="00744593"/>
    <w:rsid w:val="00744E3E"/>
    <w:rsid w:val="007450F6"/>
    <w:rsid w:val="00745469"/>
    <w:rsid w:val="00745622"/>
    <w:rsid w:val="00745E75"/>
    <w:rsid w:val="00746B7C"/>
    <w:rsid w:val="007478AB"/>
    <w:rsid w:val="00750CED"/>
    <w:rsid w:val="0075131F"/>
    <w:rsid w:val="00751582"/>
    <w:rsid w:val="007558EC"/>
    <w:rsid w:val="00756154"/>
    <w:rsid w:val="007632B4"/>
    <w:rsid w:val="00764085"/>
    <w:rsid w:val="00764F3F"/>
    <w:rsid w:val="00765420"/>
    <w:rsid w:val="00766B7B"/>
    <w:rsid w:val="00766BD3"/>
    <w:rsid w:val="00772292"/>
    <w:rsid w:val="00772862"/>
    <w:rsid w:val="0077416B"/>
    <w:rsid w:val="0077489C"/>
    <w:rsid w:val="00775F32"/>
    <w:rsid w:val="007760AA"/>
    <w:rsid w:val="0077753B"/>
    <w:rsid w:val="00777A51"/>
    <w:rsid w:val="00780B00"/>
    <w:rsid w:val="00780C89"/>
    <w:rsid w:val="00780E6B"/>
    <w:rsid w:val="00781EC1"/>
    <w:rsid w:val="007825BA"/>
    <w:rsid w:val="00782E9C"/>
    <w:rsid w:val="007840CC"/>
    <w:rsid w:val="007846AE"/>
    <w:rsid w:val="0078594C"/>
    <w:rsid w:val="0079094B"/>
    <w:rsid w:val="0079169C"/>
    <w:rsid w:val="00792AA4"/>
    <w:rsid w:val="0079329B"/>
    <w:rsid w:val="00794E7C"/>
    <w:rsid w:val="007A0B4D"/>
    <w:rsid w:val="007A28C3"/>
    <w:rsid w:val="007A2984"/>
    <w:rsid w:val="007A2A63"/>
    <w:rsid w:val="007A46B4"/>
    <w:rsid w:val="007A47FE"/>
    <w:rsid w:val="007A517A"/>
    <w:rsid w:val="007B15A7"/>
    <w:rsid w:val="007B1A74"/>
    <w:rsid w:val="007B4055"/>
    <w:rsid w:val="007B7120"/>
    <w:rsid w:val="007C1FAA"/>
    <w:rsid w:val="007C3101"/>
    <w:rsid w:val="007C527B"/>
    <w:rsid w:val="007C570D"/>
    <w:rsid w:val="007D06CB"/>
    <w:rsid w:val="007D1687"/>
    <w:rsid w:val="007D1DD3"/>
    <w:rsid w:val="007D1EF2"/>
    <w:rsid w:val="007D3474"/>
    <w:rsid w:val="007D4FE0"/>
    <w:rsid w:val="007D6BD8"/>
    <w:rsid w:val="007D7D89"/>
    <w:rsid w:val="007E19F9"/>
    <w:rsid w:val="007E4913"/>
    <w:rsid w:val="007E4D3A"/>
    <w:rsid w:val="007E78F9"/>
    <w:rsid w:val="007F08D8"/>
    <w:rsid w:val="007F10C8"/>
    <w:rsid w:val="007F20EC"/>
    <w:rsid w:val="007F581B"/>
    <w:rsid w:val="007F672D"/>
    <w:rsid w:val="007F68EF"/>
    <w:rsid w:val="00800D9F"/>
    <w:rsid w:val="00802C8F"/>
    <w:rsid w:val="00803343"/>
    <w:rsid w:val="00803A3E"/>
    <w:rsid w:val="00804227"/>
    <w:rsid w:val="00805E4E"/>
    <w:rsid w:val="0081167B"/>
    <w:rsid w:val="00812305"/>
    <w:rsid w:val="008123D1"/>
    <w:rsid w:val="00813115"/>
    <w:rsid w:val="00813218"/>
    <w:rsid w:val="00813AF4"/>
    <w:rsid w:val="00813E75"/>
    <w:rsid w:val="00814C2B"/>
    <w:rsid w:val="00814FB9"/>
    <w:rsid w:val="00815B8A"/>
    <w:rsid w:val="0081657E"/>
    <w:rsid w:val="008172B2"/>
    <w:rsid w:val="00817850"/>
    <w:rsid w:val="00823CF4"/>
    <w:rsid w:val="00825054"/>
    <w:rsid w:val="00827A20"/>
    <w:rsid w:val="00827E20"/>
    <w:rsid w:val="00830257"/>
    <w:rsid w:val="008316B3"/>
    <w:rsid w:val="008355D2"/>
    <w:rsid w:val="00836220"/>
    <w:rsid w:val="0083662D"/>
    <w:rsid w:val="008370B4"/>
    <w:rsid w:val="00837A42"/>
    <w:rsid w:val="008401BD"/>
    <w:rsid w:val="008417E8"/>
    <w:rsid w:val="0084560B"/>
    <w:rsid w:val="00846AE5"/>
    <w:rsid w:val="00846C79"/>
    <w:rsid w:val="00854D5D"/>
    <w:rsid w:val="00854EF3"/>
    <w:rsid w:val="00856031"/>
    <w:rsid w:val="00857B3E"/>
    <w:rsid w:val="0086133D"/>
    <w:rsid w:val="0086232C"/>
    <w:rsid w:val="00862D2E"/>
    <w:rsid w:val="0086403C"/>
    <w:rsid w:val="0086568E"/>
    <w:rsid w:val="00866991"/>
    <w:rsid w:val="0086699A"/>
    <w:rsid w:val="0087085E"/>
    <w:rsid w:val="00871E3C"/>
    <w:rsid w:val="008726E2"/>
    <w:rsid w:val="00872FA1"/>
    <w:rsid w:val="0088222F"/>
    <w:rsid w:val="00883F81"/>
    <w:rsid w:val="008864AB"/>
    <w:rsid w:val="00892A15"/>
    <w:rsid w:val="00892B45"/>
    <w:rsid w:val="0089466F"/>
    <w:rsid w:val="008954FE"/>
    <w:rsid w:val="00896B0F"/>
    <w:rsid w:val="008973EA"/>
    <w:rsid w:val="008976A0"/>
    <w:rsid w:val="008A0497"/>
    <w:rsid w:val="008A1518"/>
    <w:rsid w:val="008A23D1"/>
    <w:rsid w:val="008A29ED"/>
    <w:rsid w:val="008A351F"/>
    <w:rsid w:val="008B33F9"/>
    <w:rsid w:val="008B3E2E"/>
    <w:rsid w:val="008B4433"/>
    <w:rsid w:val="008B62B3"/>
    <w:rsid w:val="008B66C4"/>
    <w:rsid w:val="008C3541"/>
    <w:rsid w:val="008C4D1A"/>
    <w:rsid w:val="008D07D6"/>
    <w:rsid w:val="008D1199"/>
    <w:rsid w:val="008D7596"/>
    <w:rsid w:val="008E1048"/>
    <w:rsid w:val="008E2362"/>
    <w:rsid w:val="008E2623"/>
    <w:rsid w:val="008E2EFE"/>
    <w:rsid w:val="008E3112"/>
    <w:rsid w:val="008E32BC"/>
    <w:rsid w:val="008E3D8F"/>
    <w:rsid w:val="008E50D8"/>
    <w:rsid w:val="008E5503"/>
    <w:rsid w:val="008E5668"/>
    <w:rsid w:val="008E5747"/>
    <w:rsid w:val="008E67AC"/>
    <w:rsid w:val="008E699A"/>
    <w:rsid w:val="008F1121"/>
    <w:rsid w:val="008F129E"/>
    <w:rsid w:val="008F354F"/>
    <w:rsid w:val="008F4154"/>
    <w:rsid w:val="008F614E"/>
    <w:rsid w:val="008F61C3"/>
    <w:rsid w:val="008F692C"/>
    <w:rsid w:val="008F7C53"/>
    <w:rsid w:val="00901548"/>
    <w:rsid w:val="00902511"/>
    <w:rsid w:val="00902D23"/>
    <w:rsid w:val="00903A38"/>
    <w:rsid w:val="00903A70"/>
    <w:rsid w:val="00904A2F"/>
    <w:rsid w:val="00904E92"/>
    <w:rsid w:val="009054D6"/>
    <w:rsid w:val="00911B34"/>
    <w:rsid w:val="009129C5"/>
    <w:rsid w:val="00917FE0"/>
    <w:rsid w:val="00920A39"/>
    <w:rsid w:val="00920D7F"/>
    <w:rsid w:val="00921741"/>
    <w:rsid w:val="00924409"/>
    <w:rsid w:val="00924CEF"/>
    <w:rsid w:val="009255A6"/>
    <w:rsid w:val="00926471"/>
    <w:rsid w:val="00932162"/>
    <w:rsid w:val="009365A0"/>
    <w:rsid w:val="00936743"/>
    <w:rsid w:val="009377FF"/>
    <w:rsid w:val="0094044C"/>
    <w:rsid w:val="00941B78"/>
    <w:rsid w:val="00943D24"/>
    <w:rsid w:val="00944D23"/>
    <w:rsid w:val="00945275"/>
    <w:rsid w:val="00945C86"/>
    <w:rsid w:val="009467C3"/>
    <w:rsid w:val="00953AB9"/>
    <w:rsid w:val="00954EBE"/>
    <w:rsid w:val="009555CA"/>
    <w:rsid w:val="00956250"/>
    <w:rsid w:val="00957622"/>
    <w:rsid w:val="00957F2D"/>
    <w:rsid w:val="00960D4B"/>
    <w:rsid w:val="009621C5"/>
    <w:rsid w:val="0096593E"/>
    <w:rsid w:val="009664DC"/>
    <w:rsid w:val="0096698B"/>
    <w:rsid w:val="00971E7B"/>
    <w:rsid w:val="00972DFB"/>
    <w:rsid w:val="00972F75"/>
    <w:rsid w:val="0097670C"/>
    <w:rsid w:val="0097773E"/>
    <w:rsid w:val="009801E5"/>
    <w:rsid w:val="009810CF"/>
    <w:rsid w:val="00981B19"/>
    <w:rsid w:val="00982321"/>
    <w:rsid w:val="0098254F"/>
    <w:rsid w:val="00982C3F"/>
    <w:rsid w:val="00985FB0"/>
    <w:rsid w:val="009864ED"/>
    <w:rsid w:val="00986D6E"/>
    <w:rsid w:val="00990094"/>
    <w:rsid w:val="00990F0F"/>
    <w:rsid w:val="0099395F"/>
    <w:rsid w:val="00993EB0"/>
    <w:rsid w:val="009A0013"/>
    <w:rsid w:val="009A066E"/>
    <w:rsid w:val="009A0D79"/>
    <w:rsid w:val="009A38E9"/>
    <w:rsid w:val="009A4762"/>
    <w:rsid w:val="009A53BA"/>
    <w:rsid w:val="009A7074"/>
    <w:rsid w:val="009B1453"/>
    <w:rsid w:val="009B1BDE"/>
    <w:rsid w:val="009B1F0C"/>
    <w:rsid w:val="009B269C"/>
    <w:rsid w:val="009B3BEF"/>
    <w:rsid w:val="009B5238"/>
    <w:rsid w:val="009B65D2"/>
    <w:rsid w:val="009B7D75"/>
    <w:rsid w:val="009B7E22"/>
    <w:rsid w:val="009C2FAC"/>
    <w:rsid w:val="009C4E02"/>
    <w:rsid w:val="009D36FD"/>
    <w:rsid w:val="009D5645"/>
    <w:rsid w:val="009D7864"/>
    <w:rsid w:val="009E0E86"/>
    <w:rsid w:val="009E155E"/>
    <w:rsid w:val="009E1762"/>
    <w:rsid w:val="009E266F"/>
    <w:rsid w:val="009E395D"/>
    <w:rsid w:val="009E4F02"/>
    <w:rsid w:val="009E73CF"/>
    <w:rsid w:val="009F2D86"/>
    <w:rsid w:val="009F41CD"/>
    <w:rsid w:val="009F4BF5"/>
    <w:rsid w:val="009F5314"/>
    <w:rsid w:val="009F677C"/>
    <w:rsid w:val="00A00B2D"/>
    <w:rsid w:val="00A011BC"/>
    <w:rsid w:val="00A02FA7"/>
    <w:rsid w:val="00A03C30"/>
    <w:rsid w:val="00A055B2"/>
    <w:rsid w:val="00A05972"/>
    <w:rsid w:val="00A06892"/>
    <w:rsid w:val="00A07275"/>
    <w:rsid w:val="00A13AD5"/>
    <w:rsid w:val="00A17E9F"/>
    <w:rsid w:val="00A206D7"/>
    <w:rsid w:val="00A20888"/>
    <w:rsid w:val="00A2106E"/>
    <w:rsid w:val="00A21D5E"/>
    <w:rsid w:val="00A21E29"/>
    <w:rsid w:val="00A2447D"/>
    <w:rsid w:val="00A244D2"/>
    <w:rsid w:val="00A2580D"/>
    <w:rsid w:val="00A25829"/>
    <w:rsid w:val="00A27B69"/>
    <w:rsid w:val="00A318E0"/>
    <w:rsid w:val="00A32BBF"/>
    <w:rsid w:val="00A33467"/>
    <w:rsid w:val="00A44664"/>
    <w:rsid w:val="00A450D9"/>
    <w:rsid w:val="00A45EBA"/>
    <w:rsid w:val="00A46A66"/>
    <w:rsid w:val="00A4778C"/>
    <w:rsid w:val="00A50F36"/>
    <w:rsid w:val="00A5119A"/>
    <w:rsid w:val="00A52560"/>
    <w:rsid w:val="00A52652"/>
    <w:rsid w:val="00A53095"/>
    <w:rsid w:val="00A54CCA"/>
    <w:rsid w:val="00A554C9"/>
    <w:rsid w:val="00A57C7E"/>
    <w:rsid w:val="00A61C43"/>
    <w:rsid w:val="00A6221C"/>
    <w:rsid w:val="00A62551"/>
    <w:rsid w:val="00A63AD6"/>
    <w:rsid w:val="00A649ED"/>
    <w:rsid w:val="00A64B48"/>
    <w:rsid w:val="00A65297"/>
    <w:rsid w:val="00A711C8"/>
    <w:rsid w:val="00A724A3"/>
    <w:rsid w:val="00A7449A"/>
    <w:rsid w:val="00A74616"/>
    <w:rsid w:val="00A746A7"/>
    <w:rsid w:val="00A819B4"/>
    <w:rsid w:val="00A81C56"/>
    <w:rsid w:val="00A8200B"/>
    <w:rsid w:val="00A82193"/>
    <w:rsid w:val="00A82CA1"/>
    <w:rsid w:val="00A84C47"/>
    <w:rsid w:val="00A86FD1"/>
    <w:rsid w:val="00A90233"/>
    <w:rsid w:val="00A9073C"/>
    <w:rsid w:val="00A9161A"/>
    <w:rsid w:val="00A91BAC"/>
    <w:rsid w:val="00A92874"/>
    <w:rsid w:val="00A96A54"/>
    <w:rsid w:val="00A97551"/>
    <w:rsid w:val="00A97967"/>
    <w:rsid w:val="00AA3235"/>
    <w:rsid w:val="00AA33CC"/>
    <w:rsid w:val="00AA496B"/>
    <w:rsid w:val="00AA7E5C"/>
    <w:rsid w:val="00AB0452"/>
    <w:rsid w:val="00AB1D18"/>
    <w:rsid w:val="00AB2ED2"/>
    <w:rsid w:val="00AB3621"/>
    <w:rsid w:val="00AB7FBB"/>
    <w:rsid w:val="00AC1462"/>
    <w:rsid w:val="00AC27A1"/>
    <w:rsid w:val="00AC2AB5"/>
    <w:rsid w:val="00AC2DDF"/>
    <w:rsid w:val="00AC3946"/>
    <w:rsid w:val="00AC4223"/>
    <w:rsid w:val="00AD0266"/>
    <w:rsid w:val="00AD1149"/>
    <w:rsid w:val="00AD24A4"/>
    <w:rsid w:val="00AD40BA"/>
    <w:rsid w:val="00AD52FA"/>
    <w:rsid w:val="00AE1592"/>
    <w:rsid w:val="00AE174F"/>
    <w:rsid w:val="00AE26BA"/>
    <w:rsid w:val="00AE2920"/>
    <w:rsid w:val="00AE3A19"/>
    <w:rsid w:val="00AE4486"/>
    <w:rsid w:val="00AE6115"/>
    <w:rsid w:val="00AE67BA"/>
    <w:rsid w:val="00AE69A1"/>
    <w:rsid w:val="00AE6B46"/>
    <w:rsid w:val="00AE7E2D"/>
    <w:rsid w:val="00AF0496"/>
    <w:rsid w:val="00AF0BE4"/>
    <w:rsid w:val="00AF139A"/>
    <w:rsid w:val="00AF3FCE"/>
    <w:rsid w:val="00AF3FD0"/>
    <w:rsid w:val="00AF4D58"/>
    <w:rsid w:val="00AF669B"/>
    <w:rsid w:val="00B003EC"/>
    <w:rsid w:val="00B010DA"/>
    <w:rsid w:val="00B0195F"/>
    <w:rsid w:val="00B02FC8"/>
    <w:rsid w:val="00B03985"/>
    <w:rsid w:val="00B03E61"/>
    <w:rsid w:val="00B06F06"/>
    <w:rsid w:val="00B06FA0"/>
    <w:rsid w:val="00B13290"/>
    <w:rsid w:val="00B22202"/>
    <w:rsid w:val="00B238E8"/>
    <w:rsid w:val="00B23B48"/>
    <w:rsid w:val="00B242EB"/>
    <w:rsid w:val="00B255A9"/>
    <w:rsid w:val="00B25E24"/>
    <w:rsid w:val="00B27308"/>
    <w:rsid w:val="00B3060A"/>
    <w:rsid w:val="00B32A31"/>
    <w:rsid w:val="00B34999"/>
    <w:rsid w:val="00B3780F"/>
    <w:rsid w:val="00B406E0"/>
    <w:rsid w:val="00B41802"/>
    <w:rsid w:val="00B41A79"/>
    <w:rsid w:val="00B41FEC"/>
    <w:rsid w:val="00B42186"/>
    <w:rsid w:val="00B43412"/>
    <w:rsid w:val="00B43486"/>
    <w:rsid w:val="00B43B14"/>
    <w:rsid w:val="00B443B9"/>
    <w:rsid w:val="00B44E76"/>
    <w:rsid w:val="00B450AE"/>
    <w:rsid w:val="00B471DD"/>
    <w:rsid w:val="00B50464"/>
    <w:rsid w:val="00B50E3F"/>
    <w:rsid w:val="00B5371B"/>
    <w:rsid w:val="00B53E49"/>
    <w:rsid w:val="00B5527A"/>
    <w:rsid w:val="00B56DDA"/>
    <w:rsid w:val="00B6206D"/>
    <w:rsid w:val="00B62DA4"/>
    <w:rsid w:val="00B63478"/>
    <w:rsid w:val="00B65E7A"/>
    <w:rsid w:val="00B66B71"/>
    <w:rsid w:val="00B6736E"/>
    <w:rsid w:val="00B71041"/>
    <w:rsid w:val="00B7290C"/>
    <w:rsid w:val="00B72D73"/>
    <w:rsid w:val="00B7354D"/>
    <w:rsid w:val="00B73A3F"/>
    <w:rsid w:val="00B74768"/>
    <w:rsid w:val="00B751BA"/>
    <w:rsid w:val="00B75467"/>
    <w:rsid w:val="00B77666"/>
    <w:rsid w:val="00B7790E"/>
    <w:rsid w:val="00B80244"/>
    <w:rsid w:val="00B805D2"/>
    <w:rsid w:val="00B85E74"/>
    <w:rsid w:val="00B91A51"/>
    <w:rsid w:val="00B92CAC"/>
    <w:rsid w:val="00B934B9"/>
    <w:rsid w:val="00B93CCC"/>
    <w:rsid w:val="00B96366"/>
    <w:rsid w:val="00B96931"/>
    <w:rsid w:val="00B96DC9"/>
    <w:rsid w:val="00B97A4C"/>
    <w:rsid w:val="00BB0855"/>
    <w:rsid w:val="00BB0DE9"/>
    <w:rsid w:val="00BB362F"/>
    <w:rsid w:val="00BB4010"/>
    <w:rsid w:val="00BB532F"/>
    <w:rsid w:val="00BC1335"/>
    <w:rsid w:val="00BC45CC"/>
    <w:rsid w:val="00BC45F4"/>
    <w:rsid w:val="00BC76DB"/>
    <w:rsid w:val="00BD03A5"/>
    <w:rsid w:val="00BD470D"/>
    <w:rsid w:val="00BD50EF"/>
    <w:rsid w:val="00BD707F"/>
    <w:rsid w:val="00BE2ED5"/>
    <w:rsid w:val="00BF38AE"/>
    <w:rsid w:val="00BF46BF"/>
    <w:rsid w:val="00BF508F"/>
    <w:rsid w:val="00BF540D"/>
    <w:rsid w:val="00BF65C4"/>
    <w:rsid w:val="00BF67CB"/>
    <w:rsid w:val="00C026CE"/>
    <w:rsid w:val="00C0799D"/>
    <w:rsid w:val="00C07B98"/>
    <w:rsid w:val="00C12B62"/>
    <w:rsid w:val="00C12C64"/>
    <w:rsid w:val="00C13062"/>
    <w:rsid w:val="00C134E3"/>
    <w:rsid w:val="00C13DE0"/>
    <w:rsid w:val="00C21317"/>
    <w:rsid w:val="00C221F1"/>
    <w:rsid w:val="00C310EE"/>
    <w:rsid w:val="00C338D2"/>
    <w:rsid w:val="00C361C0"/>
    <w:rsid w:val="00C37465"/>
    <w:rsid w:val="00C4227B"/>
    <w:rsid w:val="00C438DE"/>
    <w:rsid w:val="00C450BA"/>
    <w:rsid w:val="00C46301"/>
    <w:rsid w:val="00C46C19"/>
    <w:rsid w:val="00C50E9D"/>
    <w:rsid w:val="00C56954"/>
    <w:rsid w:val="00C569B4"/>
    <w:rsid w:val="00C5756C"/>
    <w:rsid w:val="00C57C10"/>
    <w:rsid w:val="00C60DE9"/>
    <w:rsid w:val="00C61960"/>
    <w:rsid w:val="00C6586F"/>
    <w:rsid w:val="00C67794"/>
    <w:rsid w:val="00C71F76"/>
    <w:rsid w:val="00C723B2"/>
    <w:rsid w:val="00C725FA"/>
    <w:rsid w:val="00C72B2F"/>
    <w:rsid w:val="00C74E02"/>
    <w:rsid w:val="00C75415"/>
    <w:rsid w:val="00C760DC"/>
    <w:rsid w:val="00C76982"/>
    <w:rsid w:val="00C82B17"/>
    <w:rsid w:val="00C83BFF"/>
    <w:rsid w:val="00C8492C"/>
    <w:rsid w:val="00C8565A"/>
    <w:rsid w:val="00C85EE5"/>
    <w:rsid w:val="00C87ED0"/>
    <w:rsid w:val="00C9491E"/>
    <w:rsid w:val="00CA0E01"/>
    <w:rsid w:val="00CA1371"/>
    <w:rsid w:val="00CA2817"/>
    <w:rsid w:val="00CA3F44"/>
    <w:rsid w:val="00CA5C4C"/>
    <w:rsid w:val="00CA76E4"/>
    <w:rsid w:val="00CB28D7"/>
    <w:rsid w:val="00CB33A2"/>
    <w:rsid w:val="00CC0104"/>
    <w:rsid w:val="00CC20CF"/>
    <w:rsid w:val="00CC21A3"/>
    <w:rsid w:val="00CC2333"/>
    <w:rsid w:val="00CC2FAA"/>
    <w:rsid w:val="00CC3F10"/>
    <w:rsid w:val="00CC4623"/>
    <w:rsid w:val="00CD21E3"/>
    <w:rsid w:val="00CD243E"/>
    <w:rsid w:val="00CD2BE5"/>
    <w:rsid w:val="00CD51AF"/>
    <w:rsid w:val="00CD716F"/>
    <w:rsid w:val="00CD79AB"/>
    <w:rsid w:val="00CE07F1"/>
    <w:rsid w:val="00CE0D89"/>
    <w:rsid w:val="00CE129B"/>
    <w:rsid w:val="00CE4245"/>
    <w:rsid w:val="00CE4BDF"/>
    <w:rsid w:val="00CE7F83"/>
    <w:rsid w:val="00CF1CD5"/>
    <w:rsid w:val="00CF327F"/>
    <w:rsid w:val="00CF62E0"/>
    <w:rsid w:val="00CF6BC0"/>
    <w:rsid w:val="00CF7407"/>
    <w:rsid w:val="00D02B5E"/>
    <w:rsid w:val="00D05CCC"/>
    <w:rsid w:val="00D111F5"/>
    <w:rsid w:val="00D114DC"/>
    <w:rsid w:val="00D12EE0"/>
    <w:rsid w:val="00D144BC"/>
    <w:rsid w:val="00D155A6"/>
    <w:rsid w:val="00D16000"/>
    <w:rsid w:val="00D17439"/>
    <w:rsid w:val="00D20D6E"/>
    <w:rsid w:val="00D27A00"/>
    <w:rsid w:val="00D32C4B"/>
    <w:rsid w:val="00D333E7"/>
    <w:rsid w:val="00D347DF"/>
    <w:rsid w:val="00D35D1C"/>
    <w:rsid w:val="00D4093E"/>
    <w:rsid w:val="00D43DEA"/>
    <w:rsid w:val="00D445C9"/>
    <w:rsid w:val="00D4491F"/>
    <w:rsid w:val="00D44C38"/>
    <w:rsid w:val="00D46C1E"/>
    <w:rsid w:val="00D5183D"/>
    <w:rsid w:val="00D53220"/>
    <w:rsid w:val="00D532C1"/>
    <w:rsid w:val="00D538F1"/>
    <w:rsid w:val="00D57530"/>
    <w:rsid w:val="00D6090D"/>
    <w:rsid w:val="00D60C60"/>
    <w:rsid w:val="00D61CD0"/>
    <w:rsid w:val="00D667FA"/>
    <w:rsid w:val="00D66D9E"/>
    <w:rsid w:val="00D73832"/>
    <w:rsid w:val="00D74C41"/>
    <w:rsid w:val="00D76E1F"/>
    <w:rsid w:val="00D770F9"/>
    <w:rsid w:val="00D77CEF"/>
    <w:rsid w:val="00D805A9"/>
    <w:rsid w:val="00D823D9"/>
    <w:rsid w:val="00D82932"/>
    <w:rsid w:val="00D8462A"/>
    <w:rsid w:val="00D867A6"/>
    <w:rsid w:val="00D87F94"/>
    <w:rsid w:val="00D91D25"/>
    <w:rsid w:val="00D937E5"/>
    <w:rsid w:val="00D94374"/>
    <w:rsid w:val="00D95581"/>
    <w:rsid w:val="00DA2F08"/>
    <w:rsid w:val="00DA4415"/>
    <w:rsid w:val="00DA51EC"/>
    <w:rsid w:val="00DA55E3"/>
    <w:rsid w:val="00DA66E0"/>
    <w:rsid w:val="00DA67FE"/>
    <w:rsid w:val="00DB0A89"/>
    <w:rsid w:val="00DB0BA0"/>
    <w:rsid w:val="00DB15E8"/>
    <w:rsid w:val="00DB17B0"/>
    <w:rsid w:val="00DB1DB2"/>
    <w:rsid w:val="00DB31B3"/>
    <w:rsid w:val="00DB4C03"/>
    <w:rsid w:val="00DB5909"/>
    <w:rsid w:val="00DB733B"/>
    <w:rsid w:val="00DB7AF9"/>
    <w:rsid w:val="00DC17A2"/>
    <w:rsid w:val="00DC2E8D"/>
    <w:rsid w:val="00DC3288"/>
    <w:rsid w:val="00DC7FEC"/>
    <w:rsid w:val="00DD050D"/>
    <w:rsid w:val="00DD2418"/>
    <w:rsid w:val="00DD3437"/>
    <w:rsid w:val="00DD423B"/>
    <w:rsid w:val="00DD6497"/>
    <w:rsid w:val="00DE1E1B"/>
    <w:rsid w:val="00DE2858"/>
    <w:rsid w:val="00DE3596"/>
    <w:rsid w:val="00DE7173"/>
    <w:rsid w:val="00DF0DD6"/>
    <w:rsid w:val="00DF341A"/>
    <w:rsid w:val="00DF5D18"/>
    <w:rsid w:val="00DF6F09"/>
    <w:rsid w:val="00DF6FE8"/>
    <w:rsid w:val="00DF70A9"/>
    <w:rsid w:val="00DF77E6"/>
    <w:rsid w:val="00E006EF"/>
    <w:rsid w:val="00E01B71"/>
    <w:rsid w:val="00E01FA1"/>
    <w:rsid w:val="00E0322F"/>
    <w:rsid w:val="00E11F07"/>
    <w:rsid w:val="00E1350C"/>
    <w:rsid w:val="00E13B23"/>
    <w:rsid w:val="00E143CB"/>
    <w:rsid w:val="00E146D3"/>
    <w:rsid w:val="00E14DD3"/>
    <w:rsid w:val="00E16E61"/>
    <w:rsid w:val="00E171A5"/>
    <w:rsid w:val="00E17DC7"/>
    <w:rsid w:val="00E23A8D"/>
    <w:rsid w:val="00E24C1D"/>
    <w:rsid w:val="00E25D31"/>
    <w:rsid w:val="00E27E33"/>
    <w:rsid w:val="00E304E6"/>
    <w:rsid w:val="00E31BD4"/>
    <w:rsid w:val="00E32139"/>
    <w:rsid w:val="00E330C1"/>
    <w:rsid w:val="00E33224"/>
    <w:rsid w:val="00E353B6"/>
    <w:rsid w:val="00E362F3"/>
    <w:rsid w:val="00E4206E"/>
    <w:rsid w:val="00E43860"/>
    <w:rsid w:val="00E43B86"/>
    <w:rsid w:val="00E44546"/>
    <w:rsid w:val="00E464D8"/>
    <w:rsid w:val="00E46E70"/>
    <w:rsid w:val="00E47A7B"/>
    <w:rsid w:val="00E50B10"/>
    <w:rsid w:val="00E527D9"/>
    <w:rsid w:val="00E57781"/>
    <w:rsid w:val="00E60FFC"/>
    <w:rsid w:val="00E65CE5"/>
    <w:rsid w:val="00E711CF"/>
    <w:rsid w:val="00E73BD7"/>
    <w:rsid w:val="00E746B2"/>
    <w:rsid w:val="00E74892"/>
    <w:rsid w:val="00E74ADD"/>
    <w:rsid w:val="00E74E5F"/>
    <w:rsid w:val="00E7589D"/>
    <w:rsid w:val="00E7635C"/>
    <w:rsid w:val="00E764F9"/>
    <w:rsid w:val="00E76F9E"/>
    <w:rsid w:val="00E80481"/>
    <w:rsid w:val="00E80CDC"/>
    <w:rsid w:val="00E84D06"/>
    <w:rsid w:val="00E854C2"/>
    <w:rsid w:val="00E85B33"/>
    <w:rsid w:val="00E85B41"/>
    <w:rsid w:val="00E91E46"/>
    <w:rsid w:val="00E92136"/>
    <w:rsid w:val="00E935D3"/>
    <w:rsid w:val="00E95187"/>
    <w:rsid w:val="00E95BBE"/>
    <w:rsid w:val="00E961E3"/>
    <w:rsid w:val="00E96F75"/>
    <w:rsid w:val="00E97743"/>
    <w:rsid w:val="00E97C8C"/>
    <w:rsid w:val="00EA0AD2"/>
    <w:rsid w:val="00EA4595"/>
    <w:rsid w:val="00EB0BC5"/>
    <w:rsid w:val="00EB453C"/>
    <w:rsid w:val="00EB4919"/>
    <w:rsid w:val="00EB58A9"/>
    <w:rsid w:val="00EB6248"/>
    <w:rsid w:val="00EC1548"/>
    <w:rsid w:val="00EC5412"/>
    <w:rsid w:val="00EC67D8"/>
    <w:rsid w:val="00EC69F0"/>
    <w:rsid w:val="00ED1709"/>
    <w:rsid w:val="00ED5848"/>
    <w:rsid w:val="00EE1431"/>
    <w:rsid w:val="00EE4F54"/>
    <w:rsid w:val="00EE513D"/>
    <w:rsid w:val="00EE689D"/>
    <w:rsid w:val="00EE71AD"/>
    <w:rsid w:val="00EE76A6"/>
    <w:rsid w:val="00EF2C85"/>
    <w:rsid w:val="00EF4888"/>
    <w:rsid w:val="00EF55D1"/>
    <w:rsid w:val="00EF58F3"/>
    <w:rsid w:val="00EF7966"/>
    <w:rsid w:val="00F009C2"/>
    <w:rsid w:val="00F02F0D"/>
    <w:rsid w:val="00F058B6"/>
    <w:rsid w:val="00F05E15"/>
    <w:rsid w:val="00F07427"/>
    <w:rsid w:val="00F1154C"/>
    <w:rsid w:val="00F117FB"/>
    <w:rsid w:val="00F164F7"/>
    <w:rsid w:val="00F17E68"/>
    <w:rsid w:val="00F201D2"/>
    <w:rsid w:val="00F233B5"/>
    <w:rsid w:val="00F245BF"/>
    <w:rsid w:val="00F25B17"/>
    <w:rsid w:val="00F26FF5"/>
    <w:rsid w:val="00F324FC"/>
    <w:rsid w:val="00F334DB"/>
    <w:rsid w:val="00F34A84"/>
    <w:rsid w:val="00F375FB"/>
    <w:rsid w:val="00F41835"/>
    <w:rsid w:val="00F41AD2"/>
    <w:rsid w:val="00F41D54"/>
    <w:rsid w:val="00F422B9"/>
    <w:rsid w:val="00F439AF"/>
    <w:rsid w:val="00F43AB3"/>
    <w:rsid w:val="00F45141"/>
    <w:rsid w:val="00F4697E"/>
    <w:rsid w:val="00F46DDF"/>
    <w:rsid w:val="00F46E66"/>
    <w:rsid w:val="00F50FE4"/>
    <w:rsid w:val="00F51289"/>
    <w:rsid w:val="00F51359"/>
    <w:rsid w:val="00F523EC"/>
    <w:rsid w:val="00F52858"/>
    <w:rsid w:val="00F556D0"/>
    <w:rsid w:val="00F558B5"/>
    <w:rsid w:val="00F55C5F"/>
    <w:rsid w:val="00F56620"/>
    <w:rsid w:val="00F60B88"/>
    <w:rsid w:val="00F62AC9"/>
    <w:rsid w:val="00F640E1"/>
    <w:rsid w:val="00F648F1"/>
    <w:rsid w:val="00F65D59"/>
    <w:rsid w:val="00F702BB"/>
    <w:rsid w:val="00F7550C"/>
    <w:rsid w:val="00F75952"/>
    <w:rsid w:val="00F80746"/>
    <w:rsid w:val="00F816EE"/>
    <w:rsid w:val="00F831BC"/>
    <w:rsid w:val="00F8371F"/>
    <w:rsid w:val="00F86716"/>
    <w:rsid w:val="00F87B1B"/>
    <w:rsid w:val="00F901FE"/>
    <w:rsid w:val="00F969A5"/>
    <w:rsid w:val="00FA40B6"/>
    <w:rsid w:val="00FA430B"/>
    <w:rsid w:val="00FA6170"/>
    <w:rsid w:val="00FA61A4"/>
    <w:rsid w:val="00FA62B9"/>
    <w:rsid w:val="00FB060B"/>
    <w:rsid w:val="00FB062C"/>
    <w:rsid w:val="00FB0E81"/>
    <w:rsid w:val="00FB18EA"/>
    <w:rsid w:val="00FB1EFC"/>
    <w:rsid w:val="00FB4902"/>
    <w:rsid w:val="00FC079F"/>
    <w:rsid w:val="00FC2AD3"/>
    <w:rsid w:val="00FC6275"/>
    <w:rsid w:val="00FC6992"/>
    <w:rsid w:val="00FD1575"/>
    <w:rsid w:val="00FD1580"/>
    <w:rsid w:val="00FD6743"/>
    <w:rsid w:val="00FD6B5A"/>
    <w:rsid w:val="00FD71A6"/>
    <w:rsid w:val="00FE3C3D"/>
    <w:rsid w:val="00FE43C1"/>
    <w:rsid w:val="00FE4F53"/>
    <w:rsid w:val="00FE7394"/>
    <w:rsid w:val="00FE78E9"/>
    <w:rsid w:val="00FE7ED6"/>
    <w:rsid w:val="00FF28D3"/>
    <w:rsid w:val="00FF2B5C"/>
    <w:rsid w:val="00FF520F"/>
    <w:rsid w:val="00FF675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3778">
      <o:colormenu v:ext="edit" strokecolor="none"/>
    </o:shapedefaults>
    <o:shapelayout v:ext="edit">
      <o:idmap v:ext="edit" data="1,168"/>
      <o:rules v:ext="edit">
        <o:r id="V:Rule61" type="connector" idref="#_x0000_s1868"/>
        <o:r id="V:Rule62" type="connector" idref="#_x0000_s1856"/>
        <o:r id="V:Rule63" type="connector" idref="#_x0000_s1649">
          <o:proxy start="" idref="#_x0000_s1646" connectloc="2"/>
        </o:r>
        <o:r id="V:Rule64" type="connector" idref="#_x0000_s1658"/>
        <o:r id="V:Rule65" type="connector" idref="#_x0000_s1601"/>
        <o:r id="V:Rule66" type="connector" idref="#_x0000_s1638">
          <o:proxy start="" idref="#_x0000_s1635" connectloc="2"/>
          <o:proxy end="" idref="#_x0000_s1637" connectloc="0"/>
        </o:r>
        <o:r id="V:Rule67" type="connector" idref="#_x0000_s1613"/>
        <o:r id="V:Rule68" type="connector" idref="#_x0000_s1739"/>
        <o:r id="V:Rule69" type="connector" idref="#_x0000_s1759"/>
        <o:r id="V:Rule70" type="connector" idref="#_x0000_s1633">
          <o:proxy start="" idref="#_x0000_s1631" connectloc="2"/>
          <o:proxy end="" idref="#_x0000_s1621" connectloc="0"/>
        </o:r>
        <o:r id="V:Rule71" type="connector" idref="#_x0000_s1689">
          <o:proxy start="" idref="#_x0000_s1687" connectloc="2"/>
          <o:proxy end="" idref="#_x0000_s1688" connectloc="0"/>
        </o:r>
        <o:r id="V:Rule72" type="connector" idref="#_x0000_s1640">
          <o:proxy start="" idref="#_x0000_s1636" connectloc="2"/>
          <o:proxy end="" idref="#_x0000_s1639" connectloc="0"/>
        </o:r>
        <o:r id="V:Rule73" type="connector" idref="#_x0000_s1847"/>
        <o:r id="V:Rule74" type="connector" idref="#_x0000_s1661"/>
        <o:r id="V:Rule75" type="connector" idref="#_x0000_s1256"/>
        <o:r id="V:Rule76" type="connector" idref="#_x0000_s172032"/>
        <o:r id="V:Rule77" type="connector" idref="#_x0000_s1764">
          <o:proxy end="" idref="#_x0000_s1611" connectloc="0"/>
        </o:r>
        <o:r id="V:Rule78" type="connector" idref="#_x0000_s1762">
          <o:proxy start="" idref="#_x0000_s1610" connectloc="0"/>
          <o:proxy end="" idref="#_x0000_s1612" connectloc="0"/>
        </o:r>
        <o:r id="V:Rule79" type="connector" idref="#_x0000_s1671">
          <o:proxy start="" idref="#_x0000_s1668" connectloc="2"/>
        </o:r>
        <o:r id="V:Rule80" type="connector" idref="#_x0000_s1721"/>
        <o:r id="V:Rule81" type="connector" idref="#_x0000_s1634">
          <o:proxy start="" idref="#_x0000_s1621" connectloc="2"/>
          <o:proxy end="" idref="#_x0000_s1620" connectloc="0"/>
        </o:r>
        <o:r id="V:Rule82" type="connector" idref="#_x0000_s2043"/>
        <o:r id="V:Rule83" type="connector" idref="#_x0000_s1704"/>
        <o:r id="V:Rule84" type="connector" idref="#_x0000_s1724">
          <o:proxy start="" idref="#_x0000_s1690" connectloc="2"/>
        </o:r>
        <o:r id="V:Rule85" type="connector" idref="#_x0000_s1702"/>
        <o:r id="V:Rule86" type="connector" idref="#_x0000_s1738">
          <o:proxy start="" idref="#_x0000_s1626" connectloc="0"/>
          <o:proxy end="" idref="#_x0000_s1627" connectloc="0"/>
        </o:r>
        <o:r id="V:Rule87" type="connector" idref="#_x0000_s1732">
          <o:proxy start="" idref="#_x0000_s1626" connectloc="2"/>
          <o:proxy end="" idref="#_x0000_s1635" connectloc="0"/>
        </o:r>
        <o:r id="V:Rule88" type="connector" idref="#_x0000_s1682">
          <o:proxy start="" idref="#_x0000_s1680" connectloc="2"/>
        </o:r>
        <o:r id="V:Rule89" type="connector" idref="#_x0000_s1604"/>
        <o:r id="V:Rule90" type="connector" idref="#_x0000_s1850"/>
        <o:r id="V:Rule91" type="connector" idref="#_x0000_s1765">
          <o:proxy start="" idref="#_x0000_s1611" connectloc="2"/>
        </o:r>
        <o:r id="V:Rule92" type="connector" idref="#_x0000_s1686">
          <o:proxy start="" idref="#_x0000_s1685" connectloc="2"/>
          <o:proxy end="" idref="#_x0000_s1679" connectloc="0"/>
        </o:r>
        <o:r id="V:Rule93" type="connector" idref="#_x0000_s1930">
          <o:proxy start="" idref="#_x0000_s1679" connectloc="2"/>
          <o:proxy end="" idref="#_x0000_s1681" connectloc="0"/>
        </o:r>
        <o:r id="V:Rule94" type="connector" idref="#_x0000_s1722">
          <o:proxy start="" idref="#_x0000_s1684" connectloc="2"/>
        </o:r>
        <o:r id="V:Rule95" type="connector" idref="#_x0000_s1683"/>
        <o:r id="V:Rule96" type="connector" idref="#_x0000_s1849"/>
        <o:r id="V:Rule97" type="connector" idref="#_x0000_s1666"/>
        <o:r id="V:Rule98" type="connector" idref="#_x0000_s2047"/>
        <o:r id="V:Rule99" type="connector" idref="#_x0000_s1664"/>
        <o:r id="V:Rule100" type="connector" idref="#_x0000_s1652">
          <o:proxy start="" idref="#_x0000_s1650" connectloc="2"/>
          <o:proxy end="" idref="#_x0000_s1653" connectloc="2"/>
        </o:r>
        <o:r id="V:Rule101" type="connector" idref="#_x0000_s1670"/>
        <o:r id="V:Rule102" type="connector" idref="#_x0000_s1663"/>
        <o:r id="V:Rule103" type="connector" idref="#_x0000_s1665"/>
        <o:r id="V:Rule104" type="connector" idref="#_x0000_s1848"/>
        <o:r id="V:Rule105" type="connector" idref="#_x0000_s1662"/>
        <o:r id="V:Rule106" type="connector" idref="#_x0000_s1939">
          <o:proxy start="" idref="#_x0000_s1693" connectloc="2"/>
          <o:proxy end="" idref="#_x0000_s1698" connectloc="0"/>
        </o:r>
        <o:r id="V:Rule107" type="connector" idref="#_x0000_s1940">
          <o:proxy start="" idref="#_x0000_s1694" connectloc="2"/>
          <o:proxy end="" idref="#_x0000_s1701" connectloc="0"/>
        </o:r>
        <o:r id="V:Rule108" type="connector" idref="#_x0000_s1723">
          <o:proxy start="" idref="#_x0000_s1693" connectloc="0"/>
        </o:r>
        <o:r id="V:Rule109" type="connector" idref="#_x0000_s1857"/>
        <o:r id="V:Rule110" type="connector" idref="#_x0000_s1615"/>
        <o:r id="V:Rule111" type="connector" idref="#_x0000_s1700"/>
        <o:r id="V:Rule112" type="connector" idref="#_x0000_s1672"/>
        <o:r id="V:Rule113" type="connector" idref="#_x0000_s1629"/>
        <o:r id="V:Rule114" type="connector" idref="#_x0000_s1743">
          <o:proxy start="" idref="#_x0000_s1639" connectloc="2"/>
        </o:r>
        <o:r id="V:Rule115" type="connector" idref="#_x0000_s1654"/>
        <o:r id="V:Rule116" type="connector" idref="#_x0000_s1622">
          <o:proxy start="" idref="#_x0000_s1620" connectloc="2"/>
        </o:r>
        <o:r id="V:Rule117" type="connector" idref="#_x0000_s1867"/>
        <o:r id="V:Rule118" type="connector" idref="#_x0000_s1648">
          <o:proxy start="" idref="#_x0000_s1645" connectloc="2"/>
        </o:r>
        <o:r id="V:Rule119" type="connector" idref="#_x0000_s1632">
          <o:proxy start="" idref="#_x0000_s1630" connectloc="2"/>
          <o:proxy end="" idref="#_x0000_s1631" connectloc="0"/>
        </o:r>
        <o:r id="V:Rule120" type="connector" idref="#_x0000_s1676">
          <o:proxy start="" idref="#_x0000_s1675" connectloc="2"/>
        </o:r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41802"/>
    <w:pPr>
      <w:widowControl w:val="0"/>
      <w:spacing w:line="360" w:lineRule="auto"/>
      <w:jc w:val="both"/>
    </w:pPr>
    <w:rPr>
      <w:rFonts w:ascii="Times New Roman" w:eastAsia="Times New Roman" w:hAnsi="Times New Roman"/>
      <w:sz w:val="24"/>
    </w:rPr>
  </w:style>
  <w:style w:type="paragraph" w:styleId="1">
    <w:name w:val="heading 1"/>
    <w:basedOn w:val="a"/>
    <w:next w:val="a"/>
    <w:link w:val="1Char"/>
    <w:uiPriority w:val="9"/>
    <w:qFormat/>
    <w:rsid w:val="00B41802"/>
    <w:pPr>
      <w:keepNext/>
      <w:keepLines/>
      <w:spacing w:before="340" w:after="330" w:line="578" w:lineRule="auto"/>
      <w:outlineLvl w:val="0"/>
    </w:pPr>
    <w:rPr>
      <w:rFonts w:asciiTheme="majorHAnsi" w:eastAsiaTheme="majorEastAsia" w:hAnsiTheme="majorHAnsi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4180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41802"/>
    <w:pPr>
      <w:keepNext/>
      <w:keepLines/>
      <w:spacing w:before="260" w:after="260" w:line="416" w:lineRule="auto"/>
      <w:outlineLvl w:val="2"/>
    </w:pPr>
    <w:rPr>
      <w:rFonts w:asciiTheme="majorHAnsi" w:eastAsiaTheme="majorEastAsia" w:hAnsiTheme="majorHAnsi"/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4180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0">
    <w:name w:val="样式1"/>
    <w:basedOn w:val="a1"/>
    <w:uiPriority w:val="99"/>
    <w:qFormat/>
    <w:rsid w:val="008A151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center"/>
      </w:pPr>
      <w:rPr>
        <w:rFonts w:eastAsia="黑体"/>
        <w:sz w:val="24"/>
      </w:rPr>
      <w:tblPr/>
      <w:tcPr>
        <w:shd w:val="clear" w:color="auto" w:fill="92D050"/>
        <w:vAlign w:val="center"/>
      </w:tcPr>
    </w:tblStylePr>
    <w:tblStylePr w:type="firstCol">
      <w:pPr>
        <w:wordWrap/>
        <w:jc w:val="center"/>
      </w:pPr>
      <w:rPr>
        <w:rFonts w:eastAsia="黑体"/>
        <w:sz w:val="20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</w:tcPr>
    </w:tblStylePr>
  </w:style>
  <w:style w:type="paragraph" w:styleId="a3">
    <w:name w:val="List Paragraph"/>
    <w:basedOn w:val="a"/>
    <w:uiPriority w:val="34"/>
    <w:qFormat/>
    <w:rsid w:val="00A27B69"/>
    <w:pPr>
      <w:ind w:firstLineChars="200" w:firstLine="420"/>
    </w:pPr>
  </w:style>
  <w:style w:type="paragraph" w:styleId="a4">
    <w:name w:val="Document Map"/>
    <w:basedOn w:val="a"/>
    <w:link w:val="Char"/>
    <w:uiPriority w:val="99"/>
    <w:semiHidden/>
    <w:unhideWhenUsed/>
    <w:rsid w:val="00A27B69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A27B69"/>
    <w:rPr>
      <w:rFonts w:ascii="宋体" w:eastAsia="宋体"/>
      <w:sz w:val="18"/>
      <w:szCs w:val="18"/>
    </w:rPr>
  </w:style>
  <w:style w:type="paragraph" w:styleId="a5">
    <w:name w:val="header"/>
    <w:basedOn w:val="a"/>
    <w:link w:val="Char0"/>
    <w:uiPriority w:val="99"/>
    <w:semiHidden/>
    <w:unhideWhenUsed/>
    <w:rsid w:val="00E332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semiHidden/>
    <w:rsid w:val="00E3322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332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33224"/>
    <w:rPr>
      <w:sz w:val="18"/>
      <w:szCs w:val="18"/>
    </w:rPr>
  </w:style>
  <w:style w:type="table" w:styleId="a7">
    <w:name w:val="Table Grid"/>
    <w:basedOn w:val="a1"/>
    <w:uiPriority w:val="59"/>
    <w:rsid w:val="0044313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Char2"/>
    <w:uiPriority w:val="99"/>
    <w:semiHidden/>
    <w:unhideWhenUsed/>
    <w:rsid w:val="0044313C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44313C"/>
    <w:rPr>
      <w:sz w:val="18"/>
      <w:szCs w:val="18"/>
    </w:rPr>
  </w:style>
  <w:style w:type="character" w:customStyle="1" w:styleId="hps">
    <w:name w:val="hps"/>
    <w:basedOn w:val="a0"/>
    <w:rsid w:val="0044313C"/>
  </w:style>
  <w:style w:type="paragraph" w:customStyle="1" w:styleId="Default">
    <w:name w:val="Default"/>
    <w:rsid w:val="0044313C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sz w:val="24"/>
      <w:szCs w:val="24"/>
    </w:rPr>
  </w:style>
  <w:style w:type="character" w:styleId="a9">
    <w:name w:val="Hyperlink"/>
    <w:basedOn w:val="a0"/>
    <w:uiPriority w:val="99"/>
    <w:unhideWhenUsed/>
    <w:rsid w:val="0044313C"/>
    <w:rPr>
      <w:color w:val="0000FF"/>
      <w:u w:val="single"/>
    </w:rPr>
  </w:style>
  <w:style w:type="paragraph" w:styleId="aa">
    <w:name w:val="Normal (Web)"/>
    <w:basedOn w:val="a"/>
    <w:uiPriority w:val="99"/>
    <w:unhideWhenUsed/>
    <w:rsid w:val="0044313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styleId="ab">
    <w:name w:val="FollowedHyperlink"/>
    <w:basedOn w:val="a0"/>
    <w:uiPriority w:val="99"/>
    <w:semiHidden/>
    <w:unhideWhenUsed/>
    <w:rsid w:val="0044313C"/>
    <w:rPr>
      <w:color w:val="800080" w:themeColor="followedHyperlink"/>
      <w:u w:val="single"/>
    </w:rPr>
  </w:style>
  <w:style w:type="character" w:customStyle="1" w:styleId="reference-text">
    <w:name w:val="reference-text"/>
    <w:basedOn w:val="a0"/>
    <w:rsid w:val="0044313C"/>
  </w:style>
  <w:style w:type="paragraph" w:styleId="ac">
    <w:name w:val="Date"/>
    <w:basedOn w:val="a"/>
    <w:next w:val="a"/>
    <w:link w:val="Char3"/>
    <w:uiPriority w:val="99"/>
    <w:semiHidden/>
    <w:unhideWhenUsed/>
    <w:rsid w:val="0044313C"/>
    <w:pPr>
      <w:ind w:leftChars="2500" w:left="100"/>
    </w:pPr>
  </w:style>
  <w:style w:type="character" w:customStyle="1" w:styleId="Char3">
    <w:name w:val="日期 Char"/>
    <w:basedOn w:val="a0"/>
    <w:link w:val="ac"/>
    <w:uiPriority w:val="99"/>
    <w:semiHidden/>
    <w:rsid w:val="0044313C"/>
  </w:style>
  <w:style w:type="character" w:styleId="ad">
    <w:name w:val="Placeholder Text"/>
    <w:basedOn w:val="a0"/>
    <w:uiPriority w:val="99"/>
    <w:semiHidden/>
    <w:rsid w:val="0044313C"/>
    <w:rPr>
      <w:color w:val="808080"/>
    </w:rPr>
  </w:style>
  <w:style w:type="character" w:customStyle="1" w:styleId="citation">
    <w:name w:val="citation"/>
    <w:basedOn w:val="a0"/>
    <w:rsid w:val="0044313C"/>
  </w:style>
  <w:style w:type="character" w:customStyle="1" w:styleId="url">
    <w:name w:val="url"/>
    <w:basedOn w:val="a0"/>
    <w:rsid w:val="0044313C"/>
  </w:style>
  <w:style w:type="character" w:styleId="ae">
    <w:name w:val="Emphasis"/>
    <w:basedOn w:val="a0"/>
    <w:uiPriority w:val="20"/>
    <w:qFormat/>
    <w:rsid w:val="0044313C"/>
    <w:rPr>
      <w:i/>
      <w:iCs/>
    </w:rPr>
  </w:style>
  <w:style w:type="paragraph" w:styleId="af">
    <w:name w:val="caption"/>
    <w:basedOn w:val="a"/>
    <w:next w:val="a"/>
    <w:uiPriority w:val="35"/>
    <w:unhideWhenUsed/>
    <w:qFormat/>
    <w:rsid w:val="00750CED"/>
    <w:rPr>
      <w:rFonts w:cstheme="majorBidi"/>
      <w:i/>
      <w:kern w:val="0"/>
      <w:szCs w:val="20"/>
    </w:rPr>
  </w:style>
  <w:style w:type="paragraph" w:styleId="af0">
    <w:name w:val="table of figures"/>
    <w:basedOn w:val="a"/>
    <w:next w:val="a"/>
    <w:uiPriority w:val="99"/>
    <w:unhideWhenUsed/>
    <w:rsid w:val="0044313C"/>
    <w:pPr>
      <w:ind w:leftChars="200" w:left="200" w:hangingChars="200" w:hanging="200"/>
    </w:pPr>
  </w:style>
  <w:style w:type="character" w:customStyle="1" w:styleId="Char4">
    <w:name w:val="尾注文本 Char"/>
    <w:basedOn w:val="a0"/>
    <w:link w:val="af1"/>
    <w:uiPriority w:val="99"/>
    <w:rsid w:val="0044313C"/>
  </w:style>
  <w:style w:type="paragraph" w:styleId="af1">
    <w:name w:val="endnote text"/>
    <w:basedOn w:val="a"/>
    <w:link w:val="Char4"/>
    <w:uiPriority w:val="99"/>
    <w:unhideWhenUsed/>
    <w:rsid w:val="0044313C"/>
    <w:pPr>
      <w:snapToGrid w:val="0"/>
      <w:jc w:val="left"/>
    </w:pPr>
  </w:style>
  <w:style w:type="character" w:customStyle="1" w:styleId="1Char">
    <w:name w:val="标题 1 Char"/>
    <w:basedOn w:val="a0"/>
    <w:link w:val="1"/>
    <w:uiPriority w:val="9"/>
    <w:rsid w:val="00B41802"/>
    <w:rPr>
      <w:rFonts w:asciiTheme="majorHAnsi" w:eastAsiaTheme="majorEastAsia" w:hAnsiTheme="majorHAnsi"/>
      <w:b/>
      <w:bCs/>
      <w:kern w:val="44"/>
      <w:sz w:val="36"/>
      <w:szCs w:val="44"/>
    </w:rPr>
  </w:style>
  <w:style w:type="character" w:customStyle="1" w:styleId="2Char">
    <w:name w:val="标题 2 Char"/>
    <w:basedOn w:val="a0"/>
    <w:link w:val="2"/>
    <w:uiPriority w:val="9"/>
    <w:rsid w:val="00B4180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2">
    <w:name w:val="Title"/>
    <w:basedOn w:val="a"/>
    <w:next w:val="a"/>
    <w:link w:val="Char5"/>
    <w:uiPriority w:val="10"/>
    <w:qFormat/>
    <w:rsid w:val="00D8462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5">
    <w:name w:val="标题 Char"/>
    <w:basedOn w:val="a0"/>
    <w:link w:val="af2"/>
    <w:uiPriority w:val="10"/>
    <w:rsid w:val="00D8462A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41802"/>
    <w:rPr>
      <w:rFonts w:asciiTheme="majorHAnsi" w:eastAsiaTheme="majorEastAsia" w:hAnsiTheme="majorHAnsi"/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rsid w:val="00B41802"/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E50B10"/>
    <w:pPr>
      <w:widowControl/>
      <w:spacing w:before="480" w:after="0" w:line="276" w:lineRule="auto"/>
      <w:jc w:val="left"/>
      <w:outlineLvl w:val="9"/>
    </w:pPr>
    <w:rPr>
      <w:rFonts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0C568B"/>
    <w:pPr>
      <w:tabs>
        <w:tab w:val="right" w:leader="dot" w:pos="8296"/>
      </w:tabs>
      <w:ind w:left="210"/>
      <w:jc w:val="left"/>
    </w:pPr>
    <w:rPr>
      <w:smallCaps/>
      <w:noProof/>
      <w:szCs w:val="24"/>
    </w:rPr>
  </w:style>
  <w:style w:type="paragraph" w:styleId="11">
    <w:name w:val="toc 1"/>
    <w:basedOn w:val="a"/>
    <w:next w:val="a"/>
    <w:autoRedefine/>
    <w:uiPriority w:val="39"/>
    <w:unhideWhenUsed/>
    <w:qFormat/>
    <w:rsid w:val="000C568B"/>
    <w:pPr>
      <w:tabs>
        <w:tab w:val="right" w:leader="dot" w:pos="8296"/>
      </w:tabs>
      <w:spacing w:before="120" w:after="120"/>
      <w:jc w:val="left"/>
    </w:pPr>
    <w:rPr>
      <w:rFonts w:asciiTheme="majorHAnsi" w:hAnsiTheme="majorHAnsi" w:cs="Times New Roman"/>
      <w:b/>
      <w:bCs/>
      <w:caps/>
      <w:noProof/>
      <w:sz w:val="28"/>
      <w:szCs w:val="28"/>
    </w:rPr>
  </w:style>
  <w:style w:type="paragraph" w:styleId="30">
    <w:name w:val="toc 3"/>
    <w:basedOn w:val="a"/>
    <w:next w:val="a"/>
    <w:autoRedefine/>
    <w:uiPriority w:val="39"/>
    <w:unhideWhenUsed/>
    <w:qFormat/>
    <w:rsid w:val="00E50B10"/>
    <w:pPr>
      <w:ind w:left="420"/>
      <w:jc w:val="left"/>
    </w:pPr>
    <w:rPr>
      <w:i/>
      <w:iCs/>
      <w:sz w:val="20"/>
      <w:szCs w:val="20"/>
    </w:rPr>
  </w:style>
  <w:style w:type="paragraph" w:styleId="40">
    <w:name w:val="toc 4"/>
    <w:basedOn w:val="a"/>
    <w:next w:val="a"/>
    <w:autoRedefine/>
    <w:uiPriority w:val="39"/>
    <w:unhideWhenUsed/>
    <w:rsid w:val="00E50B10"/>
    <w:pPr>
      <w:ind w:left="630"/>
      <w:jc w:val="left"/>
    </w:pPr>
    <w:rPr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241F46"/>
    <w:pPr>
      <w:ind w:left="840"/>
      <w:jc w:val="left"/>
    </w:pPr>
    <w:rPr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241F46"/>
    <w:pPr>
      <w:ind w:left="1050"/>
      <w:jc w:val="left"/>
    </w:pPr>
    <w:rPr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241F46"/>
    <w:pPr>
      <w:ind w:left="1260"/>
      <w:jc w:val="left"/>
    </w:pPr>
    <w:rPr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241F46"/>
    <w:pPr>
      <w:ind w:left="1470"/>
      <w:jc w:val="left"/>
    </w:pPr>
    <w:rPr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241F46"/>
    <w:pPr>
      <w:ind w:left="1680"/>
      <w:jc w:val="left"/>
    </w:pPr>
    <w:rPr>
      <w:sz w:val="18"/>
      <w:szCs w:val="18"/>
    </w:rPr>
  </w:style>
  <w:style w:type="paragraph" w:styleId="af3">
    <w:name w:val="footnote text"/>
    <w:basedOn w:val="a"/>
    <w:link w:val="Char6"/>
    <w:uiPriority w:val="99"/>
    <w:semiHidden/>
    <w:unhideWhenUsed/>
    <w:rsid w:val="007F672D"/>
    <w:pPr>
      <w:snapToGrid w:val="0"/>
      <w:jc w:val="left"/>
    </w:pPr>
    <w:rPr>
      <w:sz w:val="18"/>
      <w:szCs w:val="18"/>
    </w:rPr>
  </w:style>
  <w:style w:type="character" w:customStyle="1" w:styleId="Char6">
    <w:name w:val="脚注文本 Char"/>
    <w:basedOn w:val="a0"/>
    <w:link w:val="af3"/>
    <w:uiPriority w:val="99"/>
    <w:semiHidden/>
    <w:rsid w:val="007F672D"/>
    <w:rPr>
      <w:sz w:val="18"/>
      <w:szCs w:val="18"/>
    </w:rPr>
  </w:style>
  <w:style w:type="character" w:styleId="af4">
    <w:name w:val="footnote reference"/>
    <w:basedOn w:val="a0"/>
    <w:uiPriority w:val="99"/>
    <w:semiHidden/>
    <w:unhideWhenUsed/>
    <w:rsid w:val="007F672D"/>
    <w:rPr>
      <w:vertAlign w:val="superscript"/>
    </w:rPr>
  </w:style>
  <w:style w:type="character" w:styleId="af5">
    <w:name w:val="endnote reference"/>
    <w:basedOn w:val="a0"/>
    <w:uiPriority w:val="99"/>
    <w:unhideWhenUsed/>
    <w:rsid w:val="007F672D"/>
    <w:rPr>
      <w:vertAlign w:val="superscript"/>
    </w:rPr>
  </w:style>
  <w:style w:type="character" w:customStyle="1" w:styleId="snippet">
    <w:name w:val="snippet"/>
    <w:basedOn w:val="a0"/>
    <w:rsid w:val="005E5C9A"/>
  </w:style>
  <w:style w:type="character" w:styleId="af6">
    <w:name w:val="annotation reference"/>
    <w:basedOn w:val="a0"/>
    <w:uiPriority w:val="99"/>
    <w:semiHidden/>
    <w:unhideWhenUsed/>
    <w:rsid w:val="000415AB"/>
    <w:rPr>
      <w:sz w:val="18"/>
      <w:szCs w:val="18"/>
    </w:rPr>
  </w:style>
  <w:style w:type="paragraph" w:styleId="af7">
    <w:name w:val="annotation text"/>
    <w:basedOn w:val="a"/>
    <w:link w:val="Char7"/>
    <w:uiPriority w:val="99"/>
    <w:semiHidden/>
    <w:unhideWhenUsed/>
    <w:rsid w:val="000415AB"/>
    <w:rPr>
      <w:szCs w:val="24"/>
    </w:rPr>
  </w:style>
  <w:style w:type="character" w:customStyle="1" w:styleId="Char7">
    <w:name w:val="批注文字 Char"/>
    <w:basedOn w:val="a0"/>
    <w:link w:val="af7"/>
    <w:uiPriority w:val="99"/>
    <w:semiHidden/>
    <w:rsid w:val="000415AB"/>
    <w:rPr>
      <w:sz w:val="24"/>
      <w:szCs w:val="24"/>
    </w:rPr>
  </w:style>
  <w:style w:type="paragraph" w:styleId="af8">
    <w:name w:val="annotation subject"/>
    <w:basedOn w:val="af7"/>
    <w:next w:val="af7"/>
    <w:link w:val="Char8"/>
    <w:uiPriority w:val="99"/>
    <w:semiHidden/>
    <w:unhideWhenUsed/>
    <w:rsid w:val="000415AB"/>
    <w:rPr>
      <w:b/>
      <w:bCs/>
      <w:sz w:val="20"/>
      <w:szCs w:val="20"/>
    </w:rPr>
  </w:style>
  <w:style w:type="character" w:customStyle="1" w:styleId="Char8">
    <w:name w:val="批注主题 Char"/>
    <w:basedOn w:val="Char7"/>
    <w:link w:val="af8"/>
    <w:uiPriority w:val="99"/>
    <w:semiHidden/>
    <w:rsid w:val="000415AB"/>
    <w:rPr>
      <w:b/>
      <w:bCs/>
      <w:sz w:val="20"/>
      <w:szCs w:val="20"/>
    </w:rPr>
  </w:style>
  <w:style w:type="paragraph" w:styleId="af9">
    <w:name w:val="Revision"/>
    <w:hidden/>
    <w:uiPriority w:val="99"/>
    <w:semiHidden/>
    <w:rsid w:val="000415AB"/>
  </w:style>
  <w:style w:type="character" w:customStyle="1" w:styleId="apple-converted-space">
    <w:name w:val="apple-converted-space"/>
    <w:basedOn w:val="a0"/>
    <w:rsid w:val="006E2CC9"/>
  </w:style>
  <w:style w:type="character" w:customStyle="1" w:styleId="shorttext">
    <w:name w:val="short_text"/>
    <w:basedOn w:val="a0"/>
    <w:rsid w:val="001A619B"/>
  </w:style>
  <w:style w:type="character" w:customStyle="1" w:styleId="langwithname">
    <w:name w:val="langwithname"/>
    <w:basedOn w:val="a0"/>
    <w:rsid w:val="001B1B4C"/>
  </w:style>
  <w:style w:type="character" w:customStyle="1" w:styleId="longtext">
    <w:name w:val="long_text"/>
    <w:basedOn w:val="a0"/>
    <w:rsid w:val="006620A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49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09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2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9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5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8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45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0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40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5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1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4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0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1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10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8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28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10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0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4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5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05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57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83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33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0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31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5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56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7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84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84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61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2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5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99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81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1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5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8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10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93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3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46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401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811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6122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335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10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9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309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46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043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5771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936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7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9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86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41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89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09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40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35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3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7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24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45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92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527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3099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646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95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1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7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1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736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430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0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63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824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2564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097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893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3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7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1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4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29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77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9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4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8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56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22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92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3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0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21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08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37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5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5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33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7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9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57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15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97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17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5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39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89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06389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91116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21238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55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15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8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5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81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68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74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8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71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686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575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3105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0690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627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3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0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45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53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09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2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14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80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97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9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219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414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9934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8126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772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2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jpeg"/><Relationship Id="rId117" Type="http://schemas.openxmlformats.org/officeDocument/2006/relationships/theme" Target="theme/theme1.xml"/><Relationship Id="rId21" Type="http://schemas.openxmlformats.org/officeDocument/2006/relationships/image" Target="media/image5.jpe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hyperlink" Target="http://en.wikipedia.org/wiki/Computer_vision" TargetMode="External"/><Relationship Id="rId68" Type="http://schemas.openxmlformats.org/officeDocument/2006/relationships/hyperlink" Target="http://en.wikipedia.org/wiki/Ensemble_learning" TargetMode="External"/><Relationship Id="rId84" Type="http://schemas.openxmlformats.org/officeDocument/2006/relationships/image" Target="media/image56.png"/><Relationship Id="rId89" Type="http://schemas.openxmlformats.org/officeDocument/2006/relationships/image" Target="media/image61.png"/><Relationship Id="rId112" Type="http://schemas.openxmlformats.org/officeDocument/2006/relationships/image" Target="media/image84.jpeg"/><Relationship Id="rId16" Type="http://schemas.openxmlformats.org/officeDocument/2006/relationships/footer" Target="footer2.xml"/><Relationship Id="rId107" Type="http://schemas.openxmlformats.org/officeDocument/2006/relationships/image" Target="media/image79.png"/><Relationship Id="rId11" Type="http://schemas.openxmlformats.org/officeDocument/2006/relationships/hyperlink" Target="file:///F:\Thesis\total17.docx" TargetMode="External"/><Relationship Id="rId24" Type="http://schemas.openxmlformats.org/officeDocument/2006/relationships/image" Target="media/image8.gif"/><Relationship Id="rId32" Type="http://schemas.openxmlformats.org/officeDocument/2006/relationships/image" Target="media/image16.jpeg"/><Relationship Id="rId37" Type="http://schemas.openxmlformats.org/officeDocument/2006/relationships/image" Target="media/image21.jpe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jpeg"/><Relationship Id="rId58" Type="http://schemas.openxmlformats.org/officeDocument/2006/relationships/diagramLayout" Target="diagrams/layout1.xml"/><Relationship Id="rId66" Type="http://schemas.openxmlformats.org/officeDocument/2006/relationships/image" Target="media/image42.jpeg"/><Relationship Id="rId74" Type="http://schemas.openxmlformats.org/officeDocument/2006/relationships/image" Target="media/image46.png"/><Relationship Id="rId79" Type="http://schemas.openxmlformats.org/officeDocument/2006/relationships/image" Target="media/image51.jpeg"/><Relationship Id="rId87" Type="http://schemas.openxmlformats.org/officeDocument/2006/relationships/image" Target="media/image59.jpeg"/><Relationship Id="rId102" Type="http://schemas.openxmlformats.org/officeDocument/2006/relationships/image" Target="media/image74.png"/><Relationship Id="rId110" Type="http://schemas.openxmlformats.org/officeDocument/2006/relationships/image" Target="media/image82.jpeg"/><Relationship Id="rId115" Type="http://schemas.openxmlformats.org/officeDocument/2006/relationships/image" Target="media/image87.png"/><Relationship Id="rId5" Type="http://schemas.openxmlformats.org/officeDocument/2006/relationships/webSettings" Target="webSettings.xml"/><Relationship Id="rId61" Type="http://schemas.microsoft.com/office/2007/relationships/diagramDrawing" Target="diagrams/drawing1.xml"/><Relationship Id="rId82" Type="http://schemas.openxmlformats.org/officeDocument/2006/relationships/image" Target="media/image54.png"/><Relationship Id="rId90" Type="http://schemas.openxmlformats.org/officeDocument/2006/relationships/image" Target="media/image62.jpeg"/><Relationship Id="rId95" Type="http://schemas.openxmlformats.org/officeDocument/2006/relationships/image" Target="media/image67.png"/><Relationship Id="rId19" Type="http://schemas.openxmlformats.org/officeDocument/2006/relationships/image" Target="media/image3.jpeg"/><Relationship Id="rId14" Type="http://schemas.openxmlformats.org/officeDocument/2006/relationships/hyperlink" Target="file:///F:\Thesis\total17.docx" TargetMode="External"/><Relationship Id="rId22" Type="http://schemas.openxmlformats.org/officeDocument/2006/relationships/image" Target="media/image6.jpeg"/><Relationship Id="rId27" Type="http://schemas.openxmlformats.org/officeDocument/2006/relationships/image" Target="media/image11.png"/><Relationship Id="rId30" Type="http://schemas.openxmlformats.org/officeDocument/2006/relationships/image" Target="media/image14.jpeg"/><Relationship Id="rId35" Type="http://schemas.openxmlformats.org/officeDocument/2006/relationships/image" Target="media/image19.jpe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jpeg"/><Relationship Id="rId64" Type="http://schemas.openxmlformats.org/officeDocument/2006/relationships/hyperlink" Target="http://en.wikipedia.org/wiki/Blob_detection" TargetMode="External"/><Relationship Id="rId69" Type="http://schemas.openxmlformats.org/officeDocument/2006/relationships/hyperlink" Target="http://en.wikipedia.org/wiki/Statistical_classification" TargetMode="External"/><Relationship Id="rId77" Type="http://schemas.openxmlformats.org/officeDocument/2006/relationships/image" Target="media/image49.png"/><Relationship Id="rId100" Type="http://schemas.openxmlformats.org/officeDocument/2006/relationships/image" Target="media/image72.png"/><Relationship Id="rId105" Type="http://schemas.openxmlformats.org/officeDocument/2006/relationships/image" Target="media/image77.png"/><Relationship Id="rId113" Type="http://schemas.openxmlformats.org/officeDocument/2006/relationships/image" Target="media/image85.jpeg"/><Relationship Id="rId8" Type="http://schemas.openxmlformats.org/officeDocument/2006/relationships/footer" Target="footer1.xml"/><Relationship Id="rId51" Type="http://schemas.openxmlformats.org/officeDocument/2006/relationships/image" Target="media/image35.jpeg"/><Relationship Id="rId72" Type="http://schemas.openxmlformats.org/officeDocument/2006/relationships/image" Target="media/image44.png"/><Relationship Id="rId80" Type="http://schemas.openxmlformats.org/officeDocument/2006/relationships/image" Target="media/image52.png"/><Relationship Id="rId85" Type="http://schemas.openxmlformats.org/officeDocument/2006/relationships/image" Target="media/image57.jpeg"/><Relationship Id="rId93" Type="http://schemas.openxmlformats.org/officeDocument/2006/relationships/image" Target="media/image65.png"/><Relationship Id="rId98" Type="http://schemas.openxmlformats.org/officeDocument/2006/relationships/image" Target="media/image70.png"/><Relationship Id="rId3" Type="http://schemas.openxmlformats.org/officeDocument/2006/relationships/styles" Target="styles.xml"/><Relationship Id="rId12" Type="http://schemas.openxmlformats.org/officeDocument/2006/relationships/hyperlink" Target="file:///F:\Thesis\total17.docx" TargetMode="External"/><Relationship Id="rId17" Type="http://schemas.openxmlformats.org/officeDocument/2006/relationships/image" Target="media/image1.jpeg"/><Relationship Id="rId25" Type="http://schemas.openxmlformats.org/officeDocument/2006/relationships/image" Target="media/image9.png"/><Relationship Id="rId33" Type="http://schemas.openxmlformats.org/officeDocument/2006/relationships/image" Target="media/image17.jpeg"/><Relationship Id="rId38" Type="http://schemas.openxmlformats.org/officeDocument/2006/relationships/image" Target="media/image22.jpeg"/><Relationship Id="rId46" Type="http://schemas.openxmlformats.org/officeDocument/2006/relationships/image" Target="media/image30.png"/><Relationship Id="rId59" Type="http://schemas.openxmlformats.org/officeDocument/2006/relationships/diagramQuickStyle" Target="diagrams/quickStyle1.xml"/><Relationship Id="rId67" Type="http://schemas.openxmlformats.org/officeDocument/2006/relationships/image" Target="media/image43.jpeg"/><Relationship Id="rId103" Type="http://schemas.openxmlformats.org/officeDocument/2006/relationships/image" Target="media/image75.jpeg"/><Relationship Id="rId108" Type="http://schemas.openxmlformats.org/officeDocument/2006/relationships/image" Target="media/image80.jpeg"/><Relationship Id="rId116" Type="http://schemas.openxmlformats.org/officeDocument/2006/relationships/fontTable" Target="fontTable.xml"/><Relationship Id="rId20" Type="http://schemas.openxmlformats.org/officeDocument/2006/relationships/image" Target="media/image4.jpeg"/><Relationship Id="rId41" Type="http://schemas.openxmlformats.org/officeDocument/2006/relationships/image" Target="media/image25.png"/><Relationship Id="rId54" Type="http://schemas.openxmlformats.org/officeDocument/2006/relationships/image" Target="media/image38.jpeg"/><Relationship Id="rId62" Type="http://schemas.openxmlformats.org/officeDocument/2006/relationships/image" Target="media/image41.jpeg"/><Relationship Id="rId70" Type="http://schemas.openxmlformats.org/officeDocument/2006/relationships/hyperlink" Target="http://en.wikipedia.org/wiki/Decision_tree_learning" TargetMode="External"/><Relationship Id="rId75" Type="http://schemas.openxmlformats.org/officeDocument/2006/relationships/image" Target="media/image47.png"/><Relationship Id="rId83" Type="http://schemas.openxmlformats.org/officeDocument/2006/relationships/image" Target="media/image55.png"/><Relationship Id="rId88" Type="http://schemas.openxmlformats.org/officeDocument/2006/relationships/image" Target="media/image60.jpeg"/><Relationship Id="rId91" Type="http://schemas.openxmlformats.org/officeDocument/2006/relationships/image" Target="media/image63.png"/><Relationship Id="rId96" Type="http://schemas.openxmlformats.org/officeDocument/2006/relationships/image" Target="media/image68.png"/><Relationship Id="rId111" Type="http://schemas.openxmlformats.org/officeDocument/2006/relationships/image" Target="media/image8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F:\Thesis\total17.docx" TargetMode="External"/><Relationship Id="rId23" Type="http://schemas.openxmlformats.org/officeDocument/2006/relationships/image" Target="media/image7.jpeg"/><Relationship Id="rId28" Type="http://schemas.openxmlformats.org/officeDocument/2006/relationships/image" Target="media/image12.jpeg"/><Relationship Id="rId36" Type="http://schemas.openxmlformats.org/officeDocument/2006/relationships/image" Target="media/image20.gif"/><Relationship Id="rId49" Type="http://schemas.openxmlformats.org/officeDocument/2006/relationships/image" Target="media/image33.png"/><Relationship Id="rId57" Type="http://schemas.openxmlformats.org/officeDocument/2006/relationships/diagramData" Target="diagrams/data1.xml"/><Relationship Id="rId106" Type="http://schemas.openxmlformats.org/officeDocument/2006/relationships/image" Target="media/image78.png"/><Relationship Id="rId114" Type="http://schemas.openxmlformats.org/officeDocument/2006/relationships/image" Target="media/image86.png"/><Relationship Id="rId10" Type="http://schemas.openxmlformats.org/officeDocument/2006/relationships/hyperlink" Target="file:///F:\Thesis\total17.docx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jpeg"/><Relationship Id="rId60" Type="http://schemas.openxmlformats.org/officeDocument/2006/relationships/diagramColors" Target="diagrams/colors1.xml"/><Relationship Id="rId65" Type="http://schemas.openxmlformats.org/officeDocument/2006/relationships/hyperlink" Target="http://en.wikipedia.org/wiki/Correspondence_problem" TargetMode="External"/><Relationship Id="rId73" Type="http://schemas.openxmlformats.org/officeDocument/2006/relationships/image" Target="media/image45.png"/><Relationship Id="rId78" Type="http://schemas.openxmlformats.org/officeDocument/2006/relationships/image" Target="media/image50.png"/><Relationship Id="rId81" Type="http://schemas.openxmlformats.org/officeDocument/2006/relationships/image" Target="media/image53.png"/><Relationship Id="rId86" Type="http://schemas.openxmlformats.org/officeDocument/2006/relationships/image" Target="media/image58.png"/><Relationship Id="rId94" Type="http://schemas.openxmlformats.org/officeDocument/2006/relationships/image" Target="media/image66.jpeg"/><Relationship Id="rId99" Type="http://schemas.openxmlformats.org/officeDocument/2006/relationships/image" Target="media/image71.png"/><Relationship Id="rId10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hyperlink" Target="file:///F:\Thesis\total17.docx" TargetMode="External"/><Relationship Id="rId13" Type="http://schemas.openxmlformats.org/officeDocument/2006/relationships/hyperlink" Target="file:///F:\Thesis\total17.docx" TargetMode="External"/><Relationship Id="rId18" Type="http://schemas.openxmlformats.org/officeDocument/2006/relationships/image" Target="media/image2.jpeg"/><Relationship Id="rId39" Type="http://schemas.openxmlformats.org/officeDocument/2006/relationships/image" Target="media/image23.png"/><Relationship Id="rId109" Type="http://schemas.openxmlformats.org/officeDocument/2006/relationships/image" Target="media/image81.jpeg"/><Relationship Id="rId34" Type="http://schemas.openxmlformats.org/officeDocument/2006/relationships/image" Target="media/image18.jpeg"/><Relationship Id="rId50" Type="http://schemas.openxmlformats.org/officeDocument/2006/relationships/image" Target="media/image34.png"/><Relationship Id="rId55" Type="http://schemas.openxmlformats.org/officeDocument/2006/relationships/image" Target="media/image39.jpeg"/><Relationship Id="rId76" Type="http://schemas.openxmlformats.org/officeDocument/2006/relationships/image" Target="media/image48.png"/><Relationship Id="rId97" Type="http://schemas.openxmlformats.org/officeDocument/2006/relationships/image" Target="media/image69.png"/><Relationship Id="rId104" Type="http://schemas.openxmlformats.org/officeDocument/2006/relationships/image" Target="media/image76.jpeg"/><Relationship Id="rId7" Type="http://schemas.openxmlformats.org/officeDocument/2006/relationships/endnotes" Target="endnotes.xml"/><Relationship Id="rId71" Type="http://schemas.openxmlformats.org/officeDocument/2006/relationships/hyperlink" Target="http://en.wikipedia.org/wiki/Mode_%28statistics%29" TargetMode="External"/><Relationship Id="rId92" Type="http://schemas.openxmlformats.org/officeDocument/2006/relationships/image" Target="media/image64.jpeg"/><Relationship Id="rId2" Type="http://schemas.openxmlformats.org/officeDocument/2006/relationships/numbering" Target="numbering.xml"/><Relationship Id="rId29" Type="http://schemas.openxmlformats.org/officeDocument/2006/relationships/image" Target="media/image13.png"/></Relationships>
</file>

<file path=word/_rels/endnotes.xml.rels><?xml version="1.0" encoding="UTF-8" standalone="yes"?>
<Relationships xmlns="http://schemas.openxmlformats.org/package/2006/relationships"><Relationship Id="rId3" Type="http://schemas.openxmlformats.org/officeDocument/2006/relationships/hyperlink" Target="http://cmp.felk.cvut.cz/~matas/papers/matas-bmvc02.pdf" TargetMode="External"/><Relationship Id="rId2" Type="http://schemas.openxmlformats.org/officeDocument/2006/relationships/hyperlink" Target="http://ieeexplore.ieee.org/xpl/mostRecentIssue.jsp?punumber=4290054" TargetMode="External"/><Relationship Id="rId1" Type="http://schemas.openxmlformats.org/officeDocument/2006/relationships/hyperlink" Target="http://ieeexplore.ieee.org/xpl/articleDetails.jsp?tp=&amp;arnumber=4290109&amp;queryText%3Dtraffic+signs+tracking+using+kalman+filter" TargetMode="External"/><Relationship Id="rId6" Type="http://schemas.openxmlformats.org/officeDocument/2006/relationships/hyperlink" Target="http://cmp.felk.cvut.cz/~matas/papers/matas-bmvc02.pdf" TargetMode="External"/><Relationship Id="rId5" Type="http://schemas.openxmlformats.org/officeDocument/2006/relationships/hyperlink" Target="http://ieeexplore.ieee.org/xpl/mostRecentIssue.jsp?punumber=6022827" TargetMode="External"/><Relationship Id="rId4" Type="http://schemas.openxmlformats.org/officeDocument/2006/relationships/hyperlink" Target="http://ieeexplore.ieee.org/xpl/mostRecentIssue.jsp?punumber=4810099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0FCA303A-6D4F-461D-9C42-75998D21782C}" type="doc">
      <dgm:prSet loTypeId="urn:microsoft.com/office/officeart/2005/8/layout/bProcess4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02B7BEAE-B277-4B7D-A493-D2214096A0B7}">
      <dgm:prSet phldrT="[文本]" custT="1"/>
      <dgm:spPr/>
      <dgm:t>
        <a:bodyPr/>
        <a:lstStyle/>
        <a:p>
          <a:pPr algn="ctr"/>
          <a:r>
            <a:rPr lang="en-US" altLang="zh-CN" sz="1200">
              <a:latin typeface="Times New Roman" pitchFamily="18" charset="0"/>
              <a:cs typeface="Times New Roman" pitchFamily="18" charset="0"/>
            </a:rPr>
            <a:t>Convert an image to grayscale image.</a:t>
          </a:r>
          <a:endParaRPr lang="zh-CN" altLang="en-US" sz="1200">
            <a:latin typeface="Times New Roman" pitchFamily="18" charset="0"/>
            <a:cs typeface="Times New Roman" pitchFamily="18" charset="0"/>
          </a:endParaRPr>
        </a:p>
      </dgm:t>
    </dgm:pt>
    <dgm:pt modelId="{015557C9-060A-4589-8383-E1E359FADBCE}" type="parTrans" cxnId="{2570402D-5E10-4D6E-A95C-711D73729AEE}">
      <dgm:prSet/>
      <dgm:spPr/>
      <dgm:t>
        <a:bodyPr/>
        <a:lstStyle/>
        <a:p>
          <a:pPr algn="ctr"/>
          <a:endParaRPr lang="zh-CN" altLang="en-US"/>
        </a:p>
      </dgm:t>
    </dgm:pt>
    <dgm:pt modelId="{04F23C58-104C-4B96-A4EA-28956E01A405}" type="sibTrans" cxnId="{2570402D-5E10-4D6E-A95C-711D73729AEE}">
      <dgm:prSet/>
      <dgm:spPr/>
      <dgm:t>
        <a:bodyPr/>
        <a:lstStyle/>
        <a:p>
          <a:pPr algn="ctr"/>
          <a:endParaRPr lang="zh-CN" altLang="en-US"/>
        </a:p>
      </dgm:t>
    </dgm:pt>
    <dgm:pt modelId="{8725FAB2-56CD-4658-8290-CBC37EF67099}">
      <dgm:prSet phldrT="[文本]" custT="1"/>
      <dgm:spPr/>
      <dgm:t>
        <a:bodyPr/>
        <a:lstStyle/>
        <a:p>
          <a:pPr algn="ctr"/>
          <a:r>
            <a:rPr lang="en-US" altLang="zh-CN" sz="1200">
              <a:latin typeface="Times New Roman" pitchFamily="18" charset="0"/>
              <a:cs typeface="Times New Roman" pitchFamily="18" charset="0"/>
            </a:rPr>
            <a:t>Divide image into small cells.</a:t>
          </a:r>
          <a:endParaRPr lang="zh-CN" altLang="en-US" sz="1200">
            <a:latin typeface="Times New Roman" pitchFamily="18" charset="0"/>
            <a:cs typeface="Times New Roman" pitchFamily="18" charset="0"/>
          </a:endParaRPr>
        </a:p>
      </dgm:t>
    </dgm:pt>
    <dgm:pt modelId="{A24FE554-8AF4-4FE6-94F2-B22C1E362BFA}" type="parTrans" cxnId="{91B625CC-7B92-4200-B482-7446EB2F0502}">
      <dgm:prSet/>
      <dgm:spPr/>
      <dgm:t>
        <a:bodyPr/>
        <a:lstStyle/>
        <a:p>
          <a:pPr algn="ctr"/>
          <a:endParaRPr lang="zh-CN" altLang="en-US"/>
        </a:p>
      </dgm:t>
    </dgm:pt>
    <dgm:pt modelId="{9B81B743-8AB4-4DE0-987C-9F864C17EFC0}" type="sibTrans" cxnId="{91B625CC-7B92-4200-B482-7446EB2F0502}">
      <dgm:prSet/>
      <dgm:spPr/>
      <dgm:t>
        <a:bodyPr/>
        <a:lstStyle/>
        <a:p>
          <a:pPr algn="ctr"/>
          <a:endParaRPr lang="zh-CN" altLang="en-US"/>
        </a:p>
      </dgm:t>
    </dgm:pt>
    <dgm:pt modelId="{9E23EE9E-5C2F-4832-9FA3-F1C624DFD4D7}">
      <dgm:prSet phldrT="[文本]" custT="1"/>
      <dgm:spPr/>
      <dgm:t>
        <a:bodyPr/>
        <a:lstStyle/>
        <a:p>
          <a:pPr algn="ctr"/>
          <a:r>
            <a:rPr lang="en-US" altLang="zh-CN" sz="1200">
              <a:latin typeface="Times New Roman" pitchFamily="18" charset="0"/>
              <a:cs typeface="Times New Roman" pitchFamily="18" charset="0"/>
            </a:rPr>
            <a:t>Calculate the gradient for each pixel in each cell.</a:t>
          </a:r>
          <a:endParaRPr lang="zh-CN" altLang="en-US" sz="1200">
            <a:latin typeface="Times New Roman" pitchFamily="18" charset="0"/>
            <a:cs typeface="Times New Roman" pitchFamily="18" charset="0"/>
          </a:endParaRPr>
        </a:p>
      </dgm:t>
    </dgm:pt>
    <dgm:pt modelId="{A8411AED-E611-46B6-9688-6E9A5913DF1E}" type="parTrans" cxnId="{7C843AA6-E1C5-46CB-873E-69E4FDB428E1}">
      <dgm:prSet/>
      <dgm:spPr/>
      <dgm:t>
        <a:bodyPr/>
        <a:lstStyle/>
        <a:p>
          <a:pPr algn="ctr"/>
          <a:endParaRPr lang="zh-CN" altLang="en-US"/>
        </a:p>
      </dgm:t>
    </dgm:pt>
    <dgm:pt modelId="{81232AB1-063F-47AE-9EC3-2D093C415BC9}" type="sibTrans" cxnId="{7C843AA6-E1C5-46CB-873E-69E4FDB428E1}">
      <dgm:prSet/>
      <dgm:spPr/>
      <dgm:t>
        <a:bodyPr/>
        <a:lstStyle/>
        <a:p>
          <a:pPr algn="ctr"/>
          <a:endParaRPr lang="zh-CN" altLang="en-US"/>
        </a:p>
      </dgm:t>
    </dgm:pt>
    <dgm:pt modelId="{F17FC825-DC28-4BB4-AC08-509F2A9AD863}">
      <dgm:prSet phldrT="[文本]" custT="1"/>
      <dgm:spPr/>
      <dgm:t>
        <a:bodyPr/>
        <a:lstStyle/>
        <a:p>
          <a:pPr algn="ctr"/>
          <a:r>
            <a:rPr lang="en-US" altLang="zh-CN" sz="1200">
              <a:latin typeface="Times New Roman" pitchFamily="18" charset="0"/>
              <a:cs typeface="Times New Roman" pitchFamily="18" charset="0"/>
            </a:rPr>
            <a:t>Statistic gradient histogram of each cell form cell descriptor.</a:t>
          </a:r>
          <a:endParaRPr lang="zh-CN" altLang="en-US" sz="1200">
            <a:latin typeface="Times New Roman" pitchFamily="18" charset="0"/>
            <a:cs typeface="Times New Roman" pitchFamily="18" charset="0"/>
          </a:endParaRPr>
        </a:p>
      </dgm:t>
    </dgm:pt>
    <dgm:pt modelId="{2F503CDA-5450-4A37-8BA1-5E26558E22EA}" type="parTrans" cxnId="{F3BFD9CB-5271-4C25-863B-4D703B4B7B53}">
      <dgm:prSet/>
      <dgm:spPr/>
      <dgm:t>
        <a:bodyPr/>
        <a:lstStyle/>
        <a:p>
          <a:pPr algn="ctr"/>
          <a:endParaRPr lang="zh-CN" altLang="en-US"/>
        </a:p>
      </dgm:t>
    </dgm:pt>
    <dgm:pt modelId="{43743627-7C70-4615-AA2C-65F4075E3C6D}" type="sibTrans" cxnId="{F3BFD9CB-5271-4C25-863B-4D703B4B7B53}">
      <dgm:prSet/>
      <dgm:spPr/>
      <dgm:t>
        <a:bodyPr/>
        <a:lstStyle/>
        <a:p>
          <a:pPr algn="ctr"/>
          <a:endParaRPr lang="zh-CN" altLang="en-US"/>
        </a:p>
      </dgm:t>
    </dgm:pt>
    <dgm:pt modelId="{4534A951-4550-4601-8D67-9345CC676756}">
      <dgm:prSet phldrT="[文本]" custT="1"/>
      <dgm:spPr/>
      <dgm:t>
        <a:bodyPr/>
        <a:lstStyle/>
        <a:p>
          <a:pPr algn="ctr"/>
          <a:r>
            <a:rPr lang="en-US" altLang="zh-CN" sz="1200">
              <a:latin typeface="Times New Roman" pitchFamily="18" charset="0"/>
              <a:cs typeface="Times New Roman" pitchFamily="18" charset="0"/>
            </a:rPr>
            <a:t>Use  several cells to form a R-block or C-block. Make all cell descriptors together, get a block descriptor.</a:t>
          </a:r>
          <a:endParaRPr lang="zh-CN" altLang="en-US" sz="1200">
            <a:latin typeface="Times New Roman" pitchFamily="18" charset="0"/>
            <a:cs typeface="Times New Roman" pitchFamily="18" charset="0"/>
          </a:endParaRPr>
        </a:p>
      </dgm:t>
    </dgm:pt>
    <dgm:pt modelId="{286A6F14-AE26-492A-8315-8EFAA6732834}" type="parTrans" cxnId="{D10751E8-34AA-41FE-B51F-7DBD006ACACB}">
      <dgm:prSet/>
      <dgm:spPr/>
      <dgm:t>
        <a:bodyPr/>
        <a:lstStyle/>
        <a:p>
          <a:pPr algn="ctr"/>
          <a:endParaRPr lang="zh-CN" altLang="en-US"/>
        </a:p>
      </dgm:t>
    </dgm:pt>
    <dgm:pt modelId="{D5BFF70B-89CE-4D71-8645-2F2451747FC8}" type="sibTrans" cxnId="{D10751E8-34AA-41FE-B51F-7DBD006ACACB}">
      <dgm:prSet/>
      <dgm:spPr/>
      <dgm:t>
        <a:bodyPr/>
        <a:lstStyle/>
        <a:p>
          <a:pPr algn="ctr"/>
          <a:endParaRPr lang="zh-CN" altLang="en-US"/>
        </a:p>
      </dgm:t>
    </dgm:pt>
    <dgm:pt modelId="{C9E67A97-6FB9-46AC-985B-58E89D40ED56}">
      <dgm:prSet phldrT="[文本]" custT="1"/>
      <dgm:spPr/>
      <dgm:t>
        <a:bodyPr/>
        <a:lstStyle/>
        <a:p>
          <a:pPr algn="ctr"/>
          <a:r>
            <a:rPr lang="en-US" altLang="zh-CN" sz="1200">
              <a:latin typeface="Times New Roman" pitchFamily="18" charset="0"/>
              <a:cs typeface="Times New Roman" pitchFamily="18" charset="0"/>
            </a:rPr>
            <a:t>Collect the block information together and generate the final high dimension HOG features vector.</a:t>
          </a:r>
          <a:endParaRPr lang="zh-CN" altLang="en-US" sz="1200">
            <a:latin typeface="Times New Roman" pitchFamily="18" charset="0"/>
            <a:cs typeface="Times New Roman" pitchFamily="18" charset="0"/>
          </a:endParaRPr>
        </a:p>
      </dgm:t>
    </dgm:pt>
    <dgm:pt modelId="{DC07DC11-F64B-41AC-85B9-DF5CB76204BC}" type="parTrans" cxnId="{BE677FE7-C6E8-48A0-8E05-AF5FF4E23356}">
      <dgm:prSet/>
      <dgm:spPr/>
      <dgm:t>
        <a:bodyPr/>
        <a:lstStyle/>
        <a:p>
          <a:pPr algn="ctr"/>
          <a:endParaRPr lang="zh-CN" altLang="en-US"/>
        </a:p>
      </dgm:t>
    </dgm:pt>
    <dgm:pt modelId="{1DAD0CC6-4D7B-4F12-AE66-D2FEBA7A7825}" type="sibTrans" cxnId="{BE677FE7-C6E8-48A0-8E05-AF5FF4E23356}">
      <dgm:prSet/>
      <dgm:spPr/>
      <dgm:t>
        <a:bodyPr/>
        <a:lstStyle/>
        <a:p>
          <a:pPr algn="ctr"/>
          <a:endParaRPr lang="zh-CN" altLang="en-US"/>
        </a:p>
      </dgm:t>
    </dgm:pt>
    <dgm:pt modelId="{C03D5D36-B017-4CC9-A59B-14BB7BC38049}" type="pres">
      <dgm:prSet presAssocID="{0FCA303A-6D4F-461D-9C42-75998D21782C}" presName="Name0" presStyleCnt="0">
        <dgm:presLayoutVars>
          <dgm:dir/>
          <dgm:resizeHandles/>
        </dgm:presLayoutVars>
      </dgm:prSet>
      <dgm:spPr/>
      <dgm:t>
        <a:bodyPr/>
        <a:lstStyle/>
        <a:p>
          <a:endParaRPr lang="zh-CN" altLang="en-US"/>
        </a:p>
      </dgm:t>
    </dgm:pt>
    <dgm:pt modelId="{180F1274-E9F9-4A1C-BFE7-289E85133C46}" type="pres">
      <dgm:prSet presAssocID="{02B7BEAE-B277-4B7D-A493-D2214096A0B7}" presName="compNode" presStyleCnt="0"/>
      <dgm:spPr/>
    </dgm:pt>
    <dgm:pt modelId="{2F0AD00F-8621-4E92-97BD-F3F910D83F0C}" type="pres">
      <dgm:prSet presAssocID="{02B7BEAE-B277-4B7D-A493-D2214096A0B7}" presName="dummyConnPt" presStyleCnt="0"/>
      <dgm:spPr/>
    </dgm:pt>
    <dgm:pt modelId="{6BDA64BB-CBD6-4C13-9CB5-2E66C695A468}" type="pres">
      <dgm:prSet presAssocID="{02B7BEAE-B277-4B7D-A493-D2214096A0B7}" presName="node" presStyleLbl="node1" presStyleIdx="0" presStyleCnt="6" custLinFactNeighborY="-204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7F05B622-4BDC-4763-B8BF-357383CFFCF7}" type="pres">
      <dgm:prSet presAssocID="{04F23C58-104C-4B96-A4EA-28956E01A405}" presName="sibTrans" presStyleLbl="bgSibTrans2D1" presStyleIdx="0" presStyleCnt="5" custAng="16200000" custScaleX="24908" custScaleY="362759" custLinFactNeighborX="39142" custLinFactNeighborY="73464"/>
      <dgm:spPr>
        <a:prstGeom prst="downArrow">
          <a:avLst/>
        </a:prstGeom>
      </dgm:spPr>
      <dgm:t>
        <a:bodyPr/>
        <a:lstStyle/>
        <a:p>
          <a:endParaRPr lang="zh-CN" altLang="en-US"/>
        </a:p>
      </dgm:t>
    </dgm:pt>
    <dgm:pt modelId="{EB6F7FDB-E46F-473F-AA03-9B82006F2A27}" type="pres">
      <dgm:prSet presAssocID="{8725FAB2-56CD-4658-8290-CBC37EF67099}" presName="compNode" presStyleCnt="0"/>
      <dgm:spPr/>
    </dgm:pt>
    <dgm:pt modelId="{F2ED7C41-CDE7-43DF-AB71-32DA99A435D1}" type="pres">
      <dgm:prSet presAssocID="{8725FAB2-56CD-4658-8290-CBC37EF67099}" presName="dummyConnPt" presStyleCnt="0"/>
      <dgm:spPr/>
    </dgm:pt>
    <dgm:pt modelId="{1B1F1E06-9E3D-4BDE-9BF4-1222E28FD5ED}" type="pres">
      <dgm:prSet presAssocID="{8725FAB2-56CD-4658-8290-CBC37EF67099}" presName="node" presStyleLbl="node1" presStyleIdx="1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12DAB95B-B06C-47D6-985C-0F15D22C3614}" type="pres">
      <dgm:prSet presAssocID="{9B81B743-8AB4-4DE0-987C-9F864C17EFC0}" presName="sibTrans" presStyleLbl="bgSibTrans2D1" presStyleIdx="1" presStyleCnt="5" custAng="16200000" custScaleX="24912" custScaleY="327524" custLinFactNeighborX="40032" custLinFactNeighborY="88156"/>
      <dgm:spPr>
        <a:prstGeom prst="downArrow">
          <a:avLst/>
        </a:prstGeom>
      </dgm:spPr>
      <dgm:t>
        <a:bodyPr/>
        <a:lstStyle/>
        <a:p>
          <a:endParaRPr lang="zh-CN" altLang="en-US"/>
        </a:p>
      </dgm:t>
    </dgm:pt>
    <dgm:pt modelId="{90424F6B-D1DB-464D-A7F7-EB19FC3A89C3}" type="pres">
      <dgm:prSet presAssocID="{9E23EE9E-5C2F-4832-9FA3-F1C624DFD4D7}" presName="compNode" presStyleCnt="0"/>
      <dgm:spPr/>
    </dgm:pt>
    <dgm:pt modelId="{104ABEE5-2463-45E7-B1C5-37EF6CC5F45A}" type="pres">
      <dgm:prSet presAssocID="{9E23EE9E-5C2F-4832-9FA3-F1C624DFD4D7}" presName="dummyConnPt" presStyleCnt="0"/>
      <dgm:spPr/>
    </dgm:pt>
    <dgm:pt modelId="{FF0E9235-B67A-4B86-A3F1-9D76390B7433}" type="pres">
      <dgm:prSet presAssocID="{9E23EE9E-5C2F-4832-9FA3-F1C624DFD4D7}" presName="node" presStyleLbl="node1" presStyleIdx="2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F6D23CDA-DCCD-4F86-9425-6A2786CAFAC3}" type="pres">
      <dgm:prSet presAssocID="{81232AB1-063F-47AE-9EC3-2D093C415BC9}" presName="sibTrans" presStyleLbl="bgSibTrans2D1" presStyleIdx="2" presStyleCnt="5" custScaleX="31438" custScaleY="241171" custLinFactY="83652" custLinFactNeighborX="17987" custLinFactNeighborY="100000"/>
      <dgm:spPr>
        <a:prstGeom prst="rightArrow">
          <a:avLst/>
        </a:prstGeom>
      </dgm:spPr>
      <dgm:t>
        <a:bodyPr/>
        <a:lstStyle/>
        <a:p>
          <a:endParaRPr lang="zh-CN" altLang="en-US"/>
        </a:p>
      </dgm:t>
    </dgm:pt>
    <dgm:pt modelId="{0B9C226A-FC51-4FCD-8158-7DE6EA2D7C5B}" type="pres">
      <dgm:prSet presAssocID="{F17FC825-DC28-4BB4-AC08-509F2A9AD863}" presName="compNode" presStyleCnt="0"/>
      <dgm:spPr/>
    </dgm:pt>
    <dgm:pt modelId="{91D582CD-DADF-4312-A363-13A55AB04DDF}" type="pres">
      <dgm:prSet presAssocID="{F17FC825-DC28-4BB4-AC08-509F2A9AD863}" presName="dummyConnPt" presStyleCnt="0"/>
      <dgm:spPr/>
    </dgm:pt>
    <dgm:pt modelId="{56EAFF41-A07E-4845-B72D-1B5C557D01B1}" type="pres">
      <dgm:prSet presAssocID="{F17FC825-DC28-4BB4-AC08-509F2A9AD863}" presName="node" presStyleLbl="node1" presStyleIdx="3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93E168CB-3C4D-4218-AEDE-C5EC9DFCD2CC}" type="pres">
      <dgm:prSet presAssocID="{43743627-7C70-4615-AA2C-65F4075E3C6D}" presName="sibTrans" presStyleLbl="bgSibTrans2D1" presStyleIdx="3" presStyleCnt="5" custAng="5400000" custScaleX="28652" custScaleY="195311" custLinFactY="90998" custLinFactNeighborX="37363" custLinFactNeighborY="100000"/>
      <dgm:spPr>
        <a:prstGeom prst="upArrow">
          <a:avLst/>
        </a:prstGeom>
      </dgm:spPr>
      <dgm:t>
        <a:bodyPr/>
        <a:lstStyle/>
        <a:p>
          <a:endParaRPr lang="zh-CN" altLang="en-US"/>
        </a:p>
      </dgm:t>
    </dgm:pt>
    <dgm:pt modelId="{5F9146D0-C749-4788-A9EF-DF2FA9DB88C6}" type="pres">
      <dgm:prSet presAssocID="{4534A951-4550-4601-8D67-9345CC676756}" presName="compNode" presStyleCnt="0"/>
      <dgm:spPr/>
    </dgm:pt>
    <dgm:pt modelId="{4819ECE3-5E28-4733-9AC7-9D65A55CB019}" type="pres">
      <dgm:prSet presAssocID="{4534A951-4550-4601-8D67-9345CC676756}" presName="dummyConnPt" presStyleCnt="0"/>
      <dgm:spPr/>
    </dgm:pt>
    <dgm:pt modelId="{1F51709E-99C0-4C2E-891D-223198AAF17C}" type="pres">
      <dgm:prSet presAssocID="{4534A951-4550-4601-8D67-9345CC676756}" presName="node" presStyleLbl="node1" presStyleIdx="4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18CBFAC3-AA83-4A78-8427-9ECE3D8B83E8}" type="pres">
      <dgm:prSet presAssocID="{D5BFF70B-89CE-4D71-8645-2F2451747FC8}" presName="sibTrans" presStyleLbl="bgSibTrans2D1" presStyleIdx="4" presStyleCnt="5" custAng="5400000" custScaleX="22965" custScaleY="171770" custLinFactY="68960" custLinFactNeighborX="39142" custLinFactNeighborY="100000"/>
      <dgm:spPr>
        <a:prstGeom prst="upArrow">
          <a:avLst/>
        </a:prstGeom>
      </dgm:spPr>
      <dgm:t>
        <a:bodyPr/>
        <a:lstStyle/>
        <a:p>
          <a:endParaRPr lang="zh-CN" altLang="en-US"/>
        </a:p>
      </dgm:t>
    </dgm:pt>
    <dgm:pt modelId="{4F127AF2-CF9A-440B-8FD7-90CE072927F9}" type="pres">
      <dgm:prSet presAssocID="{C9E67A97-6FB9-46AC-985B-58E89D40ED56}" presName="compNode" presStyleCnt="0"/>
      <dgm:spPr/>
    </dgm:pt>
    <dgm:pt modelId="{9A1A54FF-B3B7-4725-B0AF-33AD737A3B60}" type="pres">
      <dgm:prSet presAssocID="{C9E67A97-6FB9-46AC-985B-58E89D40ED56}" presName="dummyConnPt" presStyleCnt="0"/>
      <dgm:spPr/>
    </dgm:pt>
    <dgm:pt modelId="{6246A4B0-E9A2-4EF0-8051-106A87209EA5}" type="pres">
      <dgm:prSet presAssocID="{C9E67A97-6FB9-46AC-985B-58E89D40ED56}" presName="node" presStyleLbl="node1" presStyleIdx="5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4EADE000-CEC4-46E5-9E22-47342823FA37}" type="presOf" srcId="{8725FAB2-56CD-4658-8290-CBC37EF67099}" destId="{1B1F1E06-9E3D-4BDE-9BF4-1222E28FD5ED}" srcOrd="0" destOrd="0" presId="urn:microsoft.com/office/officeart/2005/8/layout/bProcess4"/>
    <dgm:cxn modelId="{D10751E8-34AA-41FE-B51F-7DBD006ACACB}" srcId="{0FCA303A-6D4F-461D-9C42-75998D21782C}" destId="{4534A951-4550-4601-8D67-9345CC676756}" srcOrd="4" destOrd="0" parTransId="{286A6F14-AE26-492A-8315-8EFAA6732834}" sibTransId="{D5BFF70B-89CE-4D71-8645-2F2451747FC8}"/>
    <dgm:cxn modelId="{99E45114-DD56-4C53-9DB8-E81805EFC391}" type="presOf" srcId="{D5BFF70B-89CE-4D71-8645-2F2451747FC8}" destId="{18CBFAC3-AA83-4A78-8427-9ECE3D8B83E8}" srcOrd="0" destOrd="0" presId="urn:microsoft.com/office/officeart/2005/8/layout/bProcess4"/>
    <dgm:cxn modelId="{0D283729-69A2-40F6-BE49-BBA054A697FF}" type="presOf" srcId="{43743627-7C70-4615-AA2C-65F4075E3C6D}" destId="{93E168CB-3C4D-4218-AEDE-C5EC9DFCD2CC}" srcOrd="0" destOrd="0" presId="urn:microsoft.com/office/officeart/2005/8/layout/bProcess4"/>
    <dgm:cxn modelId="{5A5B6606-463C-4F39-A720-46C17AD849F5}" type="presOf" srcId="{02B7BEAE-B277-4B7D-A493-D2214096A0B7}" destId="{6BDA64BB-CBD6-4C13-9CB5-2E66C695A468}" srcOrd="0" destOrd="0" presId="urn:microsoft.com/office/officeart/2005/8/layout/bProcess4"/>
    <dgm:cxn modelId="{987F4600-B767-44BE-9E67-E508AF2B67AD}" type="presOf" srcId="{F17FC825-DC28-4BB4-AC08-509F2A9AD863}" destId="{56EAFF41-A07E-4845-B72D-1B5C557D01B1}" srcOrd="0" destOrd="0" presId="urn:microsoft.com/office/officeart/2005/8/layout/bProcess4"/>
    <dgm:cxn modelId="{C8A1E544-A5E5-436D-BAB2-064BC37BCF8C}" type="presOf" srcId="{C9E67A97-6FB9-46AC-985B-58E89D40ED56}" destId="{6246A4B0-E9A2-4EF0-8051-106A87209EA5}" srcOrd="0" destOrd="0" presId="urn:microsoft.com/office/officeart/2005/8/layout/bProcess4"/>
    <dgm:cxn modelId="{2570402D-5E10-4D6E-A95C-711D73729AEE}" srcId="{0FCA303A-6D4F-461D-9C42-75998D21782C}" destId="{02B7BEAE-B277-4B7D-A493-D2214096A0B7}" srcOrd="0" destOrd="0" parTransId="{015557C9-060A-4589-8383-E1E359FADBCE}" sibTransId="{04F23C58-104C-4B96-A4EA-28956E01A405}"/>
    <dgm:cxn modelId="{714A2C56-542F-499A-A8D8-D961E98BAE54}" type="presOf" srcId="{9B81B743-8AB4-4DE0-987C-9F864C17EFC0}" destId="{12DAB95B-B06C-47D6-985C-0F15D22C3614}" srcOrd="0" destOrd="0" presId="urn:microsoft.com/office/officeart/2005/8/layout/bProcess4"/>
    <dgm:cxn modelId="{91B625CC-7B92-4200-B482-7446EB2F0502}" srcId="{0FCA303A-6D4F-461D-9C42-75998D21782C}" destId="{8725FAB2-56CD-4658-8290-CBC37EF67099}" srcOrd="1" destOrd="0" parTransId="{A24FE554-8AF4-4FE6-94F2-B22C1E362BFA}" sibTransId="{9B81B743-8AB4-4DE0-987C-9F864C17EFC0}"/>
    <dgm:cxn modelId="{7C843AA6-E1C5-46CB-873E-69E4FDB428E1}" srcId="{0FCA303A-6D4F-461D-9C42-75998D21782C}" destId="{9E23EE9E-5C2F-4832-9FA3-F1C624DFD4D7}" srcOrd="2" destOrd="0" parTransId="{A8411AED-E611-46B6-9688-6E9A5913DF1E}" sibTransId="{81232AB1-063F-47AE-9EC3-2D093C415BC9}"/>
    <dgm:cxn modelId="{3E928CFA-4559-4CA2-8D38-A4E460958700}" type="presOf" srcId="{4534A951-4550-4601-8D67-9345CC676756}" destId="{1F51709E-99C0-4C2E-891D-223198AAF17C}" srcOrd="0" destOrd="0" presId="urn:microsoft.com/office/officeart/2005/8/layout/bProcess4"/>
    <dgm:cxn modelId="{F3BFD9CB-5271-4C25-863B-4D703B4B7B53}" srcId="{0FCA303A-6D4F-461D-9C42-75998D21782C}" destId="{F17FC825-DC28-4BB4-AC08-509F2A9AD863}" srcOrd="3" destOrd="0" parTransId="{2F503CDA-5450-4A37-8BA1-5E26558E22EA}" sibTransId="{43743627-7C70-4615-AA2C-65F4075E3C6D}"/>
    <dgm:cxn modelId="{4E390B14-E91D-42C9-B777-5137F2F2EE4B}" type="presOf" srcId="{04F23C58-104C-4B96-A4EA-28956E01A405}" destId="{7F05B622-4BDC-4763-B8BF-357383CFFCF7}" srcOrd="0" destOrd="0" presId="urn:microsoft.com/office/officeart/2005/8/layout/bProcess4"/>
    <dgm:cxn modelId="{574F19A2-437E-4147-A701-5447528FB885}" type="presOf" srcId="{81232AB1-063F-47AE-9EC3-2D093C415BC9}" destId="{F6D23CDA-DCCD-4F86-9425-6A2786CAFAC3}" srcOrd="0" destOrd="0" presId="urn:microsoft.com/office/officeart/2005/8/layout/bProcess4"/>
    <dgm:cxn modelId="{F805C85A-F3E5-4979-A0C2-842F18D02DF2}" type="presOf" srcId="{9E23EE9E-5C2F-4832-9FA3-F1C624DFD4D7}" destId="{FF0E9235-B67A-4B86-A3F1-9D76390B7433}" srcOrd="0" destOrd="0" presId="urn:microsoft.com/office/officeart/2005/8/layout/bProcess4"/>
    <dgm:cxn modelId="{981F55B0-AC49-4210-A0C9-C3B3F58BE4B6}" type="presOf" srcId="{0FCA303A-6D4F-461D-9C42-75998D21782C}" destId="{C03D5D36-B017-4CC9-A59B-14BB7BC38049}" srcOrd="0" destOrd="0" presId="urn:microsoft.com/office/officeart/2005/8/layout/bProcess4"/>
    <dgm:cxn modelId="{BE677FE7-C6E8-48A0-8E05-AF5FF4E23356}" srcId="{0FCA303A-6D4F-461D-9C42-75998D21782C}" destId="{C9E67A97-6FB9-46AC-985B-58E89D40ED56}" srcOrd="5" destOrd="0" parTransId="{DC07DC11-F64B-41AC-85B9-DF5CB76204BC}" sibTransId="{1DAD0CC6-4D7B-4F12-AE66-D2FEBA7A7825}"/>
    <dgm:cxn modelId="{D4BBF8FF-C1D4-461A-B49B-59760B9BBECC}" type="presParOf" srcId="{C03D5D36-B017-4CC9-A59B-14BB7BC38049}" destId="{180F1274-E9F9-4A1C-BFE7-289E85133C46}" srcOrd="0" destOrd="0" presId="urn:microsoft.com/office/officeart/2005/8/layout/bProcess4"/>
    <dgm:cxn modelId="{FFCB3852-160E-4579-9D26-C4A45041B290}" type="presParOf" srcId="{180F1274-E9F9-4A1C-BFE7-289E85133C46}" destId="{2F0AD00F-8621-4E92-97BD-F3F910D83F0C}" srcOrd="0" destOrd="0" presId="urn:microsoft.com/office/officeart/2005/8/layout/bProcess4"/>
    <dgm:cxn modelId="{2DD2D6B9-5263-4F15-85B1-C94F135FB4F7}" type="presParOf" srcId="{180F1274-E9F9-4A1C-BFE7-289E85133C46}" destId="{6BDA64BB-CBD6-4C13-9CB5-2E66C695A468}" srcOrd="1" destOrd="0" presId="urn:microsoft.com/office/officeart/2005/8/layout/bProcess4"/>
    <dgm:cxn modelId="{32DDEDE2-98FA-4F07-9840-7D7440BE80FC}" type="presParOf" srcId="{C03D5D36-B017-4CC9-A59B-14BB7BC38049}" destId="{7F05B622-4BDC-4763-B8BF-357383CFFCF7}" srcOrd="1" destOrd="0" presId="urn:microsoft.com/office/officeart/2005/8/layout/bProcess4"/>
    <dgm:cxn modelId="{CB25640A-7841-47E8-BC86-5DB4E405750A}" type="presParOf" srcId="{C03D5D36-B017-4CC9-A59B-14BB7BC38049}" destId="{EB6F7FDB-E46F-473F-AA03-9B82006F2A27}" srcOrd="2" destOrd="0" presId="urn:microsoft.com/office/officeart/2005/8/layout/bProcess4"/>
    <dgm:cxn modelId="{75863080-5F78-4297-B3F8-9E38FA0677A8}" type="presParOf" srcId="{EB6F7FDB-E46F-473F-AA03-9B82006F2A27}" destId="{F2ED7C41-CDE7-43DF-AB71-32DA99A435D1}" srcOrd="0" destOrd="0" presId="urn:microsoft.com/office/officeart/2005/8/layout/bProcess4"/>
    <dgm:cxn modelId="{3EC1E93C-9102-43B4-BC68-7B59C518D0B1}" type="presParOf" srcId="{EB6F7FDB-E46F-473F-AA03-9B82006F2A27}" destId="{1B1F1E06-9E3D-4BDE-9BF4-1222E28FD5ED}" srcOrd="1" destOrd="0" presId="urn:microsoft.com/office/officeart/2005/8/layout/bProcess4"/>
    <dgm:cxn modelId="{FA26BA0C-6EFB-43AB-AB68-3F018A673284}" type="presParOf" srcId="{C03D5D36-B017-4CC9-A59B-14BB7BC38049}" destId="{12DAB95B-B06C-47D6-985C-0F15D22C3614}" srcOrd="3" destOrd="0" presId="urn:microsoft.com/office/officeart/2005/8/layout/bProcess4"/>
    <dgm:cxn modelId="{1C4789F4-FAEC-431D-B294-4C3A205E4000}" type="presParOf" srcId="{C03D5D36-B017-4CC9-A59B-14BB7BC38049}" destId="{90424F6B-D1DB-464D-A7F7-EB19FC3A89C3}" srcOrd="4" destOrd="0" presId="urn:microsoft.com/office/officeart/2005/8/layout/bProcess4"/>
    <dgm:cxn modelId="{1F04B526-FB0C-4613-9E8A-B5032A1D72A2}" type="presParOf" srcId="{90424F6B-D1DB-464D-A7F7-EB19FC3A89C3}" destId="{104ABEE5-2463-45E7-B1C5-37EF6CC5F45A}" srcOrd="0" destOrd="0" presId="urn:microsoft.com/office/officeart/2005/8/layout/bProcess4"/>
    <dgm:cxn modelId="{40A777B9-E024-421E-8C41-299ACD73F925}" type="presParOf" srcId="{90424F6B-D1DB-464D-A7F7-EB19FC3A89C3}" destId="{FF0E9235-B67A-4B86-A3F1-9D76390B7433}" srcOrd="1" destOrd="0" presId="urn:microsoft.com/office/officeart/2005/8/layout/bProcess4"/>
    <dgm:cxn modelId="{2976BD79-15CE-4AE7-BC5A-E4543E8F6F94}" type="presParOf" srcId="{C03D5D36-B017-4CC9-A59B-14BB7BC38049}" destId="{F6D23CDA-DCCD-4F86-9425-6A2786CAFAC3}" srcOrd="5" destOrd="0" presId="urn:microsoft.com/office/officeart/2005/8/layout/bProcess4"/>
    <dgm:cxn modelId="{1727C76A-646A-48EC-8108-CCB2E3758597}" type="presParOf" srcId="{C03D5D36-B017-4CC9-A59B-14BB7BC38049}" destId="{0B9C226A-FC51-4FCD-8158-7DE6EA2D7C5B}" srcOrd="6" destOrd="0" presId="urn:microsoft.com/office/officeart/2005/8/layout/bProcess4"/>
    <dgm:cxn modelId="{29060F01-E617-4F72-9A74-24840DD91DCC}" type="presParOf" srcId="{0B9C226A-FC51-4FCD-8158-7DE6EA2D7C5B}" destId="{91D582CD-DADF-4312-A363-13A55AB04DDF}" srcOrd="0" destOrd="0" presId="urn:microsoft.com/office/officeart/2005/8/layout/bProcess4"/>
    <dgm:cxn modelId="{F6C90B0B-603D-47B1-8005-85E2BDC08624}" type="presParOf" srcId="{0B9C226A-FC51-4FCD-8158-7DE6EA2D7C5B}" destId="{56EAFF41-A07E-4845-B72D-1B5C557D01B1}" srcOrd="1" destOrd="0" presId="urn:microsoft.com/office/officeart/2005/8/layout/bProcess4"/>
    <dgm:cxn modelId="{C1AD8A02-37FD-4D3C-8450-57C87293F4D0}" type="presParOf" srcId="{C03D5D36-B017-4CC9-A59B-14BB7BC38049}" destId="{93E168CB-3C4D-4218-AEDE-C5EC9DFCD2CC}" srcOrd="7" destOrd="0" presId="urn:microsoft.com/office/officeart/2005/8/layout/bProcess4"/>
    <dgm:cxn modelId="{A337B89D-CE79-45CB-8F47-DD617E17B815}" type="presParOf" srcId="{C03D5D36-B017-4CC9-A59B-14BB7BC38049}" destId="{5F9146D0-C749-4788-A9EF-DF2FA9DB88C6}" srcOrd="8" destOrd="0" presId="urn:microsoft.com/office/officeart/2005/8/layout/bProcess4"/>
    <dgm:cxn modelId="{925C3E6D-6381-4606-8FC7-B894F9D51A17}" type="presParOf" srcId="{5F9146D0-C749-4788-A9EF-DF2FA9DB88C6}" destId="{4819ECE3-5E28-4733-9AC7-9D65A55CB019}" srcOrd="0" destOrd="0" presId="urn:microsoft.com/office/officeart/2005/8/layout/bProcess4"/>
    <dgm:cxn modelId="{73195419-BEE3-457B-815D-C49494E64E0E}" type="presParOf" srcId="{5F9146D0-C749-4788-A9EF-DF2FA9DB88C6}" destId="{1F51709E-99C0-4C2E-891D-223198AAF17C}" srcOrd="1" destOrd="0" presId="urn:microsoft.com/office/officeart/2005/8/layout/bProcess4"/>
    <dgm:cxn modelId="{93D4D3DB-5A63-4BD4-8F97-5349576068F1}" type="presParOf" srcId="{C03D5D36-B017-4CC9-A59B-14BB7BC38049}" destId="{18CBFAC3-AA83-4A78-8427-9ECE3D8B83E8}" srcOrd="9" destOrd="0" presId="urn:microsoft.com/office/officeart/2005/8/layout/bProcess4"/>
    <dgm:cxn modelId="{E4AC802F-ADE9-450A-A9C3-600A200CEFF8}" type="presParOf" srcId="{C03D5D36-B017-4CC9-A59B-14BB7BC38049}" destId="{4F127AF2-CF9A-440B-8FD7-90CE072927F9}" srcOrd="10" destOrd="0" presId="urn:microsoft.com/office/officeart/2005/8/layout/bProcess4"/>
    <dgm:cxn modelId="{0451AA14-5907-4DC6-AAAA-A03B311CEDB3}" type="presParOf" srcId="{4F127AF2-CF9A-440B-8FD7-90CE072927F9}" destId="{9A1A54FF-B3B7-4725-B0AF-33AD737A3B60}" srcOrd="0" destOrd="0" presId="urn:microsoft.com/office/officeart/2005/8/layout/bProcess4"/>
    <dgm:cxn modelId="{4211FECB-D154-4005-B8EE-04816E791A12}" type="presParOf" srcId="{4F127AF2-CF9A-440B-8FD7-90CE072927F9}" destId="{6246A4B0-E9A2-4EF0-8051-106A87209EA5}" srcOrd="1" destOrd="0" presId="urn:microsoft.com/office/officeart/2005/8/layout/bProcess4"/>
  </dgm:cxnLst>
  <dgm:bg/>
  <dgm:whole/>
  <dgm:extLst>
    <a:ext uri="http://schemas.microsoft.com/office/drawing/2008/diagram">
      <dsp:dataModelExt xmlns:dsp="http://schemas.microsoft.com/office/drawing/2008/diagram" xmlns="" relId="rId6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7F05B622-4BDC-4763-B8BF-357383CFFCF7}">
      <dsp:nvSpPr>
        <dsp:cNvPr id="0" name=""/>
        <dsp:cNvSpPr/>
      </dsp:nvSpPr>
      <dsp:spPr>
        <a:xfrm>
          <a:off x="1378269" y="711331"/>
          <a:ext cx="308974" cy="544026"/>
        </a:xfrm>
        <a:prstGeom prst="downArrow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BDA64BB-CBD6-4C13-9CB5-2E66C695A468}">
      <dsp:nvSpPr>
        <dsp:cNvPr id="0" name=""/>
        <dsp:cNvSpPr/>
      </dsp:nvSpPr>
      <dsp:spPr>
        <a:xfrm>
          <a:off x="708290" y="3"/>
          <a:ext cx="1666322" cy="9997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Times New Roman" pitchFamily="18" charset="0"/>
              <a:cs typeface="Times New Roman" pitchFamily="18" charset="0"/>
            </a:rPr>
            <a:t>Convert an image to grayscale image.</a:t>
          </a:r>
          <a:endParaRPr lang="zh-CN" altLang="en-US" sz="1200" kern="1200">
            <a:latin typeface="Times New Roman" pitchFamily="18" charset="0"/>
            <a:cs typeface="Times New Roman" pitchFamily="18" charset="0"/>
          </a:endParaRPr>
        </a:p>
      </dsp:txBody>
      <dsp:txXfrm>
        <a:off x="708290" y="3"/>
        <a:ext cx="1666322" cy="999793"/>
      </dsp:txXfrm>
    </dsp:sp>
    <dsp:sp modelId="{12DAB95B-B06C-47D6-985C-0F15D22C3614}">
      <dsp:nvSpPr>
        <dsp:cNvPr id="0" name=""/>
        <dsp:cNvSpPr/>
      </dsp:nvSpPr>
      <dsp:spPr>
        <a:xfrm>
          <a:off x="1388722" y="2010547"/>
          <a:ext cx="308515" cy="491184"/>
        </a:xfrm>
        <a:prstGeom prst="downArrow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B1F1E06-9E3D-4BDE-9BF4-1222E28FD5ED}">
      <dsp:nvSpPr>
        <dsp:cNvPr id="0" name=""/>
        <dsp:cNvSpPr/>
      </dsp:nvSpPr>
      <dsp:spPr>
        <a:xfrm>
          <a:off x="708290" y="1251785"/>
          <a:ext cx="1666322" cy="9997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Times New Roman" pitchFamily="18" charset="0"/>
              <a:cs typeface="Times New Roman" pitchFamily="18" charset="0"/>
            </a:rPr>
            <a:t>Divide image into small cells.</a:t>
          </a:r>
          <a:endParaRPr lang="zh-CN" altLang="en-US" sz="1200" kern="1200">
            <a:latin typeface="Times New Roman" pitchFamily="18" charset="0"/>
            <a:cs typeface="Times New Roman" pitchFamily="18" charset="0"/>
          </a:endParaRPr>
        </a:p>
      </dsp:txBody>
      <dsp:txXfrm>
        <a:off x="708290" y="1251785"/>
        <a:ext cx="1666322" cy="999793"/>
      </dsp:txXfrm>
    </dsp:sp>
    <dsp:sp modelId="{F6D23CDA-DCCD-4F86-9425-6A2786CAFAC3}">
      <dsp:nvSpPr>
        <dsp:cNvPr id="0" name=""/>
        <dsp:cNvSpPr/>
      </dsp:nvSpPr>
      <dsp:spPr>
        <a:xfrm>
          <a:off x="2205326" y="2843384"/>
          <a:ext cx="693172" cy="361681"/>
        </a:xfrm>
        <a:prstGeom prst="rightArrow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F0E9235-B67A-4B86-A3F1-9D76390B7433}">
      <dsp:nvSpPr>
        <dsp:cNvPr id="0" name=""/>
        <dsp:cNvSpPr/>
      </dsp:nvSpPr>
      <dsp:spPr>
        <a:xfrm>
          <a:off x="708290" y="2501527"/>
          <a:ext cx="1666322" cy="9997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Times New Roman" pitchFamily="18" charset="0"/>
              <a:cs typeface="Times New Roman" pitchFamily="18" charset="0"/>
            </a:rPr>
            <a:t>Calculate the gradient for each pixel in each cell.</a:t>
          </a:r>
          <a:endParaRPr lang="zh-CN" altLang="en-US" sz="1200" kern="1200">
            <a:latin typeface="Times New Roman" pitchFamily="18" charset="0"/>
            <a:cs typeface="Times New Roman" pitchFamily="18" charset="0"/>
          </a:endParaRPr>
        </a:p>
      </dsp:txBody>
      <dsp:txXfrm>
        <a:off x="708290" y="2501527"/>
        <a:ext cx="1666322" cy="999793"/>
      </dsp:txXfrm>
    </dsp:sp>
    <dsp:sp modelId="{93E168CB-3C4D-4218-AEDE-C5EC9DFCD2CC}">
      <dsp:nvSpPr>
        <dsp:cNvPr id="0" name=""/>
        <dsp:cNvSpPr/>
      </dsp:nvSpPr>
      <dsp:spPr>
        <a:xfrm>
          <a:off x="3548719" y="2263917"/>
          <a:ext cx="354832" cy="292906"/>
        </a:xfrm>
        <a:prstGeom prst="upArrow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6EAFF41-A07E-4845-B72D-1B5C557D01B1}">
      <dsp:nvSpPr>
        <dsp:cNvPr id="0" name=""/>
        <dsp:cNvSpPr/>
      </dsp:nvSpPr>
      <dsp:spPr>
        <a:xfrm>
          <a:off x="2924499" y="2501527"/>
          <a:ext cx="1666322" cy="9997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Times New Roman" pitchFamily="18" charset="0"/>
              <a:cs typeface="Times New Roman" pitchFamily="18" charset="0"/>
            </a:rPr>
            <a:t>Statistic gradient histogram of each cell form cell descriptor.</a:t>
          </a:r>
          <a:endParaRPr lang="zh-CN" altLang="en-US" sz="1200" kern="1200">
            <a:latin typeface="Times New Roman" pitchFamily="18" charset="0"/>
            <a:cs typeface="Times New Roman" pitchFamily="18" charset="0"/>
          </a:endParaRPr>
        </a:p>
      </dsp:txBody>
      <dsp:txXfrm>
        <a:off x="2924499" y="2501527"/>
        <a:ext cx="1666322" cy="999793"/>
      </dsp:txXfrm>
    </dsp:sp>
    <dsp:sp modelId="{18CBFAC3-AA83-4A78-8427-9ECE3D8B83E8}">
      <dsp:nvSpPr>
        <dsp:cNvPr id="0" name=""/>
        <dsp:cNvSpPr/>
      </dsp:nvSpPr>
      <dsp:spPr>
        <a:xfrm>
          <a:off x="3605965" y="998777"/>
          <a:ext cx="284403" cy="257601"/>
        </a:xfrm>
        <a:prstGeom prst="upArrow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F51709E-99C0-4C2E-891D-223198AAF17C}">
      <dsp:nvSpPr>
        <dsp:cNvPr id="0" name=""/>
        <dsp:cNvSpPr/>
      </dsp:nvSpPr>
      <dsp:spPr>
        <a:xfrm>
          <a:off x="2924499" y="1251785"/>
          <a:ext cx="1666322" cy="9997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Times New Roman" pitchFamily="18" charset="0"/>
              <a:cs typeface="Times New Roman" pitchFamily="18" charset="0"/>
            </a:rPr>
            <a:t>Use  several cells to form a R-block or C-block. Make all cell descriptors together, get a block descriptor.</a:t>
          </a:r>
          <a:endParaRPr lang="zh-CN" altLang="en-US" sz="1200" kern="1200">
            <a:latin typeface="Times New Roman" pitchFamily="18" charset="0"/>
            <a:cs typeface="Times New Roman" pitchFamily="18" charset="0"/>
          </a:endParaRPr>
        </a:p>
      </dsp:txBody>
      <dsp:txXfrm>
        <a:off x="2924499" y="1251785"/>
        <a:ext cx="1666322" cy="999793"/>
      </dsp:txXfrm>
    </dsp:sp>
    <dsp:sp modelId="{6246A4B0-E9A2-4EF0-8051-106A87209EA5}">
      <dsp:nvSpPr>
        <dsp:cNvPr id="0" name=""/>
        <dsp:cNvSpPr/>
      </dsp:nvSpPr>
      <dsp:spPr>
        <a:xfrm>
          <a:off x="2924499" y="2043"/>
          <a:ext cx="1666322" cy="9997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Times New Roman" pitchFamily="18" charset="0"/>
              <a:cs typeface="Times New Roman" pitchFamily="18" charset="0"/>
            </a:rPr>
            <a:t>Collect the block information together and generate the final high dimension HOG features vector.</a:t>
          </a:r>
          <a:endParaRPr lang="zh-CN" altLang="en-US" sz="1200" kern="1200">
            <a:latin typeface="Times New Roman" pitchFamily="18" charset="0"/>
            <a:cs typeface="Times New Roman" pitchFamily="18" charset="0"/>
          </a:endParaRPr>
        </a:p>
      </dsp:txBody>
      <dsp:txXfrm>
        <a:off x="2924499" y="2043"/>
        <a:ext cx="1666322" cy="99979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bProcess4">
  <dgm:title val=""/>
  <dgm:desc val=""/>
  <dgm:catLst>
    <dgm:cat type="process" pri="19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  <dgm:pt modelId="7">
          <dgm:prSet phldr="1"/>
        </dgm:pt>
        <dgm:pt modelId="8">
          <dgm:prSet phldr="1"/>
        </dgm:pt>
        <dgm:pt modelId="9">
          <dgm:prSet phldr="1"/>
        </dgm:pt>
      </dgm:ptLst>
      <dgm:cxnLst>
        <dgm:cxn modelId="10" srcId="0" destId="1" srcOrd="0" destOrd="0"/>
        <dgm:cxn modelId="11" srcId="0" destId="2" srcOrd="1" destOrd="0"/>
        <dgm:cxn modelId="12" srcId="0" destId="3" srcOrd="2" destOrd="0"/>
        <dgm:cxn modelId="13" srcId="0" destId="4" srcOrd="3" destOrd="0"/>
        <dgm:cxn modelId="14" srcId="0" destId="5" srcOrd="4" destOrd="0"/>
        <dgm:cxn modelId="15" srcId="0" destId="6" srcOrd="5" destOrd="0"/>
        <dgm:cxn modelId="16" srcId="0" destId="7" srcOrd="6" destOrd="0"/>
        <dgm:cxn modelId="17" srcId="0" destId="8" srcOrd="7" destOrd="0"/>
        <dgm:cxn modelId="18" srcId="0" destId="9" srcOrd="8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Name0">
    <dgm:varLst>
      <dgm:dir/>
      <dgm:resizeHandles/>
    </dgm:varLst>
    <dgm:choose name="Name1">
      <dgm:if name="Name2" func="var" arg="dir" op="equ" val="norm">
        <dgm:alg type="snake">
          <dgm:param type="grDir" val="tL"/>
          <dgm:param type="flowDir" val="col"/>
          <dgm:param type="contDir" val="revDir"/>
          <dgm:param type="bkpt" val="bal"/>
        </dgm:alg>
      </dgm:if>
      <dgm:else name="Name3">
        <dgm:alg type="snake">
          <dgm:param type="grDir" val="tR"/>
          <dgm:param type="flowDir" val="col"/>
          <dgm:param type="contDir" val="revDir"/>
          <dgm:param type="bkpt" val="bal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h" for="ch" forName="compNode" refType="w" fact="0.6"/>
      <dgm:constr type="h" for="ch" forName="sibTrans" refType="h" refFor="ch" refForName="compNode" op="equ" fact="0.25"/>
      <dgm:constr type="sp" refType="w" fact="0.33"/>
      <dgm:constr type="primFontSz" for="des" forName="node" op="equ" val="65"/>
    </dgm:constrLst>
    <dgm:ruleLst/>
    <dgm:forEach name="nodesForEach" axis="ch" ptType="node">
      <dgm:layoutNode name="compNode">
        <dgm:alg type="composite"/>
        <dgm:shape xmlns:r="http://schemas.openxmlformats.org/officeDocument/2006/relationships" r:blip="">
          <dgm:adjLst/>
        </dgm:shape>
        <dgm:presOf/>
        <dgm:choose name="Name4">
          <dgm:if name="Name5" axis="self" func="var" arg="dir" op="equ" val="norm">
            <dgm:constrLst>
              <dgm:constr type="l" for="ch" forName="dummyConnPt" refType="w" fact="0.2"/>
              <dgm:constr type="t" for="ch" forName="dummyConnPt" refType="w" fact="0.145"/>
              <dgm:constr type="l" for="ch" forName="node"/>
              <dgm:constr type="t" for="ch" forName="node"/>
              <dgm:constr type="h" for="ch" forName="node" refType="h"/>
              <dgm:constr type="w" for="ch" forName="node" refType="w"/>
            </dgm:constrLst>
          </dgm:if>
          <dgm:else name="Name6">
            <dgm:constrLst>
              <dgm:constr type="l" for="ch" forName="dummyConnPt" refType="w" fact="0.8"/>
              <dgm:constr type="t" for="ch" forName="dummyConnPt" refType="w" fact="0.145"/>
              <dgm:constr type="l" for="ch" forName="node"/>
              <dgm:constr type="t" for="ch" forName="node"/>
              <dgm:constr type="h" for="ch" forName="node" refType="h"/>
              <dgm:constr type="w" for="ch" forName="node" refType="w"/>
            </dgm:constrLst>
          </dgm:else>
        </dgm:choose>
        <dgm:ruleLst/>
        <dgm:layoutNode name="dummyConnPt" styleLbl="node1" moveWith="node">
          <dgm:alg type="sp"/>
          <dgm:shape xmlns:r="http://schemas.openxmlformats.org/officeDocument/2006/relationships" r:blip="">
            <dgm:adjLst/>
          </dgm:shape>
          <dgm:presOf/>
          <dgm:constrLst>
            <dgm:constr type="w" val="1"/>
            <dgm:constr type="h" val="1"/>
          </dgm:constrLst>
          <dgm:ruleLst/>
        </dgm:layoutNode>
        <dgm:layoutNode name="node">
          <dgm:varLst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  <dgm:constr type="primFontSz" val="65"/>
          </dgm:constrLst>
          <dgm:ruleLst>
            <dgm:rule type="primFontSz" val="5" fact="NaN" max="NaN"/>
          </dgm:ruleLst>
        </dgm:layoutNode>
      </dgm:layoutNode>
      <dgm:forEach name="sibTransForEach" axis="followSib" cnt="1">
        <dgm:layoutNode name="sibTrans" styleLbl="bgSibTrans2D1">
          <dgm:choose name="Name7">
            <dgm:if name="Name8" axis="self" func="var" arg="dir" op="equ" val="norm">
              <dgm:alg type="conn">
                <dgm:param type="srcNode" val="dummyConnPt"/>
                <dgm:param type="dstNode" val="dummyConnPt"/>
                <dgm:param type="begPts" val="bCtr, midR, tCtr"/>
                <dgm:param type="endPts" val="tCtr, midL, bCtr"/>
                <dgm:param type="begSty" val="noArr"/>
                <dgm:param type="endSty" val="noArr"/>
              </dgm:alg>
            </dgm:if>
            <dgm:else name="Name9">
              <dgm:alg type="conn">
                <dgm:param type="srcNode" val="dummyConnPt"/>
                <dgm:param type="dstNode" val="dummyConnPt"/>
                <dgm:param type="begPts" val="bCtr, midL, tCtr"/>
                <dgm:param type="endPts" val="tCtr, midR, bCtr"/>
                <dgm:param type="begSty" val="noArr"/>
                <dgm:param type="endSty" val="noAr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/>
            <dgm:constr type="endPad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4DFEF2D-E03A-4E27-BAE6-07D178A82D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722</TotalTime>
  <Pages>121</Pages>
  <Words>21194</Words>
  <Characters>120808</Characters>
  <Application>Microsoft Office Word</Application>
  <DocSecurity>0</DocSecurity>
  <Lines>1006</Lines>
  <Paragraphs>283</Paragraphs>
  <ScaleCrop>false</ScaleCrop>
  <Company> </Company>
  <LinksUpToDate>false</LinksUpToDate>
  <CharactersWithSpaces>141719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匿名用户</dc:creator>
  <cp:lastModifiedBy>lenovo</cp:lastModifiedBy>
  <cp:revision>4</cp:revision>
  <cp:lastPrinted>2014-05-26T19:10:00Z</cp:lastPrinted>
  <dcterms:created xsi:type="dcterms:W3CDTF">2014-05-26T19:13:00Z</dcterms:created>
  <dcterms:modified xsi:type="dcterms:W3CDTF">2014-05-27T16:47:00Z</dcterms:modified>
</cp:coreProperties>
</file>